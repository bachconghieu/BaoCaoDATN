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121480558"/>
    <w:p w14:paraId="00FFCE2C" w14:textId="1627BCE8" w:rsidR="003F005C" w:rsidRPr="00C71BCF" w:rsidRDefault="003F005C" w:rsidP="003F005C">
      <w:pPr>
        <w:spacing w:before="80" w:after="80"/>
        <w:ind w:left="-567"/>
      </w:pPr>
      <w:r w:rsidRPr="00C71BCF">
        <w:rPr>
          <w:rFonts w:ascii="VNI-Commerce" w:hAnsi="VNI-Commerce"/>
          <w:i/>
          <w:noProof/>
          <w:sz w:val="32"/>
        </w:rPr>
        <mc:AlternateContent>
          <mc:Choice Requires="wpg">
            <w:drawing>
              <wp:anchor distT="0" distB="0" distL="114300" distR="114300" simplePos="0" relativeHeight="251681792" behindDoc="0" locked="0" layoutInCell="1" allowOverlap="1" wp14:anchorId="6C8337C7" wp14:editId="406B9A65">
                <wp:simplePos x="0" y="0"/>
                <wp:positionH relativeFrom="margin">
                  <wp:posOffset>200660</wp:posOffset>
                </wp:positionH>
                <wp:positionV relativeFrom="paragraph">
                  <wp:posOffset>-295910</wp:posOffset>
                </wp:positionV>
                <wp:extent cx="6248400" cy="920559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52"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246669" id="Group 51" o:spid="_x0000_s1026" style="position:absolute;margin-left:15.8pt;margin-top:-23.3pt;width:492pt;height:724.85pt;z-index:25168179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" fillcolor="#005196" stroked="f"/>
                <w10:wrap anchorx="margin"/>
              </v:group>
            </w:pict>
          </mc:Fallback>
        </mc:AlternateContent>
      </w:r>
    </w:p>
    <w:p w14:paraId="3326438D" w14:textId="11734767" w:rsidR="0031680F" w:rsidRPr="00BA1740" w:rsidRDefault="0031680F" w:rsidP="003F005C">
      <w:pPr>
        <w:ind w:left="1440" w:firstLine="720"/>
        <w:rPr>
          <w:rFonts w:ascii="Times New Roman" w:hAnsi="Times New Roman"/>
          <w:sz w:val="34"/>
          <w:szCs w:val="34"/>
        </w:rPr>
      </w:pPr>
      <w:r w:rsidRPr="00BA1740">
        <w:rPr>
          <w:rFonts w:ascii="Times New Roman" w:hAnsi="Times New Roman"/>
          <w:noProof/>
          <w:sz w:val="34"/>
          <w:szCs w:val="34"/>
        </w:rPr>
        <mc:AlternateContent>
          <mc:Choice Requires="wps">
            <w:drawing>
              <wp:anchor distT="0" distB="0" distL="114300" distR="114300" simplePos="0" relativeHeight="251679744" behindDoc="0" locked="0" layoutInCell="1" allowOverlap="1" wp14:anchorId="11974920" wp14:editId="0E8702CD">
                <wp:simplePos x="0" y="0"/>
                <wp:positionH relativeFrom="column">
                  <wp:posOffset>168910</wp:posOffset>
                </wp:positionH>
                <wp:positionV relativeFrom="paragraph">
                  <wp:posOffset>112395</wp:posOffset>
                </wp:positionV>
                <wp:extent cx="52070" cy="186055"/>
                <wp:effectExtent l="29210" t="27305" r="22860" b="15875"/>
                <wp:wrapNone/>
                <wp:docPr id="11"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186055"/>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C31574" id="Freeform 11" o:spid="_x0000_s1026" style="position:absolute;margin-left:13.3pt;margin-top:8.85pt;width:4.1pt;height:14.65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" path="m16,19l,111r,38l8,186r8,74l16,390,8,427r8,19l16,446r8,-19l40,334,48,223,40,111,24,r,l16,19xe" strokecolor="white" strokeweight="1.5pt">
                <v:path arrowok="t" o:connecttype="custom" o:connectlocs="17357,7926;0,46305;0,62157;8678,77592;17357,108463;17357,162694;8678,178129;17357,186055;17357,186055;26035,178129;43392,139333;52070,93028;43392,46305;26035,0;26035,0;17357,7926" o:connectangles="0,0,0,0,0,0,0,0,0,0,0,0,0,0,0,0"/>
              </v:shape>
            </w:pict>
          </mc:Fallback>
        </mc:AlternateContent>
      </w:r>
      <w:r w:rsidRPr="00BA1740">
        <w:rPr>
          <w:rFonts w:ascii="Times New Roman" w:hAnsi="Times New Roman"/>
          <w:noProof/>
          <w:sz w:val="34"/>
          <w:szCs w:val="34"/>
        </w:rPr>
        <mc:AlternateContent>
          <mc:Choice Requires="wps">
            <w:drawing>
              <wp:anchor distT="0" distB="0" distL="114300" distR="114300" simplePos="0" relativeHeight="251678720" behindDoc="0" locked="0" layoutInCell="1" allowOverlap="1" wp14:anchorId="0209FE94" wp14:editId="547816C2">
                <wp:simplePos x="0" y="0"/>
                <wp:positionH relativeFrom="column">
                  <wp:posOffset>699135</wp:posOffset>
                </wp:positionH>
                <wp:positionV relativeFrom="paragraph">
                  <wp:posOffset>171450</wp:posOffset>
                </wp:positionV>
                <wp:extent cx="227965" cy="85725"/>
                <wp:effectExtent l="21590" t="14605" r="16510" b="24130"/>
                <wp:wrapNone/>
                <wp:docPr id="10"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shape w14:anchorId="0FCE1960" id="Freeform 10" o:spid="_x0000_s1026" style="position:absolute;margin-left:55.05pt;margin-top:13.5pt;width:17.95pt;height:6.75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" path="m16,130r32,56l96,204r48,l192,167r16,-18l208,130r-8,l184,130,112,112,72,74,40,19,24,,8,37,,74r16,56xe" strokecolor="white" strokeweight="1.5pt">
                <v:path arrowok="t" o:connecttype="custom" o:connectlocs="17536,54629;52607,78161;105215,85725;157822,85725;210429,70177;227965,62613;227965,54629;219197,54629;201661,54629;122750,47065;78911,31096;43839,7984;26304,0;8768,15548;0,31096;17536,54629" o:connectangles="0,0,0,0,0,0,0,0,0,0,0,0,0,0,0,0"/>
              </v:shape>
            </w:pict>
          </mc:Fallback>
        </mc:AlternateContent>
      </w:r>
      <w:r w:rsidRPr="00BA1740">
        <w:rPr>
          <w:rFonts w:ascii="Times New Roman" w:hAnsi="Times New Roman"/>
          <w:sz w:val="34"/>
          <w:szCs w:val="34"/>
        </w:rPr>
        <w:t>TRƯỜNG CAO ĐẲNG FPT POLYTECHNIC</w:t>
      </w:r>
    </w:p>
    <w:p w14:paraId="45A0BCB5" w14:textId="77777777" w:rsidR="005147E7" w:rsidRDefault="005147E7" w:rsidP="005147E7">
      <w:pPr>
        <w:ind w:right="272"/>
        <w:jc w:val="center"/>
        <w:rPr>
          <w:rFonts w:ascii="Times New Roman" w:hAnsi="Times New Roman"/>
          <w:sz w:val="22"/>
        </w:rPr>
      </w:pPr>
    </w:p>
    <w:p w14:paraId="45A0BCB6" w14:textId="77777777" w:rsidR="005147E7" w:rsidRDefault="005147E7" w:rsidP="005147E7">
      <w:pPr>
        <w:ind w:right="272"/>
        <w:jc w:val="center"/>
        <w:rPr>
          <w:rFonts w:ascii="Times New Roman" w:hAnsi="Times New Roman"/>
          <w:b/>
          <w:sz w:val="16"/>
        </w:rPr>
      </w:pPr>
    </w:p>
    <w:p w14:paraId="45A0BCB9" w14:textId="77777777" w:rsidR="005147E7" w:rsidRDefault="005147E7" w:rsidP="00F82E36">
      <w:pPr>
        <w:ind w:right="272"/>
        <w:rPr>
          <w:rFonts w:ascii="Times New Roman" w:hAnsi="Times New Roman"/>
          <w:b/>
          <w:sz w:val="16"/>
        </w:rPr>
      </w:pPr>
    </w:p>
    <w:p w14:paraId="45A0BCBA" w14:textId="77777777" w:rsidR="005147E7" w:rsidRDefault="005147E7" w:rsidP="003F005C">
      <w:pPr>
        <w:ind w:left="720" w:right="272"/>
        <w:jc w:val="center"/>
        <w:rPr>
          <w:rFonts w:ascii="Times New Roman" w:hAnsi="Times New Roman"/>
          <w:b/>
          <w:sz w:val="16"/>
        </w:rPr>
      </w:pPr>
      <w:r>
        <w:rPr>
          <w:rFonts w:ascii="Times New Roman" w:hAnsi="Times New Roman"/>
          <w:b/>
          <w:noProof/>
          <w:sz w:val="16"/>
        </w:rPr>
        <w:drawing>
          <wp:inline distT="0" distB="0" distL="0" distR="0" wp14:anchorId="45A0BE8C" wp14:editId="45A0BE8D">
            <wp:extent cx="2443480" cy="854710"/>
            <wp:effectExtent l="0" t="0" r="0" b="2540"/>
            <wp:docPr id="1" name="Picture 1" descr="logo-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ol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3480" cy="854710"/>
                    </a:xfrm>
                    <a:prstGeom prst="rect">
                      <a:avLst/>
                    </a:prstGeom>
                    <a:noFill/>
                    <a:ln>
                      <a:noFill/>
                    </a:ln>
                  </pic:spPr>
                </pic:pic>
              </a:graphicData>
            </a:graphic>
          </wp:inline>
        </w:drawing>
      </w:r>
    </w:p>
    <w:p w14:paraId="45A0BCBB" w14:textId="77777777" w:rsidR="005147E7" w:rsidRDefault="005147E7" w:rsidP="005147E7">
      <w:pPr>
        <w:ind w:right="272"/>
        <w:jc w:val="center"/>
        <w:rPr>
          <w:rFonts w:ascii="Times New Roman" w:hAnsi="Times New Roman"/>
          <w:b/>
          <w:sz w:val="16"/>
        </w:rPr>
      </w:pPr>
    </w:p>
    <w:p w14:paraId="45A0BCBE" w14:textId="77777777" w:rsidR="005147E7" w:rsidRDefault="005147E7" w:rsidP="003F005C">
      <w:pPr>
        <w:ind w:right="272"/>
        <w:rPr>
          <w:rFonts w:ascii="Times New Roman" w:hAnsi="Times New Roman"/>
          <w:b/>
          <w:sz w:val="16"/>
        </w:rPr>
      </w:pPr>
    </w:p>
    <w:p w14:paraId="45A0BCBF" w14:textId="77777777" w:rsidR="005147E7" w:rsidRDefault="005147E7" w:rsidP="005147E7">
      <w:pPr>
        <w:ind w:right="272"/>
        <w:jc w:val="center"/>
        <w:rPr>
          <w:rFonts w:ascii="Times New Roman" w:hAnsi="Times New Roman"/>
          <w:b/>
          <w:sz w:val="16"/>
        </w:rPr>
      </w:pPr>
    </w:p>
    <w:p w14:paraId="45A0BCC2" w14:textId="4CB2B565" w:rsidR="005147E7" w:rsidRPr="003F005C" w:rsidRDefault="005147E7" w:rsidP="003F005C">
      <w:pPr>
        <w:tabs>
          <w:tab w:val="center" w:pos="4550"/>
        </w:tabs>
        <w:ind w:left="650" w:right="272"/>
        <w:jc w:val="center"/>
        <w:rPr>
          <w:rFonts w:ascii="Times New Roman" w:hAnsi="Times New Roman"/>
          <w:b/>
          <w:color w:val="000000"/>
          <w:sz w:val="36"/>
          <w:szCs w:val="36"/>
        </w:rPr>
      </w:pPr>
      <w:r w:rsidRPr="003F005C">
        <w:rPr>
          <w:rFonts w:ascii="Times New Roman" w:hAnsi="Times New Roman"/>
          <w:b/>
          <w:color w:val="000000"/>
          <w:sz w:val="36"/>
          <w:szCs w:val="36"/>
        </w:rPr>
        <w:t>BÁO CÁO DỰ ÁN TỐT NGHIỆP</w:t>
      </w:r>
    </w:p>
    <w:p w14:paraId="43A6B1E5" w14:textId="77777777" w:rsidR="00D96701" w:rsidRPr="00C23533" w:rsidRDefault="00D96701" w:rsidP="005147E7">
      <w:pPr>
        <w:tabs>
          <w:tab w:val="center" w:pos="4550"/>
        </w:tabs>
        <w:ind w:left="650" w:right="272" w:hanging="650"/>
        <w:jc w:val="center"/>
        <w:rPr>
          <w:rFonts w:ascii="Times New Roman" w:hAnsi="Times New Roman"/>
          <w:b/>
          <w:sz w:val="54"/>
          <w:szCs w:val="42"/>
        </w:rPr>
      </w:pPr>
    </w:p>
    <w:p w14:paraId="45A0BCC4" w14:textId="4D068DBC" w:rsidR="005147E7" w:rsidRDefault="003F005C" w:rsidP="003F005C">
      <w:pPr>
        <w:tabs>
          <w:tab w:val="center" w:pos="4550"/>
        </w:tabs>
        <w:ind w:left="1300" w:right="272" w:hanging="650"/>
        <w:jc w:val="center"/>
        <w:rPr>
          <w:rFonts w:ascii="Times New Roman" w:hAnsi="Times New Roman"/>
          <w:b/>
          <w:sz w:val="28"/>
          <w:szCs w:val="28"/>
          <w:lang w:val="vi-VN"/>
        </w:rPr>
      </w:pPr>
      <w:r>
        <w:rPr>
          <w:b/>
          <w:noProof/>
          <w:color w:val="FF0000"/>
          <w:sz w:val="44"/>
          <w:szCs w:val="44"/>
        </w:rPr>
        <w:drawing>
          <wp:anchor distT="0" distB="0" distL="114300" distR="114300" simplePos="0" relativeHeight="251674624" behindDoc="1" locked="0" layoutInCell="1" allowOverlap="1" wp14:anchorId="1E5B473C" wp14:editId="34DDD03B">
            <wp:simplePos x="0" y="0"/>
            <wp:positionH relativeFrom="margin">
              <wp:align>center</wp:align>
            </wp:positionH>
            <wp:positionV relativeFrom="paragraph">
              <wp:posOffset>400050</wp:posOffset>
            </wp:positionV>
            <wp:extent cx="2257425" cy="1516380"/>
            <wp:effectExtent l="0" t="0" r="0" b="7620"/>
            <wp:wrapTopAndBottom/>
            <wp:docPr id="4" name="image63.png" descr="https://lh5.googleusercontent.com/uwsNvY1yKDP3bOKLVw0NndYjeW0LDhdoId9YWIa8ujmDov1D9-wHwZorSbvHB-p9inQTwXF_JiWtN_Nt9QaOdacJufk_ytBH0ufU6EWGXsj4k82GFQHr4QEUJpct4iixROACcn-m"/>
            <wp:cNvGraphicFramePr/>
            <a:graphic xmlns:a="http://schemas.openxmlformats.org/drawingml/2006/main">
              <a:graphicData uri="http://schemas.openxmlformats.org/drawingml/2006/picture">
                <pic:pic xmlns:pic="http://schemas.openxmlformats.org/drawingml/2006/picture">
                  <pic:nvPicPr>
                    <pic:cNvPr id="0" name="image63.png" descr="https://lh5.googleusercontent.com/uwsNvY1yKDP3bOKLVw0NndYjeW0LDhdoId9YWIa8ujmDov1D9-wHwZorSbvHB-p9inQTwXF_JiWtN_Nt9QaOdacJufk_ytBH0ufU6EWGXsj4k82GFQHr4QEUJpct4iixROACcn-m"/>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2257425" cy="1516380"/>
                    </a:xfrm>
                    <a:prstGeom prst="rect">
                      <a:avLst/>
                    </a:prstGeom>
                    <a:ln/>
                  </pic:spPr>
                </pic:pic>
              </a:graphicData>
            </a:graphic>
            <wp14:sizeRelH relativeFrom="margin">
              <wp14:pctWidth>0</wp14:pctWidth>
            </wp14:sizeRelH>
          </wp:anchor>
        </w:drawing>
      </w:r>
      <w:r w:rsidR="00336C42">
        <w:rPr>
          <w:rFonts w:ascii="Times New Roman" w:hAnsi="Times New Roman"/>
          <w:b/>
          <w:sz w:val="28"/>
          <w:szCs w:val="28"/>
        </w:rPr>
        <w:t>ĐỀ</w:t>
      </w:r>
      <w:r w:rsidR="00336C42">
        <w:rPr>
          <w:rFonts w:ascii="Times New Roman" w:hAnsi="Times New Roman"/>
          <w:b/>
          <w:sz w:val="28"/>
          <w:szCs w:val="28"/>
          <w:lang w:val="vi-VN"/>
        </w:rPr>
        <w:t xml:space="preserve"> TÀI</w:t>
      </w:r>
      <w:r w:rsidR="00E32CE2" w:rsidRPr="00336C42">
        <w:rPr>
          <w:rFonts w:ascii="Times New Roman" w:hAnsi="Times New Roman"/>
          <w:b/>
          <w:sz w:val="28"/>
          <w:szCs w:val="28"/>
          <w:lang w:val="vi-VN"/>
        </w:rPr>
        <w:t>:</w:t>
      </w:r>
      <w:r w:rsidR="00DD3CF4">
        <w:rPr>
          <w:rFonts w:ascii="Times New Roman" w:hAnsi="Times New Roman"/>
          <w:b/>
          <w:sz w:val="28"/>
          <w:szCs w:val="28"/>
        </w:rPr>
        <w:t xml:space="preserve"> </w:t>
      </w:r>
      <w:r w:rsidR="00336C42">
        <w:rPr>
          <w:rFonts w:ascii="Times New Roman" w:hAnsi="Times New Roman"/>
          <w:b/>
          <w:sz w:val="28"/>
          <w:szCs w:val="28"/>
        </w:rPr>
        <w:t>ỨNG</w:t>
      </w:r>
      <w:r w:rsidR="00336C42">
        <w:rPr>
          <w:rFonts w:ascii="Times New Roman" w:hAnsi="Times New Roman"/>
          <w:b/>
          <w:sz w:val="28"/>
          <w:szCs w:val="28"/>
          <w:lang w:val="vi-VN"/>
        </w:rPr>
        <w:t xml:space="preserve"> DỤNG MUA QUẦN ÁO NAM CÔNG SỞ</w:t>
      </w:r>
    </w:p>
    <w:p w14:paraId="57474BDA" w14:textId="5A4CBD49" w:rsidR="005353FC" w:rsidRDefault="005353FC" w:rsidP="003F005C">
      <w:pPr>
        <w:tabs>
          <w:tab w:val="center" w:pos="4550"/>
        </w:tabs>
        <w:ind w:left="1950" w:right="272" w:hanging="650"/>
        <w:jc w:val="center"/>
        <w:rPr>
          <w:rFonts w:ascii="Times New Roman" w:hAnsi="Times New Roman"/>
          <w:b/>
          <w:sz w:val="28"/>
          <w:szCs w:val="28"/>
          <w:lang w:val="vi-VN"/>
        </w:rPr>
      </w:pPr>
    </w:p>
    <w:p w14:paraId="5BE4D0F9" w14:textId="7436C146" w:rsidR="005353FC" w:rsidRDefault="005353FC" w:rsidP="005147E7">
      <w:pPr>
        <w:tabs>
          <w:tab w:val="center" w:pos="4550"/>
        </w:tabs>
        <w:ind w:left="650" w:right="272" w:hanging="650"/>
        <w:jc w:val="center"/>
        <w:rPr>
          <w:rFonts w:ascii="Times New Roman" w:hAnsi="Times New Roman"/>
          <w:b/>
          <w:sz w:val="28"/>
          <w:szCs w:val="28"/>
          <w:lang w:val="vi-VN"/>
        </w:rPr>
      </w:pPr>
    </w:p>
    <w:p w14:paraId="0B664581" w14:textId="45F70109" w:rsidR="005353FC" w:rsidRPr="005353FC" w:rsidRDefault="005353FC" w:rsidP="005353FC">
      <w:pPr>
        <w:spacing w:line="360" w:lineRule="auto"/>
        <w:ind w:left="1440"/>
        <w:rPr>
          <w:rFonts w:ascii="Times New Roman" w:hAnsi="Times New Roman"/>
          <w:lang w:val="vi-VN"/>
        </w:rPr>
      </w:pPr>
      <w:r w:rsidRPr="003256C3">
        <w:rPr>
          <w:rFonts w:ascii="Times New Roman" w:hAnsi="Times New Roman"/>
          <w:b/>
          <w:bCs/>
        </w:rPr>
        <w:t>Giảng viên hướng dẫn:</w:t>
      </w:r>
      <w:r w:rsidRPr="003256C3">
        <w:rPr>
          <w:rFonts w:ascii="Times New Roman" w:hAnsi="Times New Roman"/>
        </w:rPr>
        <w:t xml:space="preserve"> </w:t>
      </w:r>
      <w:r w:rsidRPr="003256C3">
        <w:rPr>
          <w:rFonts w:ascii="Times New Roman" w:hAnsi="Times New Roman"/>
        </w:rPr>
        <w:tab/>
        <w:t xml:space="preserve">Nguyễn </w:t>
      </w:r>
      <w:r>
        <w:rPr>
          <w:rFonts w:ascii="Times New Roman" w:hAnsi="Times New Roman"/>
        </w:rPr>
        <w:t>Quang</w:t>
      </w:r>
      <w:r>
        <w:rPr>
          <w:rFonts w:ascii="Times New Roman" w:hAnsi="Times New Roman"/>
          <w:lang w:val="vi-VN"/>
        </w:rPr>
        <w:t xml:space="preserve"> Hưng</w:t>
      </w:r>
    </w:p>
    <w:p w14:paraId="6D8525D9" w14:textId="22CF263C" w:rsidR="005353FC" w:rsidRPr="005353FC" w:rsidRDefault="005353FC" w:rsidP="005353FC">
      <w:pPr>
        <w:spacing w:line="360" w:lineRule="auto"/>
        <w:ind w:left="1440"/>
        <w:rPr>
          <w:rFonts w:ascii="Times New Roman" w:hAnsi="Times New Roman"/>
          <w:lang w:val="vi-VN"/>
        </w:rPr>
      </w:pPr>
      <w:r w:rsidRPr="003256C3">
        <w:rPr>
          <w:rFonts w:ascii="Times New Roman" w:hAnsi="Times New Roman"/>
          <w:b/>
          <w:bCs/>
        </w:rPr>
        <w:t>Chuyên ngành:</w:t>
      </w:r>
      <w:r w:rsidRPr="003256C3">
        <w:rPr>
          <w:rFonts w:ascii="Times New Roman" w:hAnsi="Times New Roman"/>
        </w:rPr>
        <w:t xml:space="preserve"> </w:t>
      </w:r>
      <w:r w:rsidRPr="003256C3">
        <w:rPr>
          <w:rFonts w:ascii="Times New Roman" w:hAnsi="Times New Roman"/>
        </w:rPr>
        <w:tab/>
      </w:r>
      <w:r w:rsidRPr="003256C3">
        <w:rPr>
          <w:rFonts w:ascii="Times New Roman" w:hAnsi="Times New Roman"/>
        </w:rPr>
        <w:tab/>
      </w:r>
      <w:r>
        <w:rPr>
          <w:rFonts w:ascii="Times New Roman" w:hAnsi="Times New Roman"/>
        </w:rPr>
        <w:t>Lập</w:t>
      </w:r>
      <w:r>
        <w:rPr>
          <w:rFonts w:ascii="Times New Roman" w:hAnsi="Times New Roman"/>
          <w:lang w:val="vi-VN"/>
        </w:rPr>
        <w:t xml:space="preserve"> trình máy tính – Thiết bị di động</w:t>
      </w:r>
    </w:p>
    <w:p w14:paraId="2809FAAF" w14:textId="15291D89" w:rsidR="005353FC" w:rsidRPr="003256C3" w:rsidRDefault="005353FC" w:rsidP="005353FC">
      <w:pPr>
        <w:spacing w:line="360" w:lineRule="auto"/>
        <w:ind w:left="1440"/>
        <w:rPr>
          <w:rFonts w:ascii="Times New Roman" w:hAnsi="Times New Roman"/>
        </w:rPr>
      </w:pPr>
      <w:r w:rsidRPr="003256C3">
        <w:rPr>
          <w:rFonts w:ascii="Times New Roman" w:hAnsi="Times New Roman"/>
          <w:b/>
          <w:bCs/>
        </w:rPr>
        <w:t>Nhóm thực hiện:</w:t>
      </w:r>
      <w:r w:rsidRPr="003256C3">
        <w:rPr>
          <w:rFonts w:ascii="Times New Roman" w:hAnsi="Times New Roman"/>
        </w:rPr>
        <w:t xml:space="preserve"> </w:t>
      </w:r>
      <w:r w:rsidRPr="003256C3">
        <w:rPr>
          <w:rFonts w:ascii="Times New Roman" w:hAnsi="Times New Roman"/>
        </w:rPr>
        <w:tab/>
      </w:r>
      <w:r>
        <w:rPr>
          <w:rFonts w:ascii="Times New Roman" w:hAnsi="Times New Roman"/>
        </w:rPr>
        <w:tab/>
      </w:r>
      <w:r w:rsidRPr="003256C3">
        <w:rPr>
          <w:rFonts w:ascii="Times New Roman" w:hAnsi="Times New Roman"/>
        </w:rPr>
        <w:t xml:space="preserve">Nhóm </w:t>
      </w:r>
      <w:r>
        <w:rPr>
          <w:rFonts w:ascii="Times New Roman" w:hAnsi="Times New Roman"/>
        </w:rPr>
        <w:t>12</w:t>
      </w:r>
    </w:p>
    <w:p w14:paraId="7F6F99CB" w14:textId="205D7823" w:rsidR="005353FC" w:rsidRPr="005353FC" w:rsidRDefault="005353FC" w:rsidP="00CB358E">
      <w:pPr>
        <w:spacing w:line="360" w:lineRule="auto"/>
        <w:ind w:left="1440"/>
        <w:rPr>
          <w:rFonts w:ascii="Times New Roman" w:hAnsi="Times New Roman"/>
          <w:sz w:val="24"/>
        </w:rPr>
      </w:pPr>
      <w:r w:rsidRPr="003256C3">
        <w:rPr>
          <w:rFonts w:ascii="Times New Roman" w:hAnsi="Times New Roman"/>
          <w:b/>
          <w:bCs/>
        </w:rPr>
        <w:t xml:space="preserve">Thành viên: </w:t>
      </w:r>
      <w:r w:rsidRPr="003256C3">
        <w:rPr>
          <w:rFonts w:ascii="Times New Roman" w:hAnsi="Times New Roman"/>
          <w:b/>
          <w:bCs/>
        </w:rPr>
        <w:tab/>
      </w:r>
      <w:r>
        <w:rPr>
          <w:rFonts w:ascii="Times New Roman" w:hAnsi="Times New Roman"/>
          <w:b/>
          <w:bCs/>
          <w:lang w:val="vi-VN"/>
        </w:rPr>
        <w:t xml:space="preserve"> </w:t>
      </w:r>
      <w:r w:rsidRPr="003256C3">
        <w:rPr>
          <w:rFonts w:ascii="Times New Roman" w:hAnsi="Times New Roman"/>
          <w:b/>
          <w:bCs/>
        </w:rPr>
        <w:tab/>
      </w:r>
      <w:r w:rsidRPr="005353FC">
        <w:rPr>
          <w:rFonts w:ascii="Times New Roman" w:hAnsi="Times New Roman"/>
          <w:sz w:val="24"/>
          <w:lang w:val="vi-VN"/>
        </w:rPr>
        <w:t xml:space="preserve">          </w:t>
      </w:r>
      <w:r>
        <w:rPr>
          <w:rFonts w:ascii="Times New Roman" w:hAnsi="Times New Roman"/>
          <w:sz w:val="24"/>
          <w:lang w:val="vi-VN"/>
        </w:rPr>
        <w:t xml:space="preserve"> </w:t>
      </w:r>
      <w:r w:rsidRPr="005353FC">
        <w:rPr>
          <w:rFonts w:ascii="Times New Roman" w:hAnsi="Times New Roman"/>
          <w:sz w:val="24"/>
          <w:lang w:val="vi-VN"/>
        </w:rPr>
        <w:t xml:space="preserve"> </w:t>
      </w:r>
      <w:r w:rsidRPr="005353FC">
        <w:rPr>
          <w:rFonts w:ascii="Times New Roman" w:hAnsi="Times New Roman"/>
          <w:sz w:val="24"/>
        </w:rPr>
        <w:t xml:space="preserve">Nguyễn </w:t>
      </w:r>
      <w:r w:rsidRPr="005353FC">
        <w:rPr>
          <w:rFonts w:ascii="Times New Roman" w:hAnsi="Times New Roman" w:hint="eastAsia"/>
          <w:sz w:val="24"/>
        </w:rPr>
        <w:t>Đì</w:t>
      </w:r>
      <w:r w:rsidRPr="005353FC">
        <w:rPr>
          <w:rFonts w:ascii="Times New Roman" w:hAnsi="Times New Roman"/>
          <w:sz w:val="24"/>
        </w:rPr>
        <w:t xml:space="preserve">nh Quang </w:t>
      </w:r>
      <w:r w:rsidR="00CB358E">
        <w:rPr>
          <w:rFonts w:ascii="Times New Roman" w:hAnsi="Times New Roman"/>
          <w:sz w:val="24"/>
          <w:lang w:val="vi-VN"/>
        </w:rPr>
        <w:t xml:space="preserve"> </w:t>
      </w:r>
      <w:r w:rsidRPr="005353FC">
        <w:rPr>
          <w:rFonts w:ascii="Times New Roman" w:hAnsi="Times New Roman"/>
          <w:sz w:val="24"/>
        </w:rPr>
        <w:t xml:space="preserve">  PH14804</w:t>
      </w:r>
    </w:p>
    <w:p w14:paraId="776C1015" w14:textId="36C33BFE" w:rsidR="005353FC" w:rsidRPr="005353FC" w:rsidRDefault="005353FC" w:rsidP="00CB358E">
      <w:pPr>
        <w:spacing w:line="360" w:lineRule="auto"/>
        <w:ind w:left="4320"/>
        <w:rPr>
          <w:rFonts w:ascii="Times New Roman" w:hAnsi="Times New Roman"/>
          <w:sz w:val="24"/>
        </w:rPr>
      </w:pPr>
      <w:r w:rsidRPr="005353FC">
        <w:rPr>
          <w:rFonts w:ascii="Times New Roman" w:hAnsi="Times New Roman"/>
          <w:sz w:val="24"/>
        </w:rPr>
        <w:t xml:space="preserve">Nguyễn Hữu Quân </w:t>
      </w:r>
      <w:r w:rsidR="00CB358E">
        <w:rPr>
          <w:rFonts w:ascii="Times New Roman" w:hAnsi="Times New Roman"/>
          <w:sz w:val="24"/>
          <w:lang w:val="vi-VN"/>
        </w:rPr>
        <w:t xml:space="preserve">     </w:t>
      </w:r>
      <w:r w:rsidRPr="005353FC">
        <w:rPr>
          <w:rFonts w:ascii="Times New Roman" w:hAnsi="Times New Roman"/>
          <w:sz w:val="24"/>
        </w:rPr>
        <w:t xml:space="preserve"> PH14936</w:t>
      </w:r>
    </w:p>
    <w:p w14:paraId="07B1E1E7" w14:textId="72C34A5A" w:rsidR="005353FC" w:rsidRPr="005353FC" w:rsidRDefault="005353FC" w:rsidP="00CB358E">
      <w:pPr>
        <w:spacing w:line="360" w:lineRule="auto"/>
        <w:ind w:left="4320"/>
        <w:rPr>
          <w:rFonts w:ascii="Times New Roman" w:hAnsi="Times New Roman"/>
          <w:sz w:val="24"/>
        </w:rPr>
      </w:pPr>
      <w:r w:rsidRPr="005353FC">
        <w:rPr>
          <w:rFonts w:ascii="Times New Roman" w:hAnsi="Times New Roman"/>
          <w:sz w:val="24"/>
        </w:rPr>
        <w:t xml:space="preserve">Lê </w:t>
      </w:r>
      <w:r w:rsidRPr="005353FC">
        <w:rPr>
          <w:rFonts w:ascii="Times New Roman" w:hAnsi="Times New Roman" w:hint="eastAsia"/>
          <w:sz w:val="24"/>
        </w:rPr>
        <w:t>Đ</w:t>
      </w:r>
      <w:r w:rsidRPr="005353FC">
        <w:rPr>
          <w:rFonts w:ascii="Times New Roman" w:hAnsi="Times New Roman"/>
          <w:sz w:val="24"/>
        </w:rPr>
        <w:t xml:space="preserve">ức Hiếu </w:t>
      </w:r>
      <w:r w:rsidR="00CB358E">
        <w:rPr>
          <w:rFonts w:ascii="Times New Roman" w:hAnsi="Times New Roman"/>
          <w:sz w:val="24"/>
          <w:lang w:val="vi-VN"/>
        </w:rPr>
        <w:t xml:space="preserve">            </w:t>
      </w:r>
      <w:r w:rsidRPr="005353FC">
        <w:rPr>
          <w:rFonts w:ascii="Times New Roman" w:hAnsi="Times New Roman"/>
          <w:sz w:val="24"/>
        </w:rPr>
        <w:t xml:space="preserve">  </w:t>
      </w:r>
      <w:r w:rsidR="00CB358E">
        <w:rPr>
          <w:rFonts w:ascii="Times New Roman" w:hAnsi="Times New Roman"/>
          <w:sz w:val="24"/>
          <w:lang w:val="vi-VN"/>
        </w:rPr>
        <w:t xml:space="preserve"> </w:t>
      </w:r>
      <w:r w:rsidRPr="005353FC">
        <w:rPr>
          <w:rFonts w:ascii="Times New Roman" w:hAnsi="Times New Roman"/>
          <w:sz w:val="24"/>
        </w:rPr>
        <w:t>PH14948</w:t>
      </w:r>
    </w:p>
    <w:p w14:paraId="4E342087" w14:textId="2EA40D01" w:rsidR="005353FC" w:rsidRPr="005353FC" w:rsidRDefault="005353FC" w:rsidP="00CB358E">
      <w:pPr>
        <w:spacing w:line="360" w:lineRule="auto"/>
        <w:ind w:left="4320"/>
        <w:rPr>
          <w:rFonts w:ascii="Times New Roman" w:hAnsi="Times New Roman"/>
          <w:sz w:val="24"/>
        </w:rPr>
      </w:pPr>
      <w:r w:rsidRPr="005353FC">
        <w:rPr>
          <w:rFonts w:ascii="Times New Roman" w:hAnsi="Times New Roman"/>
          <w:sz w:val="24"/>
        </w:rPr>
        <w:t xml:space="preserve">Nguyễn Hữu </w:t>
      </w:r>
      <w:r w:rsidRPr="005353FC">
        <w:rPr>
          <w:rFonts w:ascii="Times New Roman" w:hAnsi="Times New Roman" w:hint="eastAsia"/>
          <w:sz w:val="24"/>
        </w:rPr>
        <w:t>Đ</w:t>
      </w:r>
      <w:r w:rsidRPr="005353FC">
        <w:rPr>
          <w:rFonts w:ascii="Times New Roman" w:hAnsi="Times New Roman"/>
          <w:sz w:val="24"/>
        </w:rPr>
        <w:t>ồng</w:t>
      </w:r>
      <w:r w:rsidR="00CB358E">
        <w:rPr>
          <w:rFonts w:ascii="Times New Roman" w:hAnsi="Times New Roman"/>
          <w:sz w:val="24"/>
          <w:lang w:val="vi-VN"/>
        </w:rPr>
        <w:t xml:space="preserve">   </w:t>
      </w:r>
      <w:r w:rsidRPr="005353FC">
        <w:rPr>
          <w:rFonts w:ascii="Times New Roman" w:hAnsi="Times New Roman"/>
          <w:sz w:val="24"/>
        </w:rPr>
        <w:t xml:space="preserve">  </w:t>
      </w:r>
      <w:r w:rsidR="00CB358E">
        <w:rPr>
          <w:rFonts w:ascii="Times New Roman" w:hAnsi="Times New Roman"/>
          <w:sz w:val="24"/>
          <w:lang w:val="vi-VN"/>
        </w:rPr>
        <w:t xml:space="preserve"> </w:t>
      </w:r>
      <w:r w:rsidRPr="005353FC">
        <w:rPr>
          <w:rFonts w:ascii="Times New Roman" w:hAnsi="Times New Roman"/>
          <w:sz w:val="24"/>
        </w:rPr>
        <w:t>PH14940</w:t>
      </w:r>
    </w:p>
    <w:p w14:paraId="40D0AB11" w14:textId="08365693" w:rsidR="005353FC" w:rsidRPr="005353FC" w:rsidRDefault="005353FC" w:rsidP="00CB358E">
      <w:pPr>
        <w:spacing w:line="360" w:lineRule="auto"/>
        <w:ind w:left="4320"/>
        <w:rPr>
          <w:rFonts w:ascii="Times New Roman" w:hAnsi="Times New Roman"/>
          <w:sz w:val="24"/>
        </w:rPr>
      </w:pPr>
      <w:r w:rsidRPr="005353FC">
        <w:rPr>
          <w:rFonts w:ascii="Times New Roman" w:hAnsi="Times New Roman"/>
          <w:sz w:val="24"/>
        </w:rPr>
        <w:t xml:space="preserve">Trần Quang </w:t>
      </w:r>
      <w:r w:rsidRPr="005353FC">
        <w:rPr>
          <w:rFonts w:ascii="Times New Roman" w:hAnsi="Times New Roman" w:hint="eastAsia"/>
          <w:sz w:val="24"/>
        </w:rPr>
        <w:t>Đ</w:t>
      </w:r>
      <w:r w:rsidRPr="005353FC">
        <w:rPr>
          <w:rFonts w:ascii="Times New Roman" w:hAnsi="Times New Roman"/>
          <w:sz w:val="24"/>
        </w:rPr>
        <w:t xml:space="preserve">ạt </w:t>
      </w:r>
      <w:r w:rsidR="00CB358E">
        <w:rPr>
          <w:rFonts w:ascii="Times New Roman" w:hAnsi="Times New Roman"/>
          <w:sz w:val="24"/>
          <w:lang w:val="vi-VN"/>
        </w:rPr>
        <w:t xml:space="preserve">       </w:t>
      </w:r>
      <w:r w:rsidRPr="005353FC">
        <w:rPr>
          <w:rFonts w:ascii="Times New Roman" w:hAnsi="Times New Roman"/>
          <w:sz w:val="24"/>
        </w:rPr>
        <w:t xml:space="preserve"> </w:t>
      </w:r>
      <w:r w:rsidR="00CB358E">
        <w:rPr>
          <w:rFonts w:ascii="Times New Roman" w:hAnsi="Times New Roman"/>
          <w:sz w:val="24"/>
          <w:lang w:val="vi-VN"/>
        </w:rPr>
        <w:t xml:space="preserve"> </w:t>
      </w:r>
      <w:r w:rsidR="00241492">
        <w:rPr>
          <w:rFonts w:ascii="Times New Roman" w:hAnsi="Times New Roman"/>
          <w:sz w:val="24"/>
          <w:lang w:val="vi-VN"/>
        </w:rPr>
        <w:t xml:space="preserve"> </w:t>
      </w:r>
      <w:r w:rsidRPr="005353FC">
        <w:rPr>
          <w:rFonts w:ascii="Times New Roman" w:hAnsi="Times New Roman"/>
          <w:sz w:val="24"/>
        </w:rPr>
        <w:t>PH14839</w:t>
      </w:r>
    </w:p>
    <w:p w14:paraId="34FDEDAD" w14:textId="00BBC3B0" w:rsidR="005353FC" w:rsidRPr="005353FC" w:rsidRDefault="005353FC" w:rsidP="00CB358E">
      <w:pPr>
        <w:spacing w:line="360" w:lineRule="auto"/>
        <w:ind w:left="4320"/>
        <w:rPr>
          <w:rFonts w:ascii="Times New Roman" w:hAnsi="Times New Roman"/>
          <w:sz w:val="24"/>
          <w:lang w:val="vi-VN"/>
        </w:rPr>
      </w:pPr>
      <w:r w:rsidRPr="005353FC">
        <w:rPr>
          <w:rFonts w:ascii="Times New Roman" w:hAnsi="Times New Roman"/>
          <w:sz w:val="24"/>
        </w:rPr>
        <w:t>Võ Minh Quân</w:t>
      </w:r>
      <w:r w:rsidR="00CB358E">
        <w:rPr>
          <w:rFonts w:ascii="Times New Roman" w:hAnsi="Times New Roman"/>
          <w:sz w:val="24"/>
          <w:lang w:val="vi-VN"/>
        </w:rPr>
        <w:t xml:space="preserve">           </w:t>
      </w:r>
      <w:r w:rsidRPr="005353FC">
        <w:rPr>
          <w:rFonts w:ascii="Times New Roman" w:hAnsi="Times New Roman"/>
          <w:sz w:val="24"/>
        </w:rPr>
        <w:t xml:space="preserve">  PH15037</w:t>
      </w:r>
    </w:p>
    <w:p w14:paraId="45A0BCC5" w14:textId="67444F11" w:rsidR="005147E7" w:rsidRDefault="005147E7" w:rsidP="005147E7">
      <w:pPr>
        <w:tabs>
          <w:tab w:val="left" w:pos="1690"/>
          <w:tab w:val="left" w:pos="4810"/>
        </w:tabs>
        <w:ind w:right="272"/>
        <w:jc w:val="center"/>
        <w:rPr>
          <w:rFonts w:ascii="Times New Roman" w:hAnsi="Times New Roman"/>
          <w:b/>
          <w:i/>
          <w:iCs/>
          <w:sz w:val="30"/>
        </w:rPr>
      </w:pPr>
    </w:p>
    <w:p w14:paraId="367E6DBF" w14:textId="77777777" w:rsidR="00F82E36" w:rsidRDefault="00F82E36" w:rsidP="00F82E36">
      <w:pPr>
        <w:tabs>
          <w:tab w:val="left" w:pos="1694"/>
          <w:tab w:val="left" w:pos="5544"/>
        </w:tabs>
        <w:ind w:left="4320" w:right="272"/>
        <w:rPr>
          <w:rFonts w:ascii="Times New Roman" w:hAnsi="Times New Roman"/>
          <w:bCs/>
          <w:iCs/>
          <w:sz w:val="28"/>
          <w:szCs w:val="28"/>
        </w:rPr>
      </w:pPr>
    </w:p>
    <w:p w14:paraId="129CDAF9" w14:textId="77777777" w:rsidR="00F82E36" w:rsidRDefault="00F82E36" w:rsidP="00F82E36">
      <w:pPr>
        <w:tabs>
          <w:tab w:val="left" w:pos="1694"/>
          <w:tab w:val="left" w:pos="5544"/>
        </w:tabs>
        <w:ind w:left="4320" w:right="272"/>
        <w:rPr>
          <w:rFonts w:ascii="Times New Roman" w:hAnsi="Times New Roman"/>
          <w:bCs/>
          <w:iCs/>
          <w:sz w:val="28"/>
          <w:szCs w:val="28"/>
        </w:rPr>
      </w:pPr>
    </w:p>
    <w:p w14:paraId="30703594" w14:textId="1BBC1CFB" w:rsidR="00F82E36" w:rsidRDefault="00F82E36" w:rsidP="003F005C">
      <w:pPr>
        <w:tabs>
          <w:tab w:val="left" w:pos="1694"/>
          <w:tab w:val="left" w:pos="5544"/>
        </w:tabs>
        <w:ind w:left="720" w:right="272"/>
        <w:jc w:val="center"/>
        <w:rPr>
          <w:rFonts w:ascii="Times New Roman" w:hAnsi="Times New Roman"/>
          <w:bCs/>
          <w:iCs/>
          <w:sz w:val="28"/>
          <w:szCs w:val="28"/>
        </w:rPr>
      </w:pPr>
      <w:r w:rsidRPr="00F82E36">
        <w:rPr>
          <w:rFonts w:ascii="Times New Roman" w:hAnsi="Times New Roman"/>
          <w:bCs/>
          <w:iCs/>
          <w:noProof/>
          <w:sz w:val="28"/>
          <w:szCs w:val="28"/>
        </w:rPr>
        <mc:AlternateContent>
          <mc:Choice Requires="wps">
            <w:drawing>
              <wp:anchor distT="0" distB="0" distL="114300" distR="114300" simplePos="0" relativeHeight="251676672" behindDoc="0" locked="0" layoutInCell="1" allowOverlap="1" wp14:anchorId="5BC43B0B" wp14:editId="1219EB64">
                <wp:simplePos x="0" y="0"/>
                <wp:positionH relativeFrom="column">
                  <wp:posOffset>5244465</wp:posOffset>
                </wp:positionH>
                <wp:positionV relativeFrom="paragraph">
                  <wp:posOffset>85090</wp:posOffset>
                </wp:positionV>
                <wp:extent cx="252730" cy="77470"/>
                <wp:effectExtent l="11430" t="26670" r="15875" b="15875"/>
                <wp:wrapNone/>
                <wp:docPr id="7"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52730" cy="77470"/>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shape w14:anchorId="5DEAE0F5" id="Freeform 7" o:spid="_x0000_s1026" style="position:absolute;margin-left:412.95pt;margin-top:6.7pt;width:19.9pt;height:6.1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31,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" path="m,167l48,93,112,19,175,r24,l223,37r8,37l223,111r-8,19l207,111,160,74,104,93,48,130,8,186r-8,l,167xe" strokecolor="white" strokeweight="1.5pt">
                <v:path arrowok="t" o:connecttype="custom" o:connectlocs="0,69556;52515,38735;122536,7914;191462,0;217720,0;243977,15411;252730,30821;243977,46232;235225,54146;226472,46232;175051,30821;113783,38735;52515,54146;8753,77470;0,77470;0,69556" o:connectangles="0,0,0,0,0,0,0,0,0,0,0,0,0,0,0,0"/>
              </v:shape>
            </w:pict>
          </mc:Fallback>
        </mc:AlternateContent>
      </w:r>
      <w:r w:rsidRPr="00F82E36">
        <w:rPr>
          <w:rFonts w:ascii="Times New Roman" w:hAnsi="Times New Roman"/>
          <w:bCs/>
          <w:iCs/>
          <w:sz w:val="28"/>
          <w:szCs w:val="28"/>
        </w:rPr>
        <w:t>Hà Nội – 2022</w:t>
      </w:r>
    </w:p>
    <w:p w14:paraId="1AB08488" w14:textId="00D9037E" w:rsidR="00241CE2" w:rsidRDefault="00241CE2" w:rsidP="00A95613">
      <w:pPr>
        <w:tabs>
          <w:tab w:val="left" w:pos="1694"/>
          <w:tab w:val="left" w:pos="5544"/>
        </w:tabs>
        <w:ind w:right="272"/>
        <w:jc w:val="center"/>
        <w:rPr>
          <w:rFonts w:ascii="Times New Roman" w:hAnsi="Times New Roman"/>
          <w:bCs/>
          <w:iCs/>
          <w:sz w:val="28"/>
          <w:szCs w:val="28"/>
        </w:rPr>
      </w:pPr>
    </w:p>
    <w:p w14:paraId="34C7BD21" w14:textId="77777777" w:rsidR="006035E8" w:rsidRDefault="006035E8" w:rsidP="006035E8">
      <w:pPr>
        <w:pStyle w:val="Heading1"/>
        <w:spacing w:line="360" w:lineRule="auto"/>
        <w:ind w:left="720"/>
        <w:rPr>
          <w:rFonts w:ascii="Times New Roman" w:hAnsi="Times New Roman"/>
          <w:sz w:val="32"/>
          <w:szCs w:val="32"/>
        </w:rPr>
      </w:pPr>
      <w:bookmarkStart w:id="1" w:name="_Toc121767585"/>
      <w:r w:rsidRPr="002E23D0">
        <w:rPr>
          <w:rFonts w:ascii="Times New Roman" w:hAnsi="Times New Roman"/>
          <w:sz w:val="32"/>
          <w:szCs w:val="32"/>
        </w:rPr>
        <w:t>GIẢNG VIÊN HƯỚNG DẪN</w:t>
      </w:r>
      <w:bookmarkEnd w:id="1"/>
    </w:p>
    <w:p w14:paraId="6DAF78A5" w14:textId="77777777" w:rsidR="006035E8" w:rsidRPr="002E23D0" w:rsidRDefault="006035E8" w:rsidP="006035E8"/>
    <w:p w14:paraId="7FB45417" w14:textId="77777777" w:rsidR="006035E8" w:rsidRPr="0073400D" w:rsidRDefault="006035E8" w:rsidP="006035E8">
      <w:pPr>
        <w:spacing w:line="360" w:lineRule="auto"/>
        <w:rPr>
          <w:rFonts w:ascii="Times New Roman" w:hAnsi="Times New Roman"/>
          <w:b/>
          <w:sz w:val="28"/>
          <w:szCs w:val="28"/>
        </w:rPr>
      </w:pPr>
      <w:r w:rsidRPr="0073400D">
        <w:rPr>
          <w:rFonts w:ascii="Times New Roman" w:hAnsi="Times New Roman"/>
          <w:b/>
          <w:sz w:val="28"/>
          <w:szCs w:val="28"/>
        </w:rPr>
        <w:t>Họ và tên:</w:t>
      </w:r>
      <w:r w:rsidRPr="0073400D">
        <w:rPr>
          <w:rFonts w:ascii="Times New Roman" w:hAnsi="Times New Roman"/>
          <w:sz w:val="28"/>
          <w:szCs w:val="28"/>
        </w:rPr>
        <w:t xml:space="preserve"> Thầy Nguyễn</w:t>
      </w:r>
      <w:r>
        <w:rPr>
          <w:rFonts w:ascii="Times New Roman" w:hAnsi="Times New Roman"/>
          <w:sz w:val="28"/>
          <w:szCs w:val="28"/>
          <w:lang w:val="vi-VN"/>
        </w:rPr>
        <w:t xml:space="preserve"> Quang Hưng</w:t>
      </w:r>
      <w:r w:rsidRPr="0073400D">
        <w:rPr>
          <w:rFonts w:ascii="Times New Roman" w:hAnsi="Times New Roman"/>
          <w:sz w:val="28"/>
          <w:szCs w:val="28"/>
        </w:rPr>
        <w:br/>
      </w:r>
      <w:r w:rsidRPr="0073400D">
        <w:rPr>
          <w:rFonts w:ascii="Times New Roman" w:hAnsi="Times New Roman"/>
          <w:b/>
          <w:sz w:val="28"/>
          <w:szCs w:val="28"/>
        </w:rPr>
        <w:t>Cơ quan công tác:</w:t>
      </w:r>
      <w:r w:rsidRPr="0073400D">
        <w:rPr>
          <w:rFonts w:ascii="Times New Roman" w:hAnsi="Times New Roman"/>
          <w:sz w:val="28"/>
          <w:szCs w:val="28"/>
        </w:rPr>
        <w:t xml:space="preserve"> Trường CĐ FPT Polytechnic.</w:t>
      </w:r>
      <w:r w:rsidRPr="0073400D">
        <w:rPr>
          <w:rFonts w:ascii="Times New Roman" w:hAnsi="Times New Roman"/>
          <w:sz w:val="28"/>
          <w:szCs w:val="28"/>
        </w:rPr>
        <w:br/>
      </w:r>
      <w:r w:rsidRPr="0073400D">
        <w:rPr>
          <w:rFonts w:ascii="Times New Roman" w:hAnsi="Times New Roman"/>
          <w:b/>
          <w:sz w:val="28"/>
          <w:szCs w:val="28"/>
        </w:rPr>
        <w:t>Điện thoại:</w:t>
      </w:r>
      <w:r w:rsidRPr="0073400D">
        <w:rPr>
          <w:rFonts w:ascii="Times New Roman" w:hAnsi="Times New Roman"/>
          <w:sz w:val="28"/>
          <w:szCs w:val="28"/>
        </w:rPr>
        <w:t xml:space="preserve">  0</w:t>
      </w:r>
      <w:r w:rsidRPr="00C651D4">
        <w:rPr>
          <w:rFonts w:ascii="Times New Roman" w:hAnsi="Times New Roman"/>
          <w:sz w:val="28"/>
          <w:szCs w:val="28"/>
        </w:rPr>
        <w:t>919684368</w:t>
      </w:r>
      <w:r w:rsidRPr="0073400D">
        <w:rPr>
          <w:rFonts w:ascii="Times New Roman" w:hAnsi="Times New Roman"/>
          <w:sz w:val="28"/>
          <w:szCs w:val="28"/>
        </w:rPr>
        <w:tab/>
      </w:r>
      <w:r w:rsidRPr="0073400D">
        <w:rPr>
          <w:rFonts w:ascii="Times New Roman" w:hAnsi="Times New Roman"/>
          <w:sz w:val="28"/>
          <w:szCs w:val="28"/>
        </w:rPr>
        <w:tab/>
      </w:r>
      <w:r w:rsidRPr="0073400D">
        <w:rPr>
          <w:rFonts w:ascii="Times New Roman" w:hAnsi="Times New Roman"/>
          <w:sz w:val="28"/>
          <w:szCs w:val="28"/>
        </w:rPr>
        <w:tab/>
      </w:r>
      <w:r w:rsidRPr="0073400D">
        <w:rPr>
          <w:rFonts w:ascii="Times New Roman" w:hAnsi="Times New Roman"/>
          <w:b/>
          <w:sz w:val="28"/>
          <w:szCs w:val="28"/>
        </w:rPr>
        <w:t>Email:</w:t>
      </w:r>
      <w:r w:rsidRPr="0073400D">
        <w:rPr>
          <w:rFonts w:ascii="Times New Roman" w:hAnsi="Times New Roman"/>
          <w:sz w:val="28"/>
          <w:szCs w:val="28"/>
        </w:rPr>
        <w:t xml:space="preserve"> </w:t>
      </w:r>
      <w:r>
        <w:rPr>
          <w:rFonts w:ascii="Times New Roman" w:hAnsi="Times New Roman"/>
          <w:sz w:val="28"/>
          <w:szCs w:val="28"/>
        </w:rPr>
        <w:t>HungNQ40</w:t>
      </w:r>
      <w:r>
        <w:rPr>
          <w:rFonts w:ascii="Times New Roman" w:hAnsi="Times New Roman"/>
          <w:sz w:val="28"/>
          <w:szCs w:val="28"/>
          <w:lang w:val="vi-VN"/>
        </w:rPr>
        <w:t>@fe.edu.vn</w:t>
      </w:r>
      <w:r w:rsidRPr="0073400D">
        <w:rPr>
          <w:rFonts w:ascii="Times New Roman" w:hAnsi="Times New Roman"/>
          <w:sz w:val="28"/>
          <w:szCs w:val="28"/>
        </w:rPr>
        <w:br/>
      </w:r>
      <w:r w:rsidRPr="0073400D">
        <w:rPr>
          <w:rFonts w:ascii="Times New Roman" w:hAnsi="Times New Roman"/>
          <w:b/>
          <w:sz w:val="28"/>
          <w:szCs w:val="28"/>
        </w:rPr>
        <w:t>Ý kiến nhận xét, đánh giá của cán bộ hướng dẫn:</w:t>
      </w:r>
    </w:p>
    <w:p w14:paraId="440AE3D3" w14:textId="77777777" w:rsidR="006035E8" w:rsidRPr="0073400D" w:rsidRDefault="006035E8" w:rsidP="006035E8">
      <w:pPr>
        <w:spacing w:line="360" w:lineRule="auto"/>
        <w:jc w:val="center"/>
        <w:rPr>
          <w:rFonts w:ascii="Times New Roman" w:hAnsi="Times New Roman"/>
          <w:sz w:val="28"/>
          <w:szCs w:val="28"/>
        </w:rPr>
      </w:pPr>
      <w:r w:rsidRPr="0073400D">
        <w:rPr>
          <w:rFonts w:ascii="Times New Roman" w:hAnsi="Times New Roman"/>
          <w:sz w:val="28"/>
          <w:szCs w:val="28"/>
        </w:rPr>
        <w:t>……………………………………………………………………………………</w:t>
      </w:r>
    </w:p>
    <w:p w14:paraId="70D2FE06" w14:textId="77777777" w:rsidR="006035E8" w:rsidRPr="0073400D" w:rsidRDefault="006035E8" w:rsidP="006035E8">
      <w:pPr>
        <w:spacing w:line="360" w:lineRule="auto"/>
        <w:jc w:val="center"/>
        <w:rPr>
          <w:rFonts w:ascii="Times New Roman" w:hAnsi="Times New Roman"/>
          <w:sz w:val="28"/>
          <w:szCs w:val="28"/>
        </w:rPr>
      </w:pPr>
      <w:r w:rsidRPr="0073400D">
        <w:rPr>
          <w:rFonts w:ascii="Times New Roman" w:hAnsi="Times New Roman"/>
          <w:sz w:val="28"/>
          <w:szCs w:val="28"/>
        </w:rPr>
        <w:t>……………………………………………………………………………………</w:t>
      </w:r>
    </w:p>
    <w:p w14:paraId="69682D5B" w14:textId="77777777" w:rsidR="006035E8" w:rsidRPr="0073400D" w:rsidRDefault="006035E8" w:rsidP="006035E8">
      <w:pPr>
        <w:spacing w:line="360" w:lineRule="auto"/>
        <w:jc w:val="center"/>
        <w:rPr>
          <w:rFonts w:ascii="Times New Roman" w:hAnsi="Times New Roman"/>
          <w:sz w:val="28"/>
          <w:szCs w:val="28"/>
        </w:rPr>
      </w:pPr>
      <w:r w:rsidRPr="0073400D">
        <w:rPr>
          <w:rFonts w:ascii="Times New Roman" w:hAnsi="Times New Roman"/>
          <w:sz w:val="28"/>
          <w:szCs w:val="28"/>
        </w:rPr>
        <w:t>……………………………………………………………………………………</w:t>
      </w:r>
    </w:p>
    <w:p w14:paraId="5CA0DB97" w14:textId="77777777" w:rsidR="006035E8" w:rsidRPr="0073400D" w:rsidRDefault="006035E8" w:rsidP="006035E8">
      <w:pPr>
        <w:spacing w:line="360" w:lineRule="auto"/>
        <w:jc w:val="center"/>
        <w:rPr>
          <w:rFonts w:ascii="Times New Roman" w:hAnsi="Times New Roman"/>
          <w:sz w:val="28"/>
          <w:szCs w:val="28"/>
        </w:rPr>
      </w:pPr>
      <w:r w:rsidRPr="0073400D">
        <w:rPr>
          <w:rFonts w:ascii="Times New Roman" w:hAnsi="Times New Roman"/>
          <w:sz w:val="28"/>
          <w:szCs w:val="28"/>
        </w:rPr>
        <w:t>……………………………………………………………………………………</w:t>
      </w:r>
    </w:p>
    <w:p w14:paraId="22152066" w14:textId="77777777" w:rsidR="006035E8" w:rsidRPr="0073400D" w:rsidRDefault="006035E8" w:rsidP="006035E8">
      <w:pPr>
        <w:spacing w:line="360" w:lineRule="auto"/>
        <w:jc w:val="center"/>
        <w:rPr>
          <w:rFonts w:ascii="Times New Roman" w:hAnsi="Times New Roman"/>
          <w:sz w:val="28"/>
          <w:szCs w:val="28"/>
        </w:rPr>
      </w:pPr>
      <w:r w:rsidRPr="0073400D">
        <w:rPr>
          <w:rFonts w:ascii="Times New Roman" w:hAnsi="Times New Roman"/>
          <w:sz w:val="28"/>
          <w:szCs w:val="28"/>
        </w:rPr>
        <w:t>……………………………………………………………………………………</w:t>
      </w:r>
    </w:p>
    <w:p w14:paraId="1F88BC27" w14:textId="77777777" w:rsidR="006035E8" w:rsidRPr="0073400D" w:rsidRDefault="006035E8" w:rsidP="006035E8">
      <w:pPr>
        <w:spacing w:line="360" w:lineRule="auto"/>
        <w:jc w:val="center"/>
        <w:rPr>
          <w:rFonts w:ascii="Times New Roman" w:hAnsi="Times New Roman"/>
          <w:sz w:val="28"/>
          <w:szCs w:val="28"/>
        </w:rPr>
      </w:pPr>
      <w:r w:rsidRPr="0073400D">
        <w:rPr>
          <w:rFonts w:ascii="Times New Roman" w:hAnsi="Times New Roman"/>
          <w:sz w:val="28"/>
          <w:szCs w:val="28"/>
        </w:rPr>
        <w:t>……………………………………………………………………………………</w:t>
      </w:r>
    </w:p>
    <w:p w14:paraId="5BA6E880" w14:textId="77777777" w:rsidR="006035E8" w:rsidRPr="0073400D" w:rsidRDefault="006035E8" w:rsidP="006035E8">
      <w:pPr>
        <w:spacing w:line="360" w:lineRule="auto"/>
        <w:jc w:val="center"/>
        <w:rPr>
          <w:rFonts w:ascii="Times New Roman" w:hAnsi="Times New Roman"/>
          <w:sz w:val="28"/>
          <w:szCs w:val="28"/>
        </w:rPr>
      </w:pPr>
      <w:r w:rsidRPr="0073400D">
        <w:rPr>
          <w:rFonts w:ascii="Times New Roman" w:hAnsi="Times New Roman"/>
          <w:sz w:val="28"/>
          <w:szCs w:val="28"/>
        </w:rPr>
        <w:t>……………………………………………………………………………………</w:t>
      </w:r>
    </w:p>
    <w:p w14:paraId="2D326984" w14:textId="77777777" w:rsidR="006035E8" w:rsidRPr="0073400D" w:rsidRDefault="006035E8" w:rsidP="006035E8">
      <w:pPr>
        <w:spacing w:line="360" w:lineRule="auto"/>
        <w:jc w:val="center"/>
        <w:rPr>
          <w:rFonts w:ascii="Times New Roman" w:hAnsi="Times New Roman"/>
          <w:sz w:val="28"/>
          <w:szCs w:val="28"/>
        </w:rPr>
      </w:pPr>
      <w:r w:rsidRPr="0073400D">
        <w:rPr>
          <w:rFonts w:ascii="Times New Roman" w:hAnsi="Times New Roman"/>
          <w:sz w:val="28"/>
          <w:szCs w:val="28"/>
        </w:rPr>
        <w:t>……………………………………………………………………………………</w:t>
      </w:r>
    </w:p>
    <w:p w14:paraId="0206BFD4" w14:textId="77777777" w:rsidR="006035E8" w:rsidRPr="0073400D" w:rsidRDefault="006035E8" w:rsidP="006035E8">
      <w:pPr>
        <w:spacing w:line="360" w:lineRule="auto"/>
        <w:jc w:val="center"/>
        <w:rPr>
          <w:rFonts w:ascii="Times New Roman" w:hAnsi="Times New Roman"/>
          <w:sz w:val="28"/>
          <w:szCs w:val="28"/>
        </w:rPr>
      </w:pPr>
      <w:r w:rsidRPr="0073400D">
        <w:rPr>
          <w:rFonts w:ascii="Times New Roman" w:hAnsi="Times New Roman"/>
          <w:sz w:val="28"/>
          <w:szCs w:val="28"/>
        </w:rPr>
        <w:t>……………………………………………………………………………………</w:t>
      </w:r>
    </w:p>
    <w:p w14:paraId="57F9D772" w14:textId="77777777" w:rsidR="006035E8" w:rsidRPr="0073400D" w:rsidRDefault="006035E8" w:rsidP="006035E8">
      <w:pPr>
        <w:spacing w:line="360" w:lineRule="auto"/>
        <w:jc w:val="center"/>
        <w:rPr>
          <w:rFonts w:ascii="Times New Roman" w:hAnsi="Times New Roman"/>
          <w:sz w:val="28"/>
          <w:szCs w:val="28"/>
        </w:rPr>
      </w:pPr>
      <w:r w:rsidRPr="0073400D">
        <w:rPr>
          <w:rFonts w:ascii="Times New Roman" w:hAnsi="Times New Roman"/>
          <w:sz w:val="28"/>
          <w:szCs w:val="28"/>
        </w:rPr>
        <w:t>……………………………………………………………………………………</w:t>
      </w:r>
    </w:p>
    <w:p w14:paraId="26CB096F" w14:textId="77777777" w:rsidR="006035E8" w:rsidRPr="0073400D" w:rsidRDefault="006035E8" w:rsidP="006035E8">
      <w:pPr>
        <w:spacing w:line="360" w:lineRule="auto"/>
        <w:jc w:val="center"/>
        <w:rPr>
          <w:rFonts w:ascii="Times New Roman" w:hAnsi="Times New Roman"/>
          <w:sz w:val="28"/>
          <w:szCs w:val="28"/>
        </w:rPr>
      </w:pPr>
      <w:r w:rsidRPr="0073400D">
        <w:rPr>
          <w:rFonts w:ascii="Times New Roman" w:hAnsi="Times New Roman"/>
          <w:sz w:val="28"/>
          <w:szCs w:val="28"/>
        </w:rPr>
        <w:t>……………………………………………………………………………………</w:t>
      </w:r>
    </w:p>
    <w:p w14:paraId="5635A9B6" w14:textId="77777777" w:rsidR="006035E8" w:rsidRPr="0073400D" w:rsidRDefault="006035E8" w:rsidP="006035E8">
      <w:pPr>
        <w:spacing w:line="360" w:lineRule="auto"/>
        <w:jc w:val="center"/>
        <w:rPr>
          <w:rFonts w:ascii="Times New Roman" w:hAnsi="Times New Roman"/>
          <w:sz w:val="28"/>
          <w:szCs w:val="28"/>
        </w:rPr>
      </w:pPr>
      <w:r w:rsidRPr="0073400D">
        <w:rPr>
          <w:rFonts w:ascii="Times New Roman" w:hAnsi="Times New Roman"/>
          <w:sz w:val="28"/>
          <w:szCs w:val="28"/>
        </w:rPr>
        <w:t>……………………………………………………………………………………</w:t>
      </w:r>
    </w:p>
    <w:p w14:paraId="63BC8268" w14:textId="77777777" w:rsidR="006035E8" w:rsidRPr="0073400D" w:rsidRDefault="006035E8" w:rsidP="006035E8">
      <w:pPr>
        <w:spacing w:line="360" w:lineRule="auto"/>
        <w:jc w:val="center"/>
        <w:rPr>
          <w:rFonts w:ascii="Times New Roman" w:hAnsi="Times New Roman"/>
          <w:sz w:val="28"/>
          <w:szCs w:val="28"/>
        </w:rPr>
      </w:pPr>
      <w:r w:rsidRPr="0073400D">
        <w:rPr>
          <w:rFonts w:ascii="Times New Roman" w:hAnsi="Times New Roman"/>
          <w:sz w:val="28"/>
          <w:szCs w:val="28"/>
        </w:rPr>
        <w:t>……………………………………………………………………………………</w:t>
      </w:r>
    </w:p>
    <w:p w14:paraId="51E3C112" w14:textId="77777777" w:rsidR="006035E8" w:rsidRPr="0073400D" w:rsidRDefault="006035E8" w:rsidP="006035E8">
      <w:pPr>
        <w:spacing w:line="360" w:lineRule="auto"/>
        <w:jc w:val="center"/>
        <w:rPr>
          <w:rFonts w:ascii="Times New Roman" w:hAnsi="Times New Roman"/>
          <w:sz w:val="28"/>
          <w:szCs w:val="28"/>
        </w:rPr>
      </w:pPr>
    </w:p>
    <w:tbl>
      <w:tblPr>
        <w:tblW w:w="9072" w:type="dxa"/>
        <w:tblBorders>
          <w:top w:val="nil"/>
          <w:left w:val="nil"/>
          <w:bottom w:val="nil"/>
          <w:right w:val="nil"/>
          <w:insideH w:val="nil"/>
          <w:insideV w:val="nil"/>
        </w:tblBorders>
        <w:tblLayout w:type="fixed"/>
        <w:tblLook w:val="0400" w:firstRow="0" w:lastRow="0" w:firstColumn="0" w:lastColumn="0" w:noHBand="0" w:noVBand="1"/>
      </w:tblPr>
      <w:tblGrid>
        <w:gridCol w:w="4678"/>
        <w:gridCol w:w="4394"/>
      </w:tblGrid>
      <w:tr w:rsidR="006035E8" w:rsidRPr="0073400D" w14:paraId="0BCA8EEC" w14:textId="77777777" w:rsidTr="00A33C13">
        <w:trPr>
          <w:trHeight w:val="872"/>
        </w:trPr>
        <w:tc>
          <w:tcPr>
            <w:tcW w:w="4678" w:type="dxa"/>
            <w:vAlign w:val="center"/>
          </w:tcPr>
          <w:p w14:paraId="2972C1F5" w14:textId="77777777" w:rsidR="006035E8" w:rsidRPr="0073400D" w:rsidRDefault="006035E8" w:rsidP="00A33C13">
            <w:pPr>
              <w:spacing w:line="360" w:lineRule="auto"/>
              <w:jc w:val="center"/>
              <w:rPr>
                <w:rFonts w:ascii="Times New Roman" w:hAnsi="Times New Roman"/>
                <w:b/>
                <w:sz w:val="28"/>
                <w:szCs w:val="28"/>
              </w:rPr>
            </w:pPr>
            <w:r w:rsidRPr="0073400D">
              <w:rPr>
                <w:rFonts w:ascii="Times New Roman" w:hAnsi="Times New Roman"/>
                <w:b/>
                <w:sz w:val="28"/>
                <w:szCs w:val="28"/>
              </w:rPr>
              <w:t>Giáo viên hướng dẫn</w:t>
            </w:r>
          </w:p>
          <w:p w14:paraId="3287957E" w14:textId="77777777" w:rsidR="006035E8" w:rsidRPr="0073400D" w:rsidRDefault="006035E8" w:rsidP="00A33C13">
            <w:pPr>
              <w:spacing w:line="360" w:lineRule="auto"/>
              <w:jc w:val="center"/>
              <w:rPr>
                <w:rFonts w:ascii="Times New Roman" w:hAnsi="Times New Roman"/>
                <w:i/>
                <w:sz w:val="28"/>
                <w:szCs w:val="28"/>
              </w:rPr>
            </w:pPr>
            <w:r w:rsidRPr="0073400D">
              <w:rPr>
                <w:rFonts w:ascii="Times New Roman" w:hAnsi="Times New Roman"/>
                <w:i/>
                <w:sz w:val="28"/>
                <w:szCs w:val="28"/>
              </w:rPr>
              <w:t>(Ký và ghi rõ họ tên)</w:t>
            </w:r>
          </w:p>
        </w:tc>
        <w:tc>
          <w:tcPr>
            <w:tcW w:w="4394" w:type="dxa"/>
            <w:vAlign w:val="center"/>
          </w:tcPr>
          <w:p w14:paraId="167ED32D" w14:textId="77777777" w:rsidR="006035E8" w:rsidRPr="0073400D" w:rsidRDefault="006035E8" w:rsidP="00A33C13">
            <w:pPr>
              <w:spacing w:line="360" w:lineRule="auto"/>
              <w:jc w:val="right"/>
              <w:rPr>
                <w:rFonts w:ascii="Times New Roman" w:hAnsi="Times New Roman"/>
                <w:b/>
                <w:sz w:val="28"/>
                <w:szCs w:val="28"/>
              </w:rPr>
            </w:pPr>
            <w:r w:rsidRPr="0073400D">
              <w:rPr>
                <w:rFonts w:ascii="Times New Roman" w:hAnsi="Times New Roman"/>
                <w:b/>
                <w:sz w:val="28"/>
                <w:szCs w:val="28"/>
              </w:rPr>
              <w:t>Xác nhận của Bộ Môn</w:t>
            </w:r>
          </w:p>
          <w:p w14:paraId="1A781501" w14:textId="77777777" w:rsidR="006035E8" w:rsidRPr="0073400D" w:rsidRDefault="006035E8" w:rsidP="00A33C13">
            <w:pPr>
              <w:spacing w:line="360" w:lineRule="auto"/>
              <w:jc w:val="right"/>
              <w:rPr>
                <w:rFonts w:ascii="Times New Roman" w:hAnsi="Times New Roman"/>
                <w:sz w:val="28"/>
                <w:szCs w:val="28"/>
              </w:rPr>
            </w:pPr>
            <w:r w:rsidRPr="0073400D">
              <w:rPr>
                <w:rFonts w:ascii="Times New Roman" w:hAnsi="Times New Roman"/>
                <w:sz w:val="28"/>
                <w:szCs w:val="28"/>
              </w:rPr>
              <w:t>(Ký và ghi rõ họ tên)</w:t>
            </w:r>
          </w:p>
        </w:tc>
      </w:tr>
      <w:tr w:rsidR="006035E8" w:rsidRPr="0073400D" w14:paraId="08329038" w14:textId="77777777" w:rsidTr="00A33C13">
        <w:tc>
          <w:tcPr>
            <w:tcW w:w="4678" w:type="dxa"/>
          </w:tcPr>
          <w:p w14:paraId="74D9B91D" w14:textId="77777777" w:rsidR="006035E8" w:rsidRPr="0073400D" w:rsidRDefault="006035E8" w:rsidP="00A33C13">
            <w:pPr>
              <w:spacing w:line="360" w:lineRule="auto"/>
              <w:jc w:val="center"/>
              <w:rPr>
                <w:rFonts w:ascii="Times New Roman" w:hAnsi="Times New Roman"/>
              </w:rPr>
            </w:pPr>
          </w:p>
        </w:tc>
        <w:tc>
          <w:tcPr>
            <w:tcW w:w="4394" w:type="dxa"/>
          </w:tcPr>
          <w:p w14:paraId="5F9F9561" w14:textId="77777777" w:rsidR="006035E8" w:rsidRPr="0073400D" w:rsidRDefault="006035E8" w:rsidP="00A33C13">
            <w:pPr>
              <w:spacing w:line="360" w:lineRule="auto"/>
              <w:jc w:val="center"/>
              <w:rPr>
                <w:rFonts w:ascii="Times New Roman" w:hAnsi="Times New Roman"/>
              </w:rPr>
            </w:pPr>
          </w:p>
        </w:tc>
      </w:tr>
    </w:tbl>
    <w:p w14:paraId="30D46BB5" w14:textId="77777777" w:rsidR="00241CE2" w:rsidRDefault="00241CE2" w:rsidP="00241CE2">
      <w:pPr>
        <w:spacing w:after="160" w:line="276" w:lineRule="auto"/>
        <w:ind w:right="-285"/>
        <w:rPr>
          <w:i/>
          <w:color w:val="000000"/>
        </w:rPr>
      </w:pPr>
    </w:p>
    <w:p w14:paraId="6034B9CC" w14:textId="77777777" w:rsidR="00241CE2" w:rsidRDefault="00241CE2" w:rsidP="00241CE2">
      <w:pPr>
        <w:spacing w:after="160" w:line="276" w:lineRule="auto"/>
        <w:ind w:right="-285"/>
        <w:rPr>
          <w:i/>
          <w:color w:val="000000"/>
        </w:rPr>
      </w:pPr>
    </w:p>
    <w:p w14:paraId="61C8A60B" w14:textId="77777777" w:rsidR="00241CE2" w:rsidRDefault="00241CE2" w:rsidP="00241CE2">
      <w:pPr>
        <w:spacing w:after="160" w:line="276" w:lineRule="auto"/>
        <w:ind w:right="-285"/>
        <w:rPr>
          <w:i/>
          <w:color w:val="000000"/>
        </w:rPr>
      </w:pPr>
    </w:p>
    <w:p w14:paraId="6996D327" w14:textId="166FFFD2" w:rsidR="00241CE2" w:rsidRDefault="00241CE2" w:rsidP="00241CE2">
      <w:pPr>
        <w:pStyle w:val="Heading1"/>
        <w:rPr>
          <w:rFonts w:ascii="Times New Roman" w:hAnsi="Times New Roman"/>
          <w:color w:val="222222"/>
          <w:sz w:val="32"/>
          <w:szCs w:val="32"/>
        </w:rPr>
      </w:pPr>
      <w:bookmarkStart w:id="2" w:name="_heading=h.30j0zll" w:colFirst="0" w:colLast="0"/>
      <w:bookmarkEnd w:id="2"/>
      <w:r w:rsidRPr="00241CE2">
        <w:rPr>
          <w:rFonts w:ascii="Times New Roman" w:hAnsi="Times New Roman"/>
          <w:color w:val="222222"/>
          <w:sz w:val="32"/>
          <w:szCs w:val="32"/>
        </w:rPr>
        <w:t>NHẬN XÉT</w:t>
      </w:r>
    </w:p>
    <w:p w14:paraId="2BB44613" w14:textId="77777777" w:rsidR="00241CE2" w:rsidRPr="00241CE2" w:rsidRDefault="00241CE2" w:rsidP="00241CE2"/>
    <w:p w14:paraId="5A2F733B" w14:textId="77777777" w:rsidR="00241CE2" w:rsidRPr="00241CE2" w:rsidRDefault="00241CE2" w:rsidP="00241CE2">
      <w:pPr>
        <w:spacing w:after="160" w:line="276" w:lineRule="auto"/>
        <w:ind w:right="-285"/>
        <w:jc w:val="center"/>
        <w:rPr>
          <w:szCs w:val="22"/>
        </w:rPr>
      </w:pPr>
      <w:r w:rsidRPr="00241CE2">
        <w:rPr>
          <w:b/>
          <w:color w:val="000000"/>
          <w:szCs w:val="22"/>
        </w:rPr>
        <w:t>(Của hội đồng phản biện)</w:t>
      </w:r>
    </w:p>
    <w:p w14:paraId="69648622" w14:textId="77777777" w:rsidR="00241CE2" w:rsidRDefault="00241CE2" w:rsidP="00241CE2">
      <w:pPr>
        <w:spacing w:line="276" w:lineRule="auto"/>
      </w:pPr>
    </w:p>
    <w:p w14:paraId="507AAF2D" w14:textId="77777777" w:rsidR="00241CE2" w:rsidRDefault="00241CE2" w:rsidP="00241CE2">
      <w:pPr>
        <w:spacing w:after="160" w:line="276" w:lineRule="auto"/>
        <w:ind w:right="-285"/>
      </w:pPr>
      <w:r>
        <w:rPr>
          <w:color w:val="000000"/>
        </w:rPr>
        <w:t>……………………………………………………………………………………………………………………………………………………………………………………………………………………………………………………………………………………………………………………………………………………………………………………………………………………………………………………………………………………………………………………………………………………………………………………………………………………………………………………………………………………………………………………………………………………………………………………………………………………………………………………………………………………………………………………………………………………………………………………………………………………………………………………………………………………………………………………………………………………………………………………………………………………………………………………………………………………………………………………………………………………………………………………………………………………………………………………………………………………………………………………………………………………………………………………………………………………………………………………………………………………………………………………………………………………………………………………………………………………………………………………………………………………………………………………………………………………………………………………………………………………………………………………………………………………</w:t>
      </w:r>
    </w:p>
    <w:p w14:paraId="0D9F2F9C" w14:textId="77777777" w:rsidR="00241CE2" w:rsidRDefault="00241CE2" w:rsidP="00241CE2">
      <w:pPr>
        <w:spacing w:line="276" w:lineRule="auto"/>
      </w:pPr>
    </w:p>
    <w:p w14:paraId="2EF23A7B" w14:textId="77777777" w:rsidR="00241CE2" w:rsidRDefault="00241CE2" w:rsidP="00241CE2">
      <w:pPr>
        <w:spacing w:after="160" w:line="276" w:lineRule="auto"/>
        <w:ind w:right="-285"/>
        <w:jc w:val="right"/>
        <w:rPr>
          <w:color w:val="000000"/>
        </w:rPr>
      </w:pPr>
      <w:r>
        <w:rPr>
          <w:color w:val="000000"/>
        </w:rPr>
        <w:t>HĐ phản biện ký, ghi rõ họ tên</w:t>
      </w:r>
    </w:p>
    <w:p w14:paraId="1DBA4D1D" w14:textId="77777777" w:rsidR="00241CE2" w:rsidRDefault="00241CE2" w:rsidP="00241CE2">
      <w:pPr>
        <w:spacing w:after="160" w:line="276" w:lineRule="auto"/>
        <w:ind w:right="-285"/>
        <w:jc w:val="right"/>
        <w:rPr>
          <w:color w:val="000000"/>
        </w:rPr>
      </w:pPr>
    </w:p>
    <w:p w14:paraId="0F2D0F81" w14:textId="77777777" w:rsidR="00241CE2" w:rsidRDefault="00241CE2" w:rsidP="00241CE2">
      <w:pPr>
        <w:spacing w:after="160" w:line="276" w:lineRule="auto"/>
        <w:ind w:right="-285"/>
        <w:jc w:val="right"/>
        <w:rPr>
          <w:color w:val="000000"/>
        </w:rPr>
      </w:pPr>
    </w:p>
    <w:p w14:paraId="4EB883A8" w14:textId="77777777" w:rsidR="00241CE2" w:rsidRDefault="00241CE2" w:rsidP="00241CE2">
      <w:pPr>
        <w:spacing w:after="160" w:line="276" w:lineRule="auto"/>
        <w:ind w:right="-285"/>
        <w:jc w:val="right"/>
        <w:rPr>
          <w:color w:val="000000"/>
        </w:rPr>
      </w:pPr>
    </w:p>
    <w:p w14:paraId="179F9BED" w14:textId="77777777" w:rsidR="00241CE2" w:rsidRDefault="00241CE2" w:rsidP="00241CE2">
      <w:pPr>
        <w:spacing w:after="160" w:line="276" w:lineRule="auto"/>
        <w:ind w:right="-285"/>
        <w:rPr>
          <w:color w:val="000000"/>
        </w:rPr>
      </w:pPr>
    </w:p>
    <w:p w14:paraId="612D890B" w14:textId="77777777" w:rsidR="00241CE2" w:rsidRDefault="00241CE2" w:rsidP="00241CE2">
      <w:pPr>
        <w:spacing w:after="160" w:line="276" w:lineRule="auto"/>
        <w:ind w:right="-285"/>
        <w:rPr>
          <w:color w:val="000000"/>
        </w:rPr>
      </w:pPr>
    </w:p>
    <w:p w14:paraId="2AEF62CF" w14:textId="77777777" w:rsidR="00241CE2" w:rsidRDefault="00241CE2" w:rsidP="00241CE2">
      <w:pPr>
        <w:spacing w:after="160" w:line="276" w:lineRule="auto"/>
        <w:ind w:right="-285"/>
        <w:rPr>
          <w:color w:val="000000"/>
        </w:rPr>
      </w:pPr>
    </w:p>
    <w:p w14:paraId="3CAE63AF" w14:textId="77777777" w:rsidR="00241CE2" w:rsidRDefault="00241CE2" w:rsidP="00241CE2">
      <w:pPr>
        <w:spacing w:after="160" w:line="276" w:lineRule="auto"/>
        <w:ind w:right="-285"/>
        <w:rPr>
          <w:color w:val="000000"/>
        </w:rPr>
      </w:pPr>
    </w:p>
    <w:p w14:paraId="2067A116" w14:textId="77777777" w:rsidR="00241CE2" w:rsidRPr="00F82E36" w:rsidRDefault="00241CE2" w:rsidP="00A95613">
      <w:pPr>
        <w:tabs>
          <w:tab w:val="left" w:pos="1694"/>
          <w:tab w:val="left" w:pos="5544"/>
        </w:tabs>
        <w:ind w:right="272"/>
        <w:jc w:val="center"/>
        <w:rPr>
          <w:rFonts w:ascii="Times New Roman" w:hAnsi="Times New Roman"/>
          <w:bCs/>
          <w:iCs/>
          <w:sz w:val="28"/>
          <w:szCs w:val="28"/>
        </w:rPr>
      </w:pPr>
    </w:p>
    <w:bookmarkStart w:id="3" w:name="_Toc120028849" w:displacedByCustomXml="next"/>
    <w:sdt>
      <w:sdtPr>
        <w:rPr>
          <w:rFonts w:ascii="VNI-Centur" w:eastAsia="Times New Roman" w:hAnsi="VNI-Centur" w:cs="Times New Roman"/>
          <w:b/>
          <w:color w:val="auto"/>
          <w:sz w:val="26"/>
          <w:szCs w:val="24"/>
        </w:rPr>
        <w:id w:val="-451934733"/>
        <w:docPartObj>
          <w:docPartGallery w:val="Table of Contents"/>
          <w:docPartUnique/>
        </w:docPartObj>
      </w:sdtPr>
      <w:sdtEndPr>
        <w:rPr>
          <w:bCs/>
          <w:noProof/>
        </w:rPr>
      </w:sdtEndPr>
      <w:sdtContent>
        <w:bookmarkEnd w:id="3" w:displacedByCustomXml="prev"/>
        <w:p w14:paraId="011D2708" w14:textId="3482DF45" w:rsidR="00241CE2" w:rsidRPr="00241CE2" w:rsidRDefault="00241CE2" w:rsidP="00241CE2">
          <w:pPr>
            <w:pStyle w:val="TOCHeading"/>
            <w:rPr>
              <w:rFonts w:ascii="VNI-Centur" w:eastAsia="Times New Roman" w:hAnsi="VNI-Centur" w:cs="Times New Roman"/>
              <w:b/>
              <w:color w:val="auto"/>
              <w:sz w:val="26"/>
              <w:szCs w:val="24"/>
            </w:rPr>
          </w:pPr>
        </w:p>
        <w:p w14:paraId="45A0BCE4" w14:textId="6BFB571A" w:rsidR="00F017CF" w:rsidRPr="00F82CB3" w:rsidRDefault="00F017CF" w:rsidP="00F017CF">
          <w:pPr>
            <w:pStyle w:val="TOCHeading"/>
            <w:ind w:left="3600" w:firstLine="720"/>
            <w:rPr>
              <w:rFonts w:ascii="Times New Roman" w:hAnsi="Times New Roman" w:cs="Times New Roman"/>
              <w:b/>
              <w:sz w:val="40"/>
              <w:szCs w:val="40"/>
            </w:rPr>
          </w:pPr>
          <w:r w:rsidRPr="00F82CB3">
            <w:rPr>
              <w:rFonts w:ascii="Times New Roman" w:hAnsi="Times New Roman" w:cs="Times New Roman"/>
              <w:b/>
              <w:sz w:val="40"/>
              <w:szCs w:val="40"/>
            </w:rPr>
            <w:t>MỤC LỤC</w:t>
          </w:r>
        </w:p>
        <w:p w14:paraId="172C25D2" w14:textId="7E91C74B" w:rsidR="00F86CCD" w:rsidRDefault="00F017CF" w:rsidP="009D4865">
          <w:pPr>
            <w:pStyle w:val="TOC1"/>
            <w:rPr>
              <w:rFonts w:asciiTheme="minorHAnsi" w:eastAsiaTheme="minorEastAsia" w:hAnsiTheme="minorHAnsi" w:cstheme="minorBidi"/>
              <w:sz w:val="22"/>
              <w:szCs w:val="22"/>
            </w:rPr>
          </w:pPr>
          <w:r w:rsidRPr="00F017CF">
            <w:rPr>
              <w:sz w:val="28"/>
              <w:szCs w:val="28"/>
            </w:rPr>
            <w:fldChar w:fldCharType="begin"/>
          </w:r>
          <w:r w:rsidRPr="00F017CF">
            <w:rPr>
              <w:sz w:val="28"/>
              <w:szCs w:val="28"/>
            </w:rPr>
            <w:instrText xml:space="preserve"> TOC \o "1-3" \h \z \u </w:instrText>
          </w:r>
          <w:r w:rsidRPr="00F017CF">
            <w:rPr>
              <w:sz w:val="28"/>
              <w:szCs w:val="28"/>
            </w:rPr>
            <w:fldChar w:fldCharType="separate"/>
          </w:r>
          <w:hyperlink w:anchor="_Toc121767583" w:history="1">
            <w:r w:rsidR="00F86CCD" w:rsidRPr="00071F08">
              <w:rPr>
                <w:rStyle w:val="Hyperlink"/>
              </w:rPr>
              <w:t>Theo dõi phiên bản tài liệu</w:t>
            </w:r>
            <w:r w:rsidR="00F86CCD">
              <w:rPr>
                <w:webHidden/>
              </w:rPr>
              <w:tab/>
            </w:r>
            <w:r w:rsidR="00F86CCD">
              <w:rPr>
                <w:webHidden/>
              </w:rPr>
              <w:fldChar w:fldCharType="begin"/>
            </w:r>
            <w:r w:rsidR="00F86CCD">
              <w:rPr>
                <w:webHidden/>
              </w:rPr>
              <w:instrText xml:space="preserve"> PAGEREF _Toc121767583 \h </w:instrText>
            </w:r>
            <w:r w:rsidR="00F86CCD">
              <w:rPr>
                <w:webHidden/>
              </w:rPr>
            </w:r>
            <w:r w:rsidR="00F86CCD">
              <w:rPr>
                <w:webHidden/>
              </w:rPr>
              <w:fldChar w:fldCharType="separate"/>
            </w:r>
            <w:r w:rsidR="00994631">
              <w:rPr>
                <w:webHidden/>
              </w:rPr>
              <w:t>5</w:t>
            </w:r>
            <w:r w:rsidR="00F86CCD">
              <w:rPr>
                <w:webHidden/>
              </w:rPr>
              <w:fldChar w:fldCharType="end"/>
            </w:r>
          </w:hyperlink>
        </w:p>
        <w:p w14:paraId="13B3B1AC" w14:textId="1B61D85D" w:rsidR="00F86CCD" w:rsidRDefault="00A33C13" w:rsidP="009D4865">
          <w:pPr>
            <w:pStyle w:val="TOC1"/>
            <w:rPr>
              <w:rFonts w:asciiTheme="minorHAnsi" w:eastAsiaTheme="minorEastAsia" w:hAnsiTheme="minorHAnsi" w:cstheme="minorBidi"/>
              <w:sz w:val="22"/>
              <w:szCs w:val="22"/>
            </w:rPr>
          </w:pPr>
          <w:hyperlink w:anchor="_Toc121767584" w:history="1">
            <w:r w:rsidR="00F86CCD" w:rsidRPr="00071F08">
              <w:rPr>
                <w:rStyle w:val="Hyperlink"/>
              </w:rPr>
              <w:t>DANH SÁCH THÀNH VIÊN</w:t>
            </w:r>
            <w:r w:rsidR="00F86CCD">
              <w:rPr>
                <w:webHidden/>
              </w:rPr>
              <w:tab/>
            </w:r>
            <w:r w:rsidR="00F86CCD">
              <w:rPr>
                <w:webHidden/>
              </w:rPr>
              <w:fldChar w:fldCharType="begin"/>
            </w:r>
            <w:r w:rsidR="00F86CCD">
              <w:rPr>
                <w:webHidden/>
              </w:rPr>
              <w:instrText xml:space="preserve"> PAGEREF _Toc121767584 \h </w:instrText>
            </w:r>
            <w:r w:rsidR="00F86CCD">
              <w:rPr>
                <w:webHidden/>
              </w:rPr>
            </w:r>
            <w:r w:rsidR="00F86CCD">
              <w:rPr>
                <w:webHidden/>
              </w:rPr>
              <w:fldChar w:fldCharType="separate"/>
            </w:r>
            <w:r w:rsidR="00994631">
              <w:rPr>
                <w:webHidden/>
              </w:rPr>
              <w:t>6</w:t>
            </w:r>
            <w:r w:rsidR="00F86CCD">
              <w:rPr>
                <w:webHidden/>
              </w:rPr>
              <w:fldChar w:fldCharType="end"/>
            </w:r>
          </w:hyperlink>
        </w:p>
        <w:p w14:paraId="6FB3D8CA" w14:textId="4CEA4362" w:rsidR="00F86CCD" w:rsidRDefault="00A33C13" w:rsidP="009D4865">
          <w:pPr>
            <w:pStyle w:val="TOC1"/>
            <w:rPr>
              <w:rFonts w:asciiTheme="minorHAnsi" w:eastAsiaTheme="minorEastAsia" w:hAnsiTheme="minorHAnsi" w:cstheme="minorBidi"/>
              <w:sz w:val="22"/>
              <w:szCs w:val="22"/>
            </w:rPr>
          </w:pPr>
          <w:hyperlink w:anchor="_Toc121767585" w:history="1">
            <w:r w:rsidR="00F86CCD" w:rsidRPr="00071F08">
              <w:rPr>
                <w:rStyle w:val="Hyperlink"/>
              </w:rPr>
              <w:t>GIẢNG VIÊN HƯỚNG DẪN</w:t>
            </w:r>
            <w:r w:rsidR="00F86CCD">
              <w:rPr>
                <w:webHidden/>
              </w:rPr>
              <w:tab/>
            </w:r>
            <w:r w:rsidR="00F86CCD">
              <w:rPr>
                <w:webHidden/>
              </w:rPr>
              <w:fldChar w:fldCharType="begin"/>
            </w:r>
            <w:r w:rsidR="00F86CCD">
              <w:rPr>
                <w:webHidden/>
              </w:rPr>
              <w:instrText xml:space="preserve"> PAGEREF _Toc121767585 \h </w:instrText>
            </w:r>
            <w:r w:rsidR="00F86CCD">
              <w:rPr>
                <w:webHidden/>
              </w:rPr>
            </w:r>
            <w:r w:rsidR="00F86CCD">
              <w:rPr>
                <w:webHidden/>
              </w:rPr>
              <w:fldChar w:fldCharType="separate"/>
            </w:r>
            <w:r w:rsidR="00994631">
              <w:rPr>
                <w:webHidden/>
              </w:rPr>
              <w:t>1</w:t>
            </w:r>
            <w:r w:rsidR="00F86CCD">
              <w:rPr>
                <w:webHidden/>
              </w:rPr>
              <w:fldChar w:fldCharType="end"/>
            </w:r>
          </w:hyperlink>
        </w:p>
        <w:p w14:paraId="6190BE42" w14:textId="5CD797DF" w:rsidR="00F86CCD" w:rsidRDefault="00A33C13" w:rsidP="009D4865">
          <w:pPr>
            <w:pStyle w:val="TOC1"/>
            <w:rPr>
              <w:rFonts w:asciiTheme="minorHAnsi" w:eastAsiaTheme="minorEastAsia" w:hAnsiTheme="minorHAnsi" w:cstheme="minorBidi"/>
              <w:sz w:val="22"/>
              <w:szCs w:val="22"/>
            </w:rPr>
          </w:pPr>
          <w:hyperlink w:anchor="_Toc121767586" w:history="1">
            <w:r w:rsidR="00F86CCD" w:rsidRPr="00071F08">
              <w:rPr>
                <w:rStyle w:val="Hyperlink"/>
              </w:rPr>
              <w:t>LỜI CẢM ƠN</w:t>
            </w:r>
            <w:r w:rsidR="00F86CCD">
              <w:rPr>
                <w:webHidden/>
              </w:rPr>
              <w:tab/>
            </w:r>
            <w:r w:rsidR="00F86CCD">
              <w:rPr>
                <w:webHidden/>
              </w:rPr>
              <w:fldChar w:fldCharType="begin"/>
            </w:r>
            <w:r w:rsidR="00F86CCD">
              <w:rPr>
                <w:webHidden/>
              </w:rPr>
              <w:instrText xml:space="preserve"> PAGEREF _Toc121767586 \h </w:instrText>
            </w:r>
            <w:r w:rsidR="00F86CCD">
              <w:rPr>
                <w:webHidden/>
              </w:rPr>
            </w:r>
            <w:r w:rsidR="00F86CCD">
              <w:rPr>
                <w:webHidden/>
              </w:rPr>
              <w:fldChar w:fldCharType="separate"/>
            </w:r>
            <w:r w:rsidR="00994631">
              <w:rPr>
                <w:webHidden/>
              </w:rPr>
              <w:t>7</w:t>
            </w:r>
            <w:r w:rsidR="00F86CCD">
              <w:rPr>
                <w:webHidden/>
              </w:rPr>
              <w:fldChar w:fldCharType="end"/>
            </w:r>
          </w:hyperlink>
        </w:p>
        <w:p w14:paraId="08DFD401" w14:textId="1313D184" w:rsidR="00F86CCD" w:rsidRDefault="00A33C13" w:rsidP="009D4865">
          <w:pPr>
            <w:pStyle w:val="TOC1"/>
            <w:rPr>
              <w:rFonts w:asciiTheme="minorHAnsi" w:eastAsiaTheme="minorEastAsia" w:hAnsiTheme="minorHAnsi" w:cstheme="minorBidi"/>
              <w:sz w:val="22"/>
              <w:szCs w:val="22"/>
            </w:rPr>
          </w:pPr>
          <w:hyperlink w:anchor="_Toc121767587" w:history="1">
            <w:r w:rsidR="00F86CCD" w:rsidRPr="00071F08">
              <w:rPr>
                <w:rStyle w:val="Hyperlink"/>
              </w:rPr>
              <w:t>LỜI MỞ ĐẦU</w:t>
            </w:r>
            <w:r w:rsidR="00F86CCD">
              <w:rPr>
                <w:webHidden/>
              </w:rPr>
              <w:tab/>
            </w:r>
            <w:r w:rsidR="00F86CCD">
              <w:rPr>
                <w:webHidden/>
              </w:rPr>
              <w:fldChar w:fldCharType="begin"/>
            </w:r>
            <w:r w:rsidR="00F86CCD">
              <w:rPr>
                <w:webHidden/>
              </w:rPr>
              <w:instrText xml:space="preserve"> PAGEREF _Toc121767587 \h </w:instrText>
            </w:r>
            <w:r w:rsidR="00F86CCD">
              <w:rPr>
                <w:webHidden/>
              </w:rPr>
            </w:r>
            <w:r w:rsidR="00F86CCD">
              <w:rPr>
                <w:webHidden/>
              </w:rPr>
              <w:fldChar w:fldCharType="separate"/>
            </w:r>
            <w:r w:rsidR="00994631">
              <w:rPr>
                <w:webHidden/>
              </w:rPr>
              <w:t>9</w:t>
            </w:r>
            <w:r w:rsidR="00F86CCD">
              <w:rPr>
                <w:webHidden/>
              </w:rPr>
              <w:fldChar w:fldCharType="end"/>
            </w:r>
          </w:hyperlink>
        </w:p>
        <w:p w14:paraId="0DD4DEAB" w14:textId="5366F15D" w:rsidR="00F86CCD" w:rsidRDefault="00A33C13" w:rsidP="009D4865">
          <w:pPr>
            <w:pStyle w:val="TOC1"/>
            <w:rPr>
              <w:rFonts w:asciiTheme="minorHAnsi" w:eastAsiaTheme="minorEastAsia" w:hAnsiTheme="minorHAnsi" w:cstheme="minorBidi"/>
              <w:sz w:val="22"/>
              <w:szCs w:val="22"/>
            </w:rPr>
          </w:pPr>
          <w:hyperlink w:anchor="_Toc121767588" w:history="1">
            <w:r w:rsidR="00F86CCD" w:rsidRPr="00071F08">
              <w:rPr>
                <w:rStyle w:val="Hyperlink"/>
              </w:rPr>
              <w:t>PHẦN 1: GIỚI THIỆU ĐỀ TÀI – HỆ THỐNG</w:t>
            </w:r>
            <w:r w:rsidR="00F86CCD">
              <w:rPr>
                <w:webHidden/>
              </w:rPr>
              <w:tab/>
            </w:r>
            <w:r w:rsidR="00F86CCD">
              <w:rPr>
                <w:webHidden/>
              </w:rPr>
              <w:fldChar w:fldCharType="begin"/>
            </w:r>
            <w:r w:rsidR="00F86CCD">
              <w:rPr>
                <w:webHidden/>
              </w:rPr>
              <w:instrText xml:space="preserve"> PAGEREF _Toc121767588 \h </w:instrText>
            </w:r>
            <w:r w:rsidR="00F86CCD">
              <w:rPr>
                <w:webHidden/>
              </w:rPr>
            </w:r>
            <w:r w:rsidR="00F86CCD">
              <w:rPr>
                <w:webHidden/>
              </w:rPr>
              <w:fldChar w:fldCharType="separate"/>
            </w:r>
            <w:r w:rsidR="00994631">
              <w:rPr>
                <w:webHidden/>
              </w:rPr>
              <w:t>11</w:t>
            </w:r>
            <w:r w:rsidR="00F86CCD">
              <w:rPr>
                <w:webHidden/>
              </w:rPr>
              <w:fldChar w:fldCharType="end"/>
            </w:r>
          </w:hyperlink>
        </w:p>
        <w:p w14:paraId="3A6EF15B" w14:textId="3B056C50" w:rsidR="00F86CCD" w:rsidRDefault="00A33C13">
          <w:pPr>
            <w:pStyle w:val="TOC2"/>
            <w:tabs>
              <w:tab w:val="left" w:pos="880"/>
              <w:tab w:val="right" w:leader="dot" w:pos="9954"/>
            </w:tabs>
            <w:rPr>
              <w:rFonts w:asciiTheme="minorHAnsi" w:eastAsiaTheme="minorEastAsia" w:hAnsiTheme="minorHAnsi" w:cstheme="minorBidi"/>
              <w:noProof/>
              <w:sz w:val="22"/>
              <w:szCs w:val="22"/>
            </w:rPr>
          </w:pPr>
          <w:hyperlink w:anchor="_Toc121767589" w:history="1">
            <w:r w:rsidR="00F86CCD" w:rsidRPr="00071F08">
              <w:rPr>
                <w:rStyle w:val="Hyperlink"/>
                <w:rFonts w:ascii="Times New Roman" w:hAnsi="Times New Roman"/>
                <w:b/>
                <w:noProof/>
              </w:rPr>
              <w:t>1.1</w:t>
            </w:r>
            <w:r w:rsidR="00F86CCD">
              <w:rPr>
                <w:rFonts w:asciiTheme="minorHAnsi" w:eastAsiaTheme="minorEastAsia" w:hAnsiTheme="minorHAnsi" w:cstheme="minorBidi"/>
                <w:noProof/>
                <w:sz w:val="22"/>
                <w:szCs w:val="22"/>
              </w:rPr>
              <w:tab/>
            </w:r>
            <w:r w:rsidR="00F86CCD" w:rsidRPr="00071F08">
              <w:rPr>
                <w:rStyle w:val="Hyperlink"/>
                <w:rFonts w:ascii="Times New Roman" w:hAnsi="Times New Roman"/>
                <w:b/>
                <w:noProof/>
              </w:rPr>
              <w:t>Giới thiệu đề tài</w:t>
            </w:r>
            <w:r w:rsidR="00F86CCD">
              <w:rPr>
                <w:noProof/>
                <w:webHidden/>
              </w:rPr>
              <w:tab/>
            </w:r>
            <w:r w:rsidR="00F86CCD">
              <w:rPr>
                <w:noProof/>
                <w:webHidden/>
              </w:rPr>
              <w:fldChar w:fldCharType="begin"/>
            </w:r>
            <w:r w:rsidR="00F86CCD">
              <w:rPr>
                <w:noProof/>
                <w:webHidden/>
              </w:rPr>
              <w:instrText xml:space="preserve"> PAGEREF _Toc121767589 \h </w:instrText>
            </w:r>
            <w:r w:rsidR="00F86CCD">
              <w:rPr>
                <w:noProof/>
                <w:webHidden/>
              </w:rPr>
            </w:r>
            <w:r w:rsidR="00F86CCD">
              <w:rPr>
                <w:noProof/>
                <w:webHidden/>
              </w:rPr>
              <w:fldChar w:fldCharType="separate"/>
            </w:r>
            <w:r w:rsidR="00994631">
              <w:rPr>
                <w:noProof/>
                <w:webHidden/>
              </w:rPr>
              <w:t>11</w:t>
            </w:r>
            <w:r w:rsidR="00F86CCD">
              <w:rPr>
                <w:noProof/>
                <w:webHidden/>
              </w:rPr>
              <w:fldChar w:fldCharType="end"/>
            </w:r>
          </w:hyperlink>
        </w:p>
        <w:p w14:paraId="4D2E027B" w14:textId="0C115AF6" w:rsidR="00F86CCD" w:rsidRDefault="00A33C13">
          <w:pPr>
            <w:pStyle w:val="TOC3"/>
            <w:tabs>
              <w:tab w:val="right" w:leader="dot" w:pos="9954"/>
            </w:tabs>
            <w:rPr>
              <w:rFonts w:asciiTheme="minorHAnsi" w:eastAsiaTheme="minorEastAsia" w:hAnsiTheme="minorHAnsi" w:cstheme="minorBidi"/>
              <w:noProof/>
              <w:sz w:val="22"/>
              <w:szCs w:val="22"/>
            </w:rPr>
          </w:pPr>
          <w:hyperlink w:anchor="_Toc121767590" w:history="1">
            <w:r w:rsidR="00F86CCD" w:rsidRPr="00071F08">
              <w:rPr>
                <w:rStyle w:val="Hyperlink"/>
                <w:rFonts w:ascii="Times New Roman" w:hAnsi="Times New Roman"/>
                <w:b/>
                <w:i/>
                <w:noProof/>
              </w:rPr>
              <w:t>1.1.1 Lý do chọn đề tài</w:t>
            </w:r>
            <w:r w:rsidR="00F86CCD">
              <w:rPr>
                <w:noProof/>
                <w:webHidden/>
              </w:rPr>
              <w:tab/>
            </w:r>
            <w:r w:rsidR="00F86CCD">
              <w:rPr>
                <w:noProof/>
                <w:webHidden/>
              </w:rPr>
              <w:fldChar w:fldCharType="begin"/>
            </w:r>
            <w:r w:rsidR="00F86CCD">
              <w:rPr>
                <w:noProof/>
                <w:webHidden/>
              </w:rPr>
              <w:instrText xml:space="preserve"> PAGEREF _Toc121767590 \h </w:instrText>
            </w:r>
            <w:r w:rsidR="00F86CCD">
              <w:rPr>
                <w:noProof/>
                <w:webHidden/>
              </w:rPr>
            </w:r>
            <w:r w:rsidR="00F86CCD">
              <w:rPr>
                <w:noProof/>
                <w:webHidden/>
              </w:rPr>
              <w:fldChar w:fldCharType="separate"/>
            </w:r>
            <w:r w:rsidR="00994631">
              <w:rPr>
                <w:noProof/>
                <w:webHidden/>
              </w:rPr>
              <w:t>11</w:t>
            </w:r>
            <w:r w:rsidR="00F86CCD">
              <w:rPr>
                <w:noProof/>
                <w:webHidden/>
              </w:rPr>
              <w:fldChar w:fldCharType="end"/>
            </w:r>
          </w:hyperlink>
        </w:p>
        <w:p w14:paraId="7921FB07" w14:textId="44EB3DCC" w:rsidR="00F86CCD" w:rsidRDefault="00A33C13">
          <w:pPr>
            <w:pStyle w:val="TOC3"/>
            <w:tabs>
              <w:tab w:val="right" w:leader="dot" w:pos="9954"/>
            </w:tabs>
            <w:rPr>
              <w:rFonts w:asciiTheme="minorHAnsi" w:eastAsiaTheme="minorEastAsia" w:hAnsiTheme="minorHAnsi" w:cstheme="minorBidi"/>
              <w:noProof/>
              <w:sz w:val="22"/>
              <w:szCs w:val="22"/>
            </w:rPr>
          </w:pPr>
          <w:hyperlink w:anchor="_Toc121767591" w:history="1">
            <w:r w:rsidR="00F86CCD" w:rsidRPr="00071F08">
              <w:rPr>
                <w:rStyle w:val="Hyperlink"/>
                <w:rFonts w:ascii="Times New Roman" w:hAnsi="Times New Roman"/>
                <w:b/>
                <w:i/>
                <w:noProof/>
              </w:rPr>
              <w:t>1.1.2 Mục mục tiêu làm đề tài</w:t>
            </w:r>
            <w:r w:rsidR="00F86CCD">
              <w:rPr>
                <w:noProof/>
                <w:webHidden/>
              </w:rPr>
              <w:tab/>
            </w:r>
            <w:r w:rsidR="00F86CCD">
              <w:rPr>
                <w:noProof/>
                <w:webHidden/>
              </w:rPr>
              <w:fldChar w:fldCharType="begin"/>
            </w:r>
            <w:r w:rsidR="00F86CCD">
              <w:rPr>
                <w:noProof/>
                <w:webHidden/>
              </w:rPr>
              <w:instrText xml:space="preserve"> PAGEREF _Toc121767591 \h </w:instrText>
            </w:r>
            <w:r w:rsidR="00F86CCD">
              <w:rPr>
                <w:noProof/>
                <w:webHidden/>
              </w:rPr>
            </w:r>
            <w:r w:rsidR="00F86CCD">
              <w:rPr>
                <w:noProof/>
                <w:webHidden/>
              </w:rPr>
              <w:fldChar w:fldCharType="separate"/>
            </w:r>
            <w:r w:rsidR="00994631">
              <w:rPr>
                <w:noProof/>
                <w:webHidden/>
              </w:rPr>
              <w:t>11</w:t>
            </w:r>
            <w:r w:rsidR="00F86CCD">
              <w:rPr>
                <w:noProof/>
                <w:webHidden/>
              </w:rPr>
              <w:fldChar w:fldCharType="end"/>
            </w:r>
          </w:hyperlink>
        </w:p>
        <w:p w14:paraId="27A82D49" w14:textId="3966AB00" w:rsidR="00F86CCD" w:rsidRDefault="00A33C13">
          <w:pPr>
            <w:pStyle w:val="TOC2"/>
            <w:tabs>
              <w:tab w:val="left" w:pos="880"/>
              <w:tab w:val="right" w:leader="dot" w:pos="9954"/>
            </w:tabs>
            <w:rPr>
              <w:rFonts w:asciiTheme="minorHAnsi" w:eastAsiaTheme="minorEastAsia" w:hAnsiTheme="minorHAnsi" w:cstheme="minorBidi"/>
              <w:noProof/>
              <w:sz w:val="22"/>
              <w:szCs w:val="22"/>
            </w:rPr>
          </w:pPr>
          <w:hyperlink w:anchor="_Toc121767592" w:history="1">
            <w:r w:rsidR="00F86CCD" w:rsidRPr="00071F08">
              <w:rPr>
                <w:rStyle w:val="Hyperlink"/>
                <w:rFonts w:ascii="Times New Roman" w:hAnsi="Times New Roman"/>
                <w:b/>
                <w:noProof/>
              </w:rPr>
              <w:t>1.2</w:t>
            </w:r>
            <w:r w:rsidR="00F86CCD">
              <w:rPr>
                <w:rFonts w:asciiTheme="minorHAnsi" w:eastAsiaTheme="minorEastAsia" w:hAnsiTheme="minorHAnsi" w:cstheme="minorBidi"/>
                <w:noProof/>
                <w:sz w:val="22"/>
                <w:szCs w:val="22"/>
              </w:rPr>
              <w:tab/>
            </w:r>
            <w:r w:rsidR="00F86CCD" w:rsidRPr="00071F08">
              <w:rPr>
                <w:rStyle w:val="Hyperlink"/>
                <w:rFonts w:ascii="Times New Roman" w:hAnsi="Times New Roman"/>
                <w:b/>
                <w:noProof/>
              </w:rPr>
              <w:t>Thành viên tham gia dự án</w:t>
            </w:r>
            <w:r w:rsidR="00F86CCD">
              <w:rPr>
                <w:noProof/>
                <w:webHidden/>
              </w:rPr>
              <w:tab/>
            </w:r>
            <w:r w:rsidR="00F86CCD">
              <w:rPr>
                <w:noProof/>
                <w:webHidden/>
              </w:rPr>
              <w:fldChar w:fldCharType="begin"/>
            </w:r>
            <w:r w:rsidR="00F86CCD">
              <w:rPr>
                <w:noProof/>
                <w:webHidden/>
              </w:rPr>
              <w:instrText xml:space="preserve"> PAGEREF _Toc121767592 \h </w:instrText>
            </w:r>
            <w:r w:rsidR="00F86CCD">
              <w:rPr>
                <w:noProof/>
                <w:webHidden/>
              </w:rPr>
            </w:r>
            <w:r w:rsidR="00F86CCD">
              <w:rPr>
                <w:noProof/>
                <w:webHidden/>
              </w:rPr>
              <w:fldChar w:fldCharType="separate"/>
            </w:r>
            <w:r w:rsidR="00994631">
              <w:rPr>
                <w:noProof/>
                <w:webHidden/>
              </w:rPr>
              <w:t>11</w:t>
            </w:r>
            <w:r w:rsidR="00F86CCD">
              <w:rPr>
                <w:noProof/>
                <w:webHidden/>
              </w:rPr>
              <w:fldChar w:fldCharType="end"/>
            </w:r>
          </w:hyperlink>
        </w:p>
        <w:p w14:paraId="79DE192A" w14:textId="4787BD32" w:rsidR="00F86CCD" w:rsidRDefault="00A33C13">
          <w:pPr>
            <w:pStyle w:val="TOC2"/>
            <w:tabs>
              <w:tab w:val="left" w:pos="880"/>
              <w:tab w:val="right" w:leader="dot" w:pos="9954"/>
            </w:tabs>
            <w:rPr>
              <w:rFonts w:asciiTheme="minorHAnsi" w:eastAsiaTheme="minorEastAsia" w:hAnsiTheme="minorHAnsi" w:cstheme="minorBidi"/>
              <w:noProof/>
              <w:sz w:val="22"/>
              <w:szCs w:val="22"/>
            </w:rPr>
          </w:pPr>
          <w:hyperlink w:anchor="_Toc121767593" w:history="1">
            <w:r w:rsidR="00F86CCD" w:rsidRPr="00071F08">
              <w:rPr>
                <w:rStyle w:val="Hyperlink"/>
                <w:rFonts w:ascii="Times New Roman" w:hAnsi="Times New Roman"/>
                <w:b/>
                <w:noProof/>
              </w:rPr>
              <w:t>1.3</w:t>
            </w:r>
            <w:r w:rsidR="00F86CCD">
              <w:rPr>
                <w:rFonts w:asciiTheme="minorHAnsi" w:eastAsiaTheme="minorEastAsia" w:hAnsiTheme="minorHAnsi" w:cstheme="minorBidi"/>
                <w:noProof/>
                <w:sz w:val="22"/>
                <w:szCs w:val="22"/>
              </w:rPr>
              <w:tab/>
            </w:r>
            <w:r w:rsidR="00F86CCD" w:rsidRPr="00071F08">
              <w:rPr>
                <w:rStyle w:val="Hyperlink"/>
                <w:rFonts w:ascii="Times New Roman" w:hAnsi="Times New Roman"/>
                <w:b/>
                <w:noProof/>
              </w:rPr>
              <w:t>Các công cụ và công nghệ sử dụng</w:t>
            </w:r>
            <w:r w:rsidR="00F86CCD">
              <w:rPr>
                <w:noProof/>
                <w:webHidden/>
              </w:rPr>
              <w:tab/>
            </w:r>
            <w:r w:rsidR="00F86CCD">
              <w:rPr>
                <w:noProof/>
                <w:webHidden/>
              </w:rPr>
              <w:fldChar w:fldCharType="begin"/>
            </w:r>
            <w:r w:rsidR="00F86CCD">
              <w:rPr>
                <w:noProof/>
                <w:webHidden/>
              </w:rPr>
              <w:instrText xml:space="preserve"> PAGEREF _Toc121767593 \h </w:instrText>
            </w:r>
            <w:r w:rsidR="00F86CCD">
              <w:rPr>
                <w:noProof/>
                <w:webHidden/>
              </w:rPr>
            </w:r>
            <w:r w:rsidR="00F86CCD">
              <w:rPr>
                <w:noProof/>
                <w:webHidden/>
              </w:rPr>
              <w:fldChar w:fldCharType="separate"/>
            </w:r>
            <w:r w:rsidR="00994631">
              <w:rPr>
                <w:noProof/>
                <w:webHidden/>
              </w:rPr>
              <w:t>11</w:t>
            </w:r>
            <w:r w:rsidR="00F86CCD">
              <w:rPr>
                <w:noProof/>
                <w:webHidden/>
              </w:rPr>
              <w:fldChar w:fldCharType="end"/>
            </w:r>
          </w:hyperlink>
        </w:p>
        <w:p w14:paraId="587863AE" w14:textId="583EA4D0" w:rsidR="00F86CCD" w:rsidRDefault="00A33C13">
          <w:pPr>
            <w:pStyle w:val="TOC3"/>
            <w:tabs>
              <w:tab w:val="right" w:leader="dot" w:pos="9954"/>
            </w:tabs>
            <w:rPr>
              <w:rFonts w:asciiTheme="minorHAnsi" w:eastAsiaTheme="minorEastAsia" w:hAnsiTheme="minorHAnsi" w:cstheme="minorBidi"/>
              <w:noProof/>
              <w:sz w:val="22"/>
              <w:szCs w:val="22"/>
            </w:rPr>
          </w:pPr>
          <w:hyperlink w:anchor="_Toc121767594" w:history="1">
            <w:r w:rsidR="00F86CCD" w:rsidRPr="00071F08">
              <w:rPr>
                <w:rStyle w:val="Hyperlink"/>
                <w:rFonts w:ascii="Times New Roman" w:hAnsi="Times New Roman"/>
                <w:b/>
                <w:i/>
                <w:noProof/>
              </w:rPr>
              <w:t>1.3.1 Các công cụ</w:t>
            </w:r>
            <w:r w:rsidR="00F86CCD">
              <w:rPr>
                <w:noProof/>
                <w:webHidden/>
              </w:rPr>
              <w:tab/>
            </w:r>
            <w:r w:rsidR="00F86CCD">
              <w:rPr>
                <w:noProof/>
                <w:webHidden/>
              </w:rPr>
              <w:fldChar w:fldCharType="begin"/>
            </w:r>
            <w:r w:rsidR="00F86CCD">
              <w:rPr>
                <w:noProof/>
                <w:webHidden/>
              </w:rPr>
              <w:instrText xml:space="preserve"> PAGEREF _Toc121767594 \h </w:instrText>
            </w:r>
            <w:r w:rsidR="00F86CCD">
              <w:rPr>
                <w:noProof/>
                <w:webHidden/>
              </w:rPr>
            </w:r>
            <w:r w:rsidR="00F86CCD">
              <w:rPr>
                <w:noProof/>
                <w:webHidden/>
              </w:rPr>
              <w:fldChar w:fldCharType="separate"/>
            </w:r>
            <w:r w:rsidR="00994631">
              <w:rPr>
                <w:noProof/>
                <w:webHidden/>
              </w:rPr>
              <w:t>11</w:t>
            </w:r>
            <w:r w:rsidR="00F86CCD">
              <w:rPr>
                <w:noProof/>
                <w:webHidden/>
              </w:rPr>
              <w:fldChar w:fldCharType="end"/>
            </w:r>
          </w:hyperlink>
        </w:p>
        <w:p w14:paraId="1D94FB21" w14:textId="67A4CFE1" w:rsidR="00F86CCD" w:rsidRDefault="00A33C13">
          <w:pPr>
            <w:pStyle w:val="TOC3"/>
            <w:tabs>
              <w:tab w:val="right" w:leader="dot" w:pos="9954"/>
            </w:tabs>
            <w:rPr>
              <w:rFonts w:asciiTheme="minorHAnsi" w:eastAsiaTheme="minorEastAsia" w:hAnsiTheme="minorHAnsi" w:cstheme="minorBidi"/>
              <w:noProof/>
              <w:sz w:val="22"/>
              <w:szCs w:val="22"/>
            </w:rPr>
          </w:pPr>
          <w:hyperlink w:anchor="_Toc121767595" w:history="1">
            <w:r w:rsidR="00F86CCD" w:rsidRPr="00071F08">
              <w:rPr>
                <w:rStyle w:val="Hyperlink"/>
                <w:rFonts w:ascii="Times New Roman" w:hAnsi="Times New Roman"/>
                <w:b/>
                <w:i/>
                <w:noProof/>
              </w:rPr>
              <w:t>1.3.2 Các công nghệ</w:t>
            </w:r>
            <w:r w:rsidR="00F86CCD">
              <w:rPr>
                <w:noProof/>
                <w:webHidden/>
              </w:rPr>
              <w:tab/>
            </w:r>
            <w:r w:rsidR="00F86CCD">
              <w:rPr>
                <w:noProof/>
                <w:webHidden/>
              </w:rPr>
              <w:fldChar w:fldCharType="begin"/>
            </w:r>
            <w:r w:rsidR="00F86CCD">
              <w:rPr>
                <w:noProof/>
                <w:webHidden/>
              </w:rPr>
              <w:instrText xml:space="preserve"> PAGEREF _Toc121767595 \h </w:instrText>
            </w:r>
            <w:r w:rsidR="00F86CCD">
              <w:rPr>
                <w:noProof/>
                <w:webHidden/>
              </w:rPr>
            </w:r>
            <w:r w:rsidR="00F86CCD">
              <w:rPr>
                <w:noProof/>
                <w:webHidden/>
              </w:rPr>
              <w:fldChar w:fldCharType="separate"/>
            </w:r>
            <w:r w:rsidR="00994631">
              <w:rPr>
                <w:noProof/>
                <w:webHidden/>
              </w:rPr>
              <w:t>11</w:t>
            </w:r>
            <w:r w:rsidR="00F86CCD">
              <w:rPr>
                <w:noProof/>
                <w:webHidden/>
              </w:rPr>
              <w:fldChar w:fldCharType="end"/>
            </w:r>
          </w:hyperlink>
        </w:p>
        <w:p w14:paraId="7772F08F" w14:textId="679B7C15" w:rsidR="00F86CCD" w:rsidRDefault="00A33C13">
          <w:pPr>
            <w:pStyle w:val="TOC2"/>
            <w:tabs>
              <w:tab w:val="right" w:leader="dot" w:pos="9954"/>
            </w:tabs>
            <w:rPr>
              <w:rFonts w:asciiTheme="minorHAnsi" w:eastAsiaTheme="minorEastAsia" w:hAnsiTheme="minorHAnsi" w:cstheme="minorBidi"/>
              <w:noProof/>
              <w:sz w:val="22"/>
              <w:szCs w:val="22"/>
            </w:rPr>
          </w:pPr>
          <w:hyperlink w:anchor="_Toc121767596" w:history="1">
            <w:r w:rsidR="00F86CCD" w:rsidRPr="00071F08">
              <w:rPr>
                <w:rStyle w:val="Hyperlink"/>
                <w:rFonts w:ascii="Times New Roman" w:hAnsi="Times New Roman"/>
                <w:b/>
                <w:bCs/>
                <w:noProof/>
              </w:rPr>
              <w:t>2. Quy ước của tài liệu</w:t>
            </w:r>
            <w:r w:rsidR="00F86CCD">
              <w:rPr>
                <w:noProof/>
                <w:webHidden/>
              </w:rPr>
              <w:tab/>
            </w:r>
            <w:r w:rsidR="00F86CCD">
              <w:rPr>
                <w:noProof/>
                <w:webHidden/>
              </w:rPr>
              <w:fldChar w:fldCharType="begin"/>
            </w:r>
            <w:r w:rsidR="00F86CCD">
              <w:rPr>
                <w:noProof/>
                <w:webHidden/>
              </w:rPr>
              <w:instrText xml:space="preserve"> PAGEREF _Toc121767596 \h </w:instrText>
            </w:r>
            <w:r w:rsidR="00F86CCD">
              <w:rPr>
                <w:noProof/>
                <w:webHidden/>
              </w:rPr>
            </w:r>
            <w:r w:rsidR="00F86CCD">
              <w:rPr>
                <w:noProof/>
                <w:webHidden/>
              </w:rPr>
              <w:fldChar w:fldCharType="separate"/>
            </w:r>
            <w:r w:rsidR="00994631">
              <w:rPr>
                <w:noProof/>
                <w:webHidden/>
              </w:rPr>
              <w:t>12</w:t>
            </w:r>
            <w:r w:rsidR="00F86CCD">
              <w:rPr>
                <w:noProof/>
                <w:webHidden/>
              </w:rPr>
              <w:fldChar w:fldCharType="end"/>
            </w:r>
          </w:hyperlink>
        </w:p>
        <w:p w14:paraId="0F839A69" w14:textId="7D39C945" w:rsidR="00F86CCD" w:rsidRDefault="00A33C13">
          <w:pPr>
            <w:pStyle w:val="TOC2"/>
            <w:tabs>
              <w:tab w:val="right" w:leader="dot" w:pos="9954"/>
            </w:tabs>
            <w:rPr>
              <w:rFonts w:asciiTheme="minorHAnsi" w:eastAsiaTheme="minorEastAsia" w:hAnsiTheme="minorHAnsi" w:cstheme="minorBidi"/>
              <w:noProof/>
              <w:sz w:val="22"/>
              <w:szCs w:val="22"/>
            </w:rPr>
          </w:pPr>
          <w:hyperlink w:anchor="_Toc121767597" w:history="1">
            <w:r w:rsidR="00F86CCD" w:rsidRPr="00071F08">
              <w:rPr>
                <w:rStyle w:val="Hyperlink"/>
                <w:rFonts w:ascii="Times New Roman" w:hAnsi="Times New Roman"/>
                <w:b/>
                <w:bCs/>
                <w:noProof/>
              </w:rPr>
              <w:t>3. Bảng chú giải thuật ngữ</w:t>
            </w:r>
            <w:r w:rsidR="00F86CCD">
              <w:rPr>
                <w:noProof/>
                <w:webHidden/>
              </w:rPr>
              <w:tab/>
            </w:r>
            <w:r w:rsidR="00F86CCD">
              <w:rPr>
                <w:noProof/>
                <w:webHidden/>
              </w:rPr>
              <w:fldChar w:fldCharType="begin"/>
            </w:r>
            <w:r w:rsidR="00F86CCD">
              <w:rPr>
                <w:noProof/>
                <w:webHidden/>
              </w:rPr>
              <w:instrText xml:space="preserve"> PAGEREF _Toc121767597 \h </w:instrText>
            </w:r>
            <w:r w:rsidR="00F86CCD">
              <w:rPr>
                <w:noProof/>
                <w:webHidden/>
              </w:rPr>
            </w:r>
            <w:r w:rsidR="00F86CCD">
              <w:rPr>
                <w:noProof/>
                <w:webHidden/>
              </w:rPr>
              <w:fldChar w:fldCharType="separate"/>
            </w:r>
            <w:r w:rsidR="00994631">
              <w:rPr>
                <w:noProof/>
                <w:webHidden/>
              </w:rPr>
              <w:t>12</w:t>
            </w:r>
            <w:r w:rsidR="00F86CCD">
              <w:rPr>
                <w:noProof/>
                <w:webHidden/>
              </w:rPr>
              <w:fldChar w:fldCharType="end"/>
            </w:r>
          </w:hyperlink>
        </w:p>
        <w:p w14:paraId="6849B5D5" w14:textId="5E397E0D" w:rsidR="00F86CCD" w:rsidRDefault="00A33C13">
          <w:pPr>
            <w:pStyle w:val="TOC2"/>
            <w:tabs>
              <w:tab w:val="right" w:leader="dot" w:pos="9954"/>
            </w:tabs>
            <w:rPr>
              <w:rFonts w:asciiTheme="minorHAnsi" w:eastAsiaTheme="minorEastAsia" w:hAnsiTheme="minorHAnsi" w:cstheme="minorBidi"/>
              <w:noProof/>
              <w:sz w:val="22"/>
              <w:szCs w:val="22"/>
            </w:rPr>
          </w:pPr>
          <w:hyperlink w:anchor="_Toc121767599" w:history="1">
            <w:r w:rsidR="00F86CCD" w:rsidRPr="00071F08">
              <w:rPr>
                <w:rStyle w:val="Hyperlink"/>
                <w:rFonts w:ascii="Times New Roman" w:hAnsi="Times New Roman"/>
                <w:b/>
                <w:bCs/>
                <w:noProof/>
              </w:rPr>
              <w:t>4</w:t>
            </w:r>
            <w:r w:rsidR="00F86CCD" w:rsidRPr="00071F08">
              <w:rPr>
                <w:rStyle w:val="Hyperlink"/>
                <w:rFonts w:ascii="Times New Roman" w:hAnsi="Times New Roman"/>
                <w:b/>
                <w:bCs/>
                <w:noProof/>
                <w:lang w:val="vi-VN"/>
              </w:rPr>
              <w:t>.</w:t>
            </w:r>
            <w:r w:rsidR="00F86CCD" w:rsidRPr="00071F08">
              <w:rPr>
                <w:rStyle w:val="Hyperlink"/>
                <w:rFonts w:ascii="Times New Roman" w:hAnsi="Times New Roman"/>
                <w:b/>
                <w:bCs/>
                <w:noProof/>
              </w:rPr>
              <w:t>Mục tiêu của đề tài</w:t>
            </w:r>
            <w:r w:rsidR="00F86CCD">
              <w:rPr>
                <w:noProof/>
                <w:webHidden/>
              </w:rPr>
              <w:tab/>
            </w:r>
            <w:r w:rsidR="00F86CCD">
              <w:rPr>
                <w:noProof/>
                <w:webHidden/>
              </w:rPr>
              <w:fldChar w:fldCharType="begin"/>
            </w:r>
            <w:r w:rsidR="00F86CCD">
              <w:rPr>
                <w:noProof/>
                <w:webHidden/>
              </w:rPr>
              <w:instrText xml:space="preserve"> PAGEREF _Toc121767599 \h </w:instrText>
            </w:r>
            <w:r w:rsidR="00F86CCD">
              <w:rPr>
                <w:noProof/>
                <w:webHidden/>
              </w:rPr>
            </w:r>
            <w:r w:rsidR="00F86CCD">
              <w:rPr>
                <w:noProof/>
                <w:webHidden/>
              </w:rPr>
              <w:fldChar w:fldCharType="separate"/>
            </w:r>
            <w:r w:rsidR="00994631">
              <w:rPr>
                <w:noProof/>
                <w:webHidden/>
              </w:rPr>
              <w:t>14</w:t>
            </w:r>
            <w:r w:rsidR="00F86CCD">
              <w:rPr>
                <w:noProof/>
                <w:webHidden/>
              </w:rPr>
              <w:fldChar w:fldCharType="end"/>
            </w:r>
          </w:hyperlink>
        </w:p>
        <w:p w14:paraId="6ED18A1D" w14:textId="12787E87" w:rsidR="00F86CCD" w:rsidRDefault="00A33C13">
          <w:pPr>
            <w:pStyle w:val="TOC2"/>
            <w:tabs>
              <w:tab w:val="right" w:leader="dot" w:pos="9954"/>
            </w:tabs>
            <w:rPr>
              <w:rFonts w:asciiTheme="minorHAnsi" w:eastAsiaTheme="minorEastAsia" w:hAnsiTheme="minorHAnsi" w:cstheme="minorBidi"/>
              <w:noProof/>
              <w:sz w:val="22"/>
              <w:szCs w:val="22"/>
            </w:rPr>
          </w:pPr>
          <w:hyperlink w:anchor="_Toc121767600" w:history="1">
            <w:r w:rsidR="00F86CCD" w:rsidRPr="00071F08">
              <w:rPr>
                <w:rStyle w:val="Hyperlink"/>
                <w:rFonts w:ascii="Times New Roman" w:hAnsi="Times New Roman"/>
                <w:b/>
                <w:bCs/>
                <w:noProof/>
              </w:rPr>
              <w:t>5</w:t>
            </w:r>
            <w:r w:rsidR="00F86CCD" w:rsidRPr="00071F08">
              <w:rPr>
                <w:rStyle w:val="Hyperlink"/>
                <w:rFonts w:ascii="Times New Roman" w:hAnsi="Times New Roman"/>
                <w:b/>
                <w:bCs/>
                <w:noProof/>
                <w:lang w:val="vi-VN"/>
              </w:rPr>
              <w:t>.</w:t>
            </w:r>
            <w:r w:rsidR="00F86CCD" w:rsidRPr="00071F08">
              <w:rPr>
                <w:rStyle w:val="Hyperlink"/>
                <w:rFonts w:ascii="Times New Roman" w:hAnsi="Times New Roman"/>
                <w:b/>
                <w:bCs/>
                <w:noProof/>
              </w:rPr>
              <w:t>Phạm vi đề tài</w:t>
            </w:r>
            <w:r w:rsidR="00F86CCD">
              <w:rPr>
                <w:noProof/>
                <w:webHidden/>
              </w:rPr>
              <w:tab/>
            </w:r>
            <w:r w:rsidR="00F86CCD">
              <w:rPr>
                <w:noProof/>
                <w:webHidden/>
              </w:rPr>
              <w:fldChar w:fldCharType="begin"/>
            </w:r>
            <w:r w:rsidR="00F86CCD">
              <w:rPr>
                <w:noProof/>
                <w:webHidden/>
              </w:rPr>
              <w:instrText xml:space="preserve"> PAGEREF _Toc121767600 \h </w:instrText>
            </w:r>
            <w:r w:rsidR="00F86CCD">
              <w:rPr>
                <w:noProof/>
                <w:webHidden/>
              </w:rPr>
            </w:r>
            <w:r w:rsidR="00F86CCD">
              <w:rPr>
                <w:noProof/>
                <w:webHidden/>
              </w:rPr>
              <w:fldChar w:fldCharType="separate"/>
            </w:r>
            <w:r w:rsidR="00994631">
              <w:rPr>
                <w:noProof/>
                <w:webHidden/>
              </w:rPr>
              <w:t>14</w:t>
            </w:r>
            <w:r w:rsidR="00F86CCD">
              <w:rPr>
                <w:noProof/>
                <w:webHidden/>
              </w:rPr>
              <w:fldChar w:fldCharType="end"/>
            </w:r>
          </w:hyperlink>
        </w:p>
        <w:p w14:paraId="77AC5D4A" w14:textId="53D7E3C9" w:rsidR="00F86CCD" w:rsidRDefault="00A33C13">
          <w:pPr>
            <w:pStyle w:val="TOC2"/>
            <w:tabs>
              <w:tab w:val="right" w:leader="dot" w:pos="9954"/>
            </w:tabs>
            <w:rPr>
              <w:rFonts w:asciiTheme="minorHAnsi" w:eastAsiaTheme="minorEastAsia" w:hAnsiTheme="minorHAnsi" w:cstheme="minorBidi"/>
              <w:noProof/>
              <w:sz w:val="22"/>
              <w:szCs w:val="22"/>
            </w:rPr>
          </w:pPr>
          <w:hyperlink w:anchor="_Toc121767601" w:history="1">
            <w:r w:rsidR="00F86CCD" w:rsidRPr="00071F08">
              <w:rPr>
                <w:rStyle w:val="Hyperlink"/>
                <w:rFonts w:ascii="Times New Roman" w:hAnsi="Times New Roman"/>
                <w:b/>
                <w:bCs/>
                <w:noProof/>
              </w:rPr>
              <w:t>6</w:t>
            </w:r>
            <w:r w:rsidR="00F86CCD" w:rsidRPr="00071F08">
              <w:rPr>
                <w:rStyle w:val="Hyperlink"/>
                <w:rFonts w:ascii="Times New Roman" w:hAnsi="Times New Roman"/>
                <w:b/>
                <w:bCs/>
                <w:noProof/>
                <w:lang w:val="vi-VN"/>
              </w:rPr>
              <w:t xml:space="preserve">. </w:t>
            </w:r>
            <w:r w:rsidR="00F86CCD" w:rsidRPr="00071F08">
              <w:rPr>
                <w:rStyle w:val="Hyperlink"/>
                <w:rFonts w:ascii="Times New Roman" w:hAnsi="Times New Roman"/>
                <w:b/>
                <w:bCs/>
                <w:noProof/>
              </w:rPr>
              <w:t>Bố cục tài liệu</w:t>
            </w:r>
            <w:r w:rsidR="00F86CCD">
              <w:rPr>
                <w:noProof/>
                <w:webHidden/>
              </w:rPr>
              <w:tab/>
            </w:r>
            <w:r w:rsidR="00F86CCD">
              <w:rPr>
                <w:noProof/>
                <w:webHidden/>
              </w:rPr>
              <w:fldChar w:fldCharType="begin"/>
            </w:r>
            <w:r w:rsidR="00F86CCD">
              <w:rPr>
                <w:noProof/>
                <w:webHidden/>
              </w:rPr>
              <w:instrText xml:space="preserve"> PAGEREF _Toc121767601 \h </w:instrText>
            </w:r>
            <w:r w:rsidR="00F86CCD">
              <w:rPr>
                <w:noProof/>
                <w:webHidden/>
              </w:rPr>
            </w:r>
            <w:r w:rsidR="00F86CCD">
              <w:rPr>
                <w:noProof/>
                <w:webHidden/>
              </w:rPr>
              <w:fldChar w:fldCharType="separate"/>
            </w:r>
            <w:r w:rsidR="00994631">
              <w:rPr>
                <w:noProof/>
                <w:webHidden/>
              </w:rPr>
              <w:t>14</w:t>
            </w:r>
            <w:r w:rsidR="00F86CCD">
              <w:rPr>
                <w:noProof/>
                <w:webHidden/>
              </w:rPr>
              <w:fldChar w:fldCharType="end"/>
            </w:r>
          </w:hyperlink>
        </w:p>
        <w:p w14:paraId="2A83C94F" w14:textId="7013ACAF" w:rsidR="00F86CCD" w:rsidRDefault="00A33C13" w:rsidP="009D4865">
          <w:pPr>
            <w:pStyle w:val="TOC1"/>
            <w:rPr>
              <w:rFonts w:asciiTheme="minorHAnsi" w:eastAsiaTheme="minorEastAsia" w:hAnsiTheme="minorHAnsi" w:cstheme="minorBidi"/>
              <w:sz w:val="22"/>
              <w:szCs w:val="22"/>
            </w:rPr>
          </w:pPr>
          <w:hyperlink w:anchor="_Toc121767602" w:history="1">
            <w:r w:rsidR="00F86CCD" w:rsidRPr="00071F08">
              <w:rPr>
                <w:rStyle w:val="Hyperlink"/>
              </w:rPr>
              <w:t>6. Khảo sát hệ thống</w:t>
            </w:r>
            <w:r w:rsidR="00F86CCD">
              <w:rPr>
                <w:webHidden/>
              </w:rPr>
              <w:tab/>
            </w:r>
            <w:r w:rsidR="00F86CCD">
              <w:rPr>
                <w:webHidden/>
              </w:rPr>
              <w:fldChar w:fldCharType="begin"/>
            </w:r>
            <w:r w:rsidR="00F86CCD">
              <w:rPr>
                <w:webHidden/>
              </w:rPr>
              <w:instrText xml:space="preserve"> PAGEREF _Toc121767602 \h </w:instrText>
            </w:r>
            <w:r w:rsidR="00F86CCD">
              <w:rPr>
                <w:webHidden/>
              </w:rPr>
            </w:r>
            <w:r w:rsidR="00F86CCD">
              <w:rPr>
                <w:webHidden/>
              </w:rPr>
              <w:fldChar w:fldCharType="separate"/>
            </w:r>
            <w:r w:rsidR="00994631">
              <w:rPr>
                <w:webHidden/>
              </w:rPr>
              <w:t>15</w:t>
            </w:r>
            <w:r w:rsidR="00F86CCD">
              <w:rPr>
                <w:webHidden/>
              </w:rPr>
              <w:fldChar w:fldCharType="end"/>
            </w:r>
          </w:hyperlink>
        </w:p>
        <w:p w14:paraId="1CCEA50E" w14:textId="2303D3D7" w:rsidR="00F86CCD" w:rsidRDefault="00A33C13">
          <w:pPr>
            <w:pStyle w:val="TOC2"/>
            <w:tabs>
              <w:tab w:val="right" w:leader="dot" w:pos="9954"/>
            </w:tabs>
            <w:rPr>
              <w:rFonts w:asciiTheme="minorHAnsi" w:eastAsiaTheme="minorEastAsia" w:hAnsiTheme="minorHAnsi" w:cstheme="minorBidi"/>
              <w:noProof/>
              <w:sz w:val="22"/>
              <w:szCs w:val="22"/>
            </w:rPr>
          </w:pPr>
          <w:hyperlink w:anchor="_Toc121767603" w:history="1">
            <w:r w:rsidR="00F86CCD" w:rsidRPr="00071F08">
              <w:rPr>
                <w:rStyle w:val="Hyperlink"/>
                <w:rFonts w:ascii="Times New Roman" w:hAnsi="Times New Roman"/>
                <w:b/>
                <w:noProof/>
              </w:rPr>
              <w:t>6.1 Bài toán nghiệp vụ</w:t>
            </w:r>
            <w:r w:rsidR="00F86CCD">
              <w:rPr>
                <w:noProof/>
                <w:webHidden/>
              </w:rPr>
              <w:tab/>
            </w:r>
            <w:r w:rsidR="00F86CCD">
              <w:rPr>
                <w:noProof/>
                <w:webHidden/>
              </w:rPr>
              <w:fldChar w:fldCharType="begin"/>
            </w:r>
            <w:r w:rsidR="00F86CCD">
              <w:rPr>
                <w:noProof/>
                <w:webHidden/>
              </w:rPr>
              <w:instrText xml:space="preserve"> PAGEREF _Toc121767603 \h </w:instrText>
            </w:r>
            <w:r w:rsidR="00F86CCD">
              <w:rPr>
                <w:noProof/>
                <w:webHidden/>
              </w:rPr>
            </w:r>
            <w:r w:rsidR="00F86CCD">
              <w:rPr>
                <w:noProof/>
                <w:webHidden/>
              </w:rPr>
              <w:fldChar w:fldCharType="separate"/>
            </w:r>
            <w:r w:rsidR="00994631">
              <w:rPr>
                <w:noProof/>
                <w:webHidden/>
              </w:rPr>
              <w:t>15</w:t>
            </w:r>
            <w:r w:rsidR="00F86CCD">
              <w:rPr>
                <w:noProof/>
                <w:webHidden/>
              </w:rPr>
              <w:fldChar w:fldCharType="end"/>
            </w:r>
          </w:hyperlink>
        </w:p>
        <w:p w14:paraId="3E9EDD42" w14:textId="6515392B" w:rsidR="00F86CCD" w:rsidRDefault="00A33C13">
          <w:pPr>
            <w:pStyle w:val="TOC2"/>
            <w:tabs>
              <w:tab w:val="right" w:leader="dot" w:pos="9954"/>
            </w:tabs>
            <w:rPr>
              <w:rFonts w:asciiTheme="minorHAnsi" w:eastAsiaTheme="minorEastAsia" w:hAnsiTheme="minorHAnsi" w:cstheme="minorBidi"/>
              <w:noProof/>
              <w:sz w:val="22"/>
              <w:szCs w:val="22"/>
            </w:rPr>
          </w:pPr>
          <w:hyperlink w:anchor="_Toc121767604" w:history="1">
            <w:r w:rsidR="00F86CCD" w:rsidRPr="00071F08">
              <w:rPr>
                <w:rStyle w:val="Hyperlink"/>
                <w:rFonts w:ascii="Times New Roman" w:hAnsi="Times New Roman"/>
                <w:b/>
                <w:noProof/>
              </w:rPr>
              <w:t>6.2 Hệ thống tương tự</w:t>
            </w:r>
            <w:r w:rsidR="00F86CCD">
              <w:rPr>
                <w:noProof/>
                <w:webHidden/>
              </w:rPr>
              <w:tab/>
            </w:r>
            <w:r w:rsidR="00F86CCD">
              <w:rPr>
                <w:noProof/>
                <w:webHidden/>
              </w:rPr>
              <w:fldChar w:fldCharType="begin"/>
            </w:r>
            <w:r w:rsidR="00F86CCD">
              <w:rPr>
                <w:noProof/>
                <w:webHidden/>
              </w:rPr>
              <w:instrText xml:space="preserve"> PAGEREF _Toc121767604 \h </w:instrText>
            </w:r>
            <w:r w:rsidR="00F86CCD">
              <w:rPr>
                <w:noProof/>
                <w:webHidden/>
              </w:rPr>
            </w:r>
            <w:r w:rsidR="00F86CCD">
              <w:rPr>
                <w:noProof/>
                <w:webHidden/>
              </w:rPr>
              <w:fldChar w:fldCharType="separate"/>
            </w:r>
            <w:r w:rsidR="00994631">
              <w:rPr>
                <w:noProof/>
                <w:webHidden/>
              </w:rPr>
              <w:t>18</w:t>
            </w:r>
            <w:r w:rsidR="00F86CCD">
              <w:rPr>
                <w:noProof/>
                <w:webHidden/>
              </w:rPr>
              <w:fldChar w:fldCharType="end"/>
            </w:r>
          </w:hyperlink>
        </w:p>
        <w:p w14:paraId="6F9AF847" w14:textId="5F1853FE" w:rsidR="00F86CCD" w:rsidRDefault="00A33C13">
          <w:pPr>
            <w:pStyle w:val="TOC3"/>
            <w:tabs>
              <w:tab w:val="right" w:leader="dot" w:pos="9954"/>
            </w:tabs>
            <w:rPr>
              <w:rFonts w:asciiTheme="minorHAnsi" w:eastAsiaTheme="minorEastAsia" w:hAnsiTheme="minorHAnsi" w:cstheme="minorBidi"/>
              <w:noProof/>
              <w:sz w:val="22"/>
              <w:szCs w:val="22"/>
            </w:rPr>
          </w:pPr>
          <w:hyperlink w:anchor="_Toc121767605" w:history="1">
            <w:r w:rsidR="00F86CCD" w:rsidRPr="00071F08">
              <w:rPr>
                <w:rStyle w:val="Hyperlink"/>
                <w:rFonts w:ascii="Times New Roman" w:hAnsi="Times New Roman"/>
                <w:b/>
                <w:i/>
                <w:noProof/>
              </w:rPr>
              <w:t>6.2.1 Ưu điểm của ứng dụng:</w:t>
            </w:r>
            <w:r w:rsidR="00F86CCD">
              <w:rPr>
                <w:noProof/>
                <w:webHidden/>
              </w:rPr>
              <w:tab/>
            </w:r>
            <w:r w:rsidR="00F86CCD">
              <w:rPr>
                <w:noProof/>
                <w:webHidden/>
              </w:rPr>
              <w:fldChar w:fldCharType="begin"/>
            </w:r>
            <w:r w:rsidR="00F86CCD">
              <w:rPr>
                <w:noProof/>
                <w:webHidden/>
              </w:rPr>
              <w:instrText xml:space="preserve"> PAGEREF _Toc121767605 \h </w:instrText>
            </w:r>
            <w:r w:rsidR="00F86CCD">
              <w:rPr>
                <w:noProof/>
                <w:webHidden/>
              </w:rPr>
            </w:r>
            <w:r w:rsidR="00F86CCD">
              <w:rPr>
                <w:noProof/>
                <w:webHidden/>
              </w:rPr>
              <w:fldChar w:fldCharType="separate"/>
            </w:r>
            <w:r w:rsidR="00994631">
              <w:rPr>
                <w:noProof/>
                <w:webHidden/>
              </w:rPr>
              <w:t>18</w:t>
            </w:r>
            <w:r w:rsidR="00F86CCD">
              <w:rPr>
                <w:noProof/>
                <w:webHidden/>
              </w:rPr>
              <w:fldChar w:fldCharType="end"/>
            </w:r>
          </w:hyperlink>
        </w:p>
        <w:p w14:paraId="2733AAB0" w14:textId="1AF3B172" w:rsidR="00F86CCD" w:rsidRDefault="00A33C13">
          <w:pPr>
            <w:pStyle w:val="TOC3"/>
            <w:tabs>
              <w:tab w:val="right" w:leader="dot" w:pos="9954"/>
            </w:tabs>
            <w:rPr>
              <w:rFonts w:asciiTheme="minorHAnsi" w:eastAsiaTheme="minorEastAsia" w:hAnsiTheme="minorHAnsi" w:cstheme="minorBidi"/>
              <w:noProof/>
              <w:sz w:val="22"/>
              <w:szCs w:val="22"/>
            </w:rPr>
          </w:pPr>
          <w:hyperlink w:anchor="_Toc121767606" w:history="1">
            <w:r w:rsidR="00F86CCD" w:rsidRPr="00071F08">
              <w:rPr>
                <w:rStyle w:val="Hyperlink"/>
                <w:rFonts w:ascii="Times New Roman" w:hAnsi="Times New Roman"/>
                <w:b/>
                <w:i/>
                <w:noProof/>
              </w:rPr>
              <w:t>6.2.2 Nhược điểm của ứng dụng</w:t>
            </w:r>
            <w:r w:rsidR="00F86CCD">
              <w:rPr>
                <w:noProof/>
                <w:webHidden/>
              </w:rPr>
              <w:tab/>
            </w:r>
            <w:r w:rsidR="00F86CCD">
              <w:rPr>
                <w:noProof/>
                <w:webHidden/>
              </w:rPr>
              <w:fldChar w:fldCharType="begin"/>
            </w:r>
            <w:r w:rsidR="00F86CCD">
              <w:rPr>
                <w:noProof/>
                <w:webHidden/>
              </w:rPr>
              <w:instrText xml:space="preserve"> PAGEREF _Toc121767606 \h </w:instrText>
            </w:r>
            <w:r w:rsidR="00F86CCD">
              <w:rPr>
                <w:noProof/>
                <w:webHidden/>
              </w:rPr>
            </w:r>
            <w:r w:rsidR="00F86CCD">
              <w:rPr>
                <w:noProof/>
                <w:webHidden/>
              </w:rPr>
              <w:fldChar w:fldCharType="separate"/>
            </w:r>
            <w:r w:rsidR="00994631">
              <w:rPr>
                <w:noProof/>
                <w:webHidden/>
              </w:rPr>
              <w:t>18</w:t>
            </w:r>
            <w:r w:rsidR="00F86CCD">
              <w:rPr>
                <w:noProof/>
                <w:webHidden/>
              </w:rPr>
              <w:fldChar w:fldCharType="end"/>
            </w:r>
          </w:hyperlink>
        </w:p>
        <w:p w14:paraId="0427F530" w14:textId="0645B461" w:rsidR="00F86CCD" w:rsidRDefault="00A33C13">
          <w:pPr>
            <w:pStyle w:val="TOC2"/>
            <w:tabs>
              <w:tab w:val="right" w:leader="dot" w:pos="9954"/>
            </w:tabs>
            <w:rPr>
              <w:rFonts w:asciiTheme="minorHAnsi" w:eastAsiaTheme="minorEastAsia" w:hAnsiTheme="minorHAnsi" w:cstheme="minorBidi"/>
              <w:noProof/>
              <w:sz w:val="22"/>
              <w:szCs w:val="22"/>
            </w:rPr>
          </w:pPr>
          <w:hyperlink w:anchor="_Toc121767607" w:history="1">
            <w:r w:rsidR="00F86CCD" w:rsidRPr="00071F08">
              <w:rPr>
                <w:rStyle w:val="Hyperlink"/>
                <w:rFonts w:ascii="Times New Roman" w:hAnsi="Times New Roman"/>
                <w:b/>
                <w:noProof/>
              </w:rPr>
              <w:t>6.3 Đối tượng sử dụng hệ thống</w:t>
            </w:r>
            <w:r w:rsidR="00F86CCD">
              <w:rPr>
                <w:noProof/>
                <w:webHidden/>
              </w:rPr>
              <w:tab/>
            </w:r>
            <w:r w:rsidR="00F86CCD">
              <w:rPr>
                <w:noProof/>
                <w:webHidden/>
              </w:rPr>
              <w:fldChar w:fldCharType="begin"/>
            </w:r>
            <w:r w:rsidR="00F86CCD">
              <w:rPr>
                <w:noProof/>
                <w:webHidden/>
              </w:rPr>
              <w:instrText xml:space="preserve"> PAGEREF _Toc121767607 \h </w:instrText>
            </w:r>
            <w:r w:rsidR="00F86CCD">
              <w:rPr>
                <w:noProof/>
                <w:webHidden/>
              </w:rPr>
            </w:r>
            <w:r w:rsidR="00F86CCD">
              <w:rPr>
                <w:noProof/>
                <w:webHidden/>
              </w:rPr>
              <w:fldChar w:fldCharType="separate"/>
            </w:r>
            <w:r w:rsidR="00994631">
              <w:rPr>
                <w:noProof/>
                <w:webHidden/>
              </w:rPr>
              <w:t>19</w:t>
            </w:r>
            <w:r w:rsidR="00F86CCD">
              <w:rPr>
                <w:noProof/>
                <w:webHidden/>
              </w:rPr>
              <w:fldChar w:fldCharType="end"/>
            </w:r>
          </w:hyperlink>
        </w:p>
        <w:p w14:paraId="0BF5DE59" w14:textId="2C966989" w:rsidR="00F86CCD" w:rsidRDefault="00A33C13">
          <w:pPr>
            <w:pStyle w:val="TOC2"/>
            <w:tabs>
              <w:tab w:val="right" w:leader="dot" w:pos="9954"/>
            </w:tabs>
            <w:rPr>
              <w:rFonts w:asciiTheme="minorHAnsi" w:eastAsiaTheme="minorEastAsia" w:hAnsiTheme="minorHAnsi" w:cstheme="minorBidi"/>
              <w:noProof/>
              <w:sz w:val="22"/>
              <w:szCs w:val="22"/>
            </w:rPr>
          </w:pPr>
          <w:hyperlink w:anchor="_Toc121767608" w:history="1">
            <w:r w:rsidR="00F86CCD" w:rsidRPr="00071F08">
              <w:rPr>
                <w:rStyle w:val="Hyperlink"/>
                <w:rFonts w:ascii="Times New Roman" w:hAnsi="Times New Roman"/>
                <w:b/>
                <w:bCs/>
                <w:noProof/>
              </w:rPr>
              <w:t>8. Khởi tạo và lập kế hoạch</w:t>
            </w:r>
            <w:r w:rsidR="00F86CCD">
              <w:rPr>
                <w:noProof/>
                <w:webHidden/>
              </w:rPr>
              <w:tab/>
            </w:r>
            <w:r w:rsidR="00F86CCD">
              <w:rPr>
                <w:noProof/>
                <w:webHidden/>
              </w:rPr>
              <w:fldChar w:fldCharType="begin"/>
            </w:r>
            <w:r w:rsidR="00F86CCD">
              <w:rPr>
                <w:noProof/>
                <w:webHidden/>
              </w:rPr>
              <w:instrText xml:space="preserve"> PAGEREF _Toc121767608 \h </w:instrText>
            </w:r>
            <w:r w:rsidR="00F86CCD">
              <w:rPr>
                <w:noProof/>
                <w:webHidden/>
              </w:rPr>
            </w:r>
            <w:r w:rsidR="00F86CCD">
              <w:rPr>
                <w:noProof/>
                <w:webHidden/>
              </w:rPr>
              <w:fldChar w:fldCharType="separate"/>
            </w:r>
            <w:r w:rsidR="00994631">
              <w:rPr>
                <w:noProof/>
                <w:webHidden/>
              </w:rPr>
              <w:t>21</w:t>
            </w:r>
            <w:r w:rsidR="00F86CCD">
              <w:rPr>
                <w:noProof/>
                <w:webHidden/>
              </w:rPr>
              <w:fldChar w:fldCharType="end"/>
            </w:r>
          </w:hyperlink>
        </w:p>
        <w:p w14:paraId="725FC0BD" w14:textId="4C11C555" w:rsidR="00F86CCD" w:rsidRDefault="00A33C13">
          <w:pPr>
            <w:pStyle w:val="TOC2"/>
            <w:tabs>
              <w:tab w:val="right" w:leader="dot" w:pos="9954"/>
            </w:tabs>
            <w:rPr>
              <w:rFonts w:asciiTheme="minorHAnsi" w:eastAsiaTheme="minorEastAsia" w:hAnsiTheme="minorHAnsi" w:cstheme="minorBidi"/>
              <w:noProof/>
              <w:sz w:val="22"/>
              <w:szCs w:val="22"/>
            </w:rPr>
          </w:pPr>
          <w:hyperlink w:anchor="_Toc121767609" w:history="1">
            <w:r w:rsidR="00F86CCD" w:rsidRPr="00071F08">
              <w:rPr>
                <w:rStyle w:val="Hyperlink"/>
                <w:rFonts w:ascii="Times New Roman" w:hAnsi="Times New Roman"/>
                <w:b/>
                <w:bCs/>
                <w:noProof/>
              </w:rPr>
              <w:t>9. Bối cảnh của sản phẩm</w:t>
            </w:r>
            <w:r w:rsidR="00F86CCD">
              <w:rPr>
                <w:noProof/>
                <w:webHidden/>
              </w:rPr>
              <w:tab/>
            </w:r>
            <w:r w:rsidR="00F86CCD">
              <w:rPr>
                <w:noProof/>
                <w:webHidden/>
              </w:rPr>
              <w:fldChar w:fldCharType="begin"/>
            </w:r>
            <w:r w:rsidR="00F86CCD">
              <w:rPr>
                <w:noProof/>
                <w:webHidden/>
              </w:rPr>
              <w:instrText xml:space="preserve"> PAGEREF _Toc121767609 \h </w:instrText>
            </w:r>
            <w:r w:rsidR="00F86CCD">
              <w:rPr>
                <w:noProof/>
                <w:webHidden/>
              </w:rPr>
            </w:r>
            <w:r w:rsidR="00F86CCD">
              <w:rPr>
                <w:noProof/>
                <w:webHidden/>
              </w:rPr>
              <w:fldChar w:fldCharType="separate"/>
            </w:r>
            <w:r w:rsidR="00994631">
              <w:rPr>
                <w:noProof/>
                <w:webHidden/>
              </w:rPr>
              <w:t>34</w:t>
            </w:r>
            <w:r w:rsidR="00F86CCD">
              <w:rPr>
                <w:noProof/>
                <w:webHidden/>
              </w:rPr>
              <w:fldChar w:fldCharType="end"/>
            </w:r>
          </w:hyperlink>
        </w:p>
        <w:p w14:paraId="5E720CA4" w14:textId="117322A9" w:rsidR="00F86CCD" w:rsidRDefault="00A33C13">
          <w:pPr>
            <w:pStyle w:val="TOC2"/>
            <w:tabs>
              <w:tab w:val="right" w:leader="dot" w:pos="9954"/>
            </w:tabs>
            <w:rPr>
              <w:rFonts w:asciiTheme="minorHAnsi" w:eastAsiaTheme="minorEastAsia" w:hAnsiTheme="minorHAnsi" w:cstheme="minorBidi"/>
              <w:noProof/>
              <w:sz w:val="22"/>
              <w:szCs w:val="22"/>
            </w:rPr>
          </w:pPr>
          <w:hyperlink w:anchor="_Toc121767610" w:history="1">
            <w:r w:rsidR="00F86CCD" w:rsidRPr="00071F08">
              <w:rPr>
                <w:rStyle w:val="Hyperlink"/>
                <w:rFonts w:ascii="Times New Roman" w:hAnsi="Times New Roman"/>
                <w:b/>
                <w:bCs/>
                <w:noProof/>
              </w:rPr>
              <w:t>10. Các chức năng của sản phẩm</w:t>
            </w:r>
            <w:r w:rsidR="00F86CCD">
              <w:rPr>
                <w:noProof/>
                <w:webHidden/>
              </w:rPr>
              <w:tab/>
            </w:r>
            <w:r w:rsidR="00F86CCD">
              <w:rPr>
                <w:noProof/>
                <w:webHidden/>
              </w:rPr>
              <w:fldChar w:fldCharType="begin"/>
            </w:r>
            <w:r w:rsidR="00F86CCD">
              <w:rPr>
                <w:noProof/>
                <w:webHidden/>
              </w:rPr>
              <w:instrText xml:space="preserve"> PAGEREF _Toc121767610 \h </w:instrText>
            </w:r>
            <w:r w:rsidR="00F86CCD">
              <w:rPr>
                <w:noProof/>
                <w:webHidden/>
              </w:rPr>
            </w:r>
            <w:r w:rsidR="00F86CCD">
              <w:rPr>
                <w:noProof/>
                <w:webHidden/>
              </w:rPr>
              <w:fldChar w:fldCharType="separate"/>
            </w:r>
            <w:r w:rsidR="00994631">
              <w:rPr>
                <w:noProof/>
                <w:webHidden/>
              </w:rPr>
              <w:t>34</w:t>
            </w:r>
            <w:r w:rsidR="00F86CCD">
              <w:rPr>
                <w:noProof/>
                <w:webHidden/>
              </w:rPr>
              <w:fldChar w:fldCharType="end"/>
            </w:r>
          </w:hyperlink>
        </w:p>
        <w:p w14:paraId="585BE4B1" w14:textId="2DBB6430" w:rsidR="00F86CCD" w:rsidRDefault="00A33C13">
          <w:pPr>
            <w:pStyle w:val="TOC2"/>
            <w:tabs>
              <w:tab w:val="right" w:leader="dot" w:pos="9954"/>
            </w:tabs>
            <w:rPr>
              <w:rFonts w:asciiTheme="minorHAnsi" w:eastAsiaTheme="minorEastAsia" w:hAnsiTheme="minorHAnsi" w:cstheme="minorBidi"/>
              <w:noProof/>
              <w:sz w:val="22"/>
              <w:szCs w:val="22"/>
            </w:rPr>
          </w:pPr>
          <w:hyperlink w:anchor="_Toc121767611" w:history="1">
            <w:r w:rsidR="00F86CCD" w:rsidRPr="00071F08">
              <w:rPr>
                <w:rStyle w:val="Hyperlink"/>
                <w:rFonts w:ascii="Times New Roman" w:hAnsi="Times New Roman"/>
                <w:b/>
                <w:bCs/>
                <w:noProof/>
              </w:rPr>
              <w:t>11.Đặc điểm người sử dụng</w:t>
            </w:r>
            <w:r w:rsidR="00F86CCD">
              <w:rPr>
                <w:noProof/>
                <w:webHidden/>
              </w:rPr>
              <w:tab/>
            </w:r>
            <w:r w:rsidR="00F86CCD">
              <w:rPr>
                <w:noProof/>
                <w:webHidden/>
              </w:rPr>
              <w:fldChar w:fldCharType="begin"/>
            </w:r>
            <w:r w:rsidR="00F86CCD">
              <w:rPr>
                <w:noProof/>
                <w:webHidden/>
              </w:rPr>
              <w:instrText xml:space="preserve"> PAGEREF _Toc121767611 \h </w:instrText>
            </w:r>
            <w:r w:rsidR="00F86CCD">
              <w:rPr>
                <w:noProof/>
                <w:webHidden/>
              </w:rPr>
            </w:r>
            <w:r w:rsidR="00F86CCD">
              <w:rPr>
                <w:noProof/>
                <w:webHidden/>
              </w:rPr>
              <w:fldChar w:fldCharType="separate"/>
            </w:r>
            <w:r w:rsidR="00994631">
              <w:rPr>
                <w:noProof/>
                <w:webHidden/>
              </w:rPr>
              <w:t>35</w:t>
            </w:r>
            <w:r w:rsidR="00F86CCD">
              <w:rPr>
                <w:noProof/>
                <w:webHidden/>
              </w:rPr>
              <w:fldChar w:fldCharType="end"/>
            </w:r>
          </w:hyperlink>
        </w:p>
        <w:p w14:paraId="58613078" w14:textId="43792C32" w:rsidR="00F86CCD" w:rsidRDefault="00A33C13">
          <w:pPr>
            <w:pStyle w:val="TOC2"/>
            <w:tabs>
              <w:tab w:val="right" w:leader="dot" w:pos="9954"/>
            </w:tabs>
            <w:rPr>
              <w:rFonts w:asciiTheme="minorHAnsi" w:eastAsiaTheme="minorEastAsia" w:hAnsiTheme="minorHAnsi" w:cstheme="minorBidi"/>
              <w:noProof/>
              <w:sz w:val="22"/>
              <w:szCs w:val="22"/>
            </w:rPr>
          </w:pPr>
          <w:hyperlink w:anchor="_Toc121767612" w:history="1">
            <w:r w:rsidR="00F86CCD" w:rsidRPr="00071F08">
              <w:rPr>
                <w:rStyle w:val="Hyperlink"/>
                <w:rFonts w:ascii="Times New Roman" w:hAnsi="Times New Roman"/>
                <w:b/>
                <w:bCs/>
                <w:noProof/>
              </w:rPr>
              <w:t>12. Môi trường vận hành</w:t>
            </w:r>
            <w:r w:rsidR="00F86CCD">
              <w:rPr>
                <w:noProof/>
                <w:webHidden/>
              </w:rPr>
              <w:tab/>
            </w:r>
            <w:r w:rsidR="00F86CCD">
              <w:rPr>
                <w:noProof/>
                <w:webHidden/>
              </w:rPr>
              <w:fldChar w:fldCharType="begin"/>
            </w:r>
            <w:r w:rsidR="00F86CCD">
              <w:rPr>
                <w:noProof/>
                <w:webHidden/>
              </w:rPr>
              <w:instrText xml:space="preserve"> PAGEREF _Toc121767612 \h </w:instrText>
            </w:r>
            <w:r w:rsidR="00F86CCD">
              <w:rPr>
                <w:noProof/>
                <w:webHidden/>
              </w:rPr>
            </w:r>
            <w:r w:rsidR="00F86CCD">
              <w:rPr>
                <w:noProof/>
                <w:webHidden/>
              </w:rPr>
              <w:fldChar w:fldCharType="separate"/>
            </w:r>
            <w:r w:rsidR="00994631">
              <w:rPr>
                <w:noProof/>
                <w:webHidden/>
              </w:rPr>
              <w:t>36</w:t>
            </w:r>
            <w:r w:rsidR="00F86CCD">
              <w:rPr>
                <w:noProof/>
                <w:webHidden/>
              </w:rPr>
              <w:fldChar w:fldCharType="end"/>
            </w:r>
          </w:hyperlink>
        </w:p>
        <w:p w14:paraId="238D4117" w14:textId="39E13EE2" w:rsidR="00F86CCD" w:rsidRDefault="00A33C13">
          <w:pPr>
            <w:pStyle w:val="TOC2"/>
            <w:tabs>
              <w:tab w:val="right" w:leader="dot" w:pos="9954"/>
            </w:tabs>
            <w:rPr>
              <w:rFonts w:asciiTheme="minorHAnsi" w:eastAsiaTheme="minorEastAsia" w:hAnsiTheme="minorHAnsi" w:cstheme="minorBidi"/>
              <w:noProof/>
              <w:sz w:val="22"/>
              <w:szCs w:val="22"/>
            </w:rPr>
          </w:pPr>
          <w:hyperlink w:anchor="_Toc121767613" w:history="1">
            <w:r w:rsidR="00F86CCD" w:rsidRPr="00071F08">
              <w:rPr>
                <w:rStyle w:val="Hyperlink"/>
                <w:rFonts w:ascii="Times New Roman" w:hAnsi="Times New Roman"/>
                <w:b/>
                <w:bCs/>
                <w:noProof/>
              </w:rPr>
              <w:t>13. Các ràng buộc về thực thi và thiết kế</w:t>
            </w:r>
            <w:r w:rsidR="00F86CCD">
              <w:rPr>
                <w:noProof/>
                <w:webHidden/>
              </w:rPr>
              <w:tab/>
            </w:r>
            <w:r w:rsidR="00F86CCD">
              <w:rPr>
                <w:noProof/>
                <w:webHidden/>
              </w:rPr>
              <w:fldChar w:fldCharType="begin"/>
            </w:r>
            <w:r w:rsidR="00F86CCD">
              <w:rPr>
                <w:noProof/>
                <w:webHidden/>
              </w:rPr>
              <w:instrText xml:space="preserve"> PAGEREF _Toc121767613 \h </w:instrText>
            </w:r>
            <w:r w:rsidR="00F86CCD">
              <w:rPr>
                <w:noProof/>
                <w:webHidden/>
              </w:rPr>
            </w:r>
            <w:r w:rsidR="00F86CCD">
              <w:rPr>
                <w:noProof/>
                <w:webHidden/>
              </w:rPr>
              <w:fldChar w:fldCharType="separate"/>
            </w:r>
            <w:r w:rsidR="00994631">
              <w:rPr>
                <w:noProof/>
                <w:webHidden/>
              </w:rPr>
              <w:t>37</w:t>
            </w:r>
            <w:r w:rsidR="00F86CCD">
              <w:rPr>
                <w:noProof/>
                <w:webHidden/>
              </w:rPr>
              <w:fldChar w:fldCharType="end"/>
            </w:r>
          </w:hyperlink>
        </w:p>
        <w:p w14:paraId="7D06CC7E" w14:textId="6538C328" w:rsidR="00F86CCD" w:rsidRDefault="00A33C13" w:rsidP="009D4865">
          <w:pPr>
            <w:pStyle w:val="TOC1"/>
            <w:rPr>
              <w:rFonts w:asciiTheme="minorHAnsi" w:eastAsiaTheme="minorEastAsia" w:hAnsiTheme="minorHAnsi" w:cstheme="minorBidi"/>
              <w:sz w:val="22"/>
              <w:szCs w:val="22"/>
            </w:rPr>
          </w:pPr>
          <w:hyperlink w:anchor="_Toc121767614" w:history="1">
            <w:r w:rsidR="00F86CCD" w:rsidRPr="00071F08">
              <w:rPr>
                <w:rStyle w:val="Hyperlink"/>
              </w:rPr>
              <w:t>PHẦN 2. DATABASE</w:t>
            </w:r>
            <w:r w:rsidR="00F86CCD">
              <w:rPr>
                <w:webHidden/>
              </w:rPr>
              <w:tab/>
            </w:r>
            <w:r w:rsidR="00F86CCD">
              <w:rPr>
                <w:webHidden/>
              </w:rPr>
              <w:fldChar w:fldCharType="begin"/>
            </w:r>
            <w:r w:rsidR="00F86CCD">
              <w:rPr>
                <w:webHidden/>
              </w:rPr>
              <w:instrText xml:space="preserve"> PAGEREF _Toc121767614 \h </w:instrText>
            </w:r>
            <w:r w:rsidR="00F86CCD">
              <w:rPr>
                <w:webHidden/>
              </w:rPr>
            </w:r>
            <w:r w:rsidR="00F86CCD">
              <w:rPr>
                <w:webHidden/>
              </w:rPr>
              <w:fldChar w:fldCharType="separate"/>
            </w:r>
            <w:r w:rsidR="00994631">
              <w:rPr>
                <w:webHidden/>
              </w:rPr>
              <w:t>38</w:t>
            </w:r>
            <w:r w:rsidR="00F86CCD">
              <w:rPr>
                <w:webHidden/>
              </w:rPr>
              <w:fldChar w:fldCharType="end"/>
            </w:r>
          </w:hyperlink>
        </w:p>
        <w:p w14:paraId="08E0065F" w14:textId="1F4BB5FE" w:rsidR="00F86CCD" w:rsidRDefault="00A33C13">
          <w:pPr>
            <w:pStyle w:val="TOC2"/>
            <w:tabs>
              <w:tab w:val="right" w:leader="dot" w:pos="9954"/>
            </w:tabs>
            <w:rPr>
              <w:rFonts w:asciiTheme="minorHAnsi" w:eastAsiaTheme="minorEastAsia" w:hAnsiTheme="minorHAnsi" w:cstheme="minorBidi"/>
              <w:noProof/>
              <w:sz w:val="22"/>
              <w:szCs w:val="22"/>
            </w:rPr>
          </w:pPr>
          <w:hyperlink w:anchor="_Toc121767615" w:history="1">
            <w:r w:rsidR="00F86CCD" w:rsidRPr="00071F08">
              <w:rPr>
                <w:rStyle w:val="Hyperlink"/>
                <w:rFonts w:ascii="Times New Roman" w:hAnsi="Times New Roman"/>
                <w:b/>
                <w:bCs/>
                <w:noProof/>
              </w:rPr>
              <w:t>2.1. Sơ đồ ERD</w:t>
            </w:r>
            <w:r w:rsidR="00F86CCD">
              <w:rPr>
                <w:noProof/>
                <w:webHidden/>
              </w:rPr>
              <w:tab/>
            </w:r>
            <w:r w:rsidR="00F86CCD">
              <w:rPr>
                <w:noProof/>
                <w:webHidden/>
              </w:rPr>
              <w:fldChar w:fldCharType="begin"/>
            </w:r>
            <w:r w:rsidR="00F86CCD">
              <w:rPr>
                <w:noProof/>
                <w:webHidden/>
              </w:rPr>
              <w:instrText xml:space="preserve"> PAGEREF _Toc121767615 \h </w:instrText>
            </w:r>
            <w:r w:rsidR="00F86CCD">
              <w:rPr>
                <w:noProof/>
                <w:webHidden/>
              </w:rPr>
            </w:r>
            <w:r w:rsidR="00F86CCD">
              <w:rPr>
                <w:noProof/>
                <w:webHidden/>
              </w:rPr>
              <w:fldChar w:fldCharType="separate"/>
            </w:r>
            <w:r w:rsidR="00994631">
              <w:rPr>
                <w:noProof/>
                <w:webHidden/>
              </w:rPr>
              <w:t>38</w:t>
            </w:r>
            <w:r w:rsidR="00F86CCD">
              <w:rPr>
                <w:noProof/>
                <w:webHidden/>
              </w:rPr>
              <w:fldChar w:fldCharType="end"/>
            </w:r>
          </w:hyperlink>
        </w:p>
        <w:p w14:paraId="15612316" w14:textId="083F842F" w:rsidR="00F86CCD" w:rsidRDefault="00A33C13">
          <w:pPr>
            <w:pStyle w:val="TOC2"/>
            <w:tabs>
              <w:tab w:val="left" w:pos="880"/>
              <w:tab w:val="right" w:leader="dot" w:pos="9954"/>
            </w:tabs>
            <w:rPr>
              <w:rFonts w:asciiTheme="minorHAnsi" w:eastAsiaTheme="minorEastAsia" w:hAnsiTheme="minorHAnsi" w:cstheme="minorBidi"/>
              <w:noProof/>
              <w:sz w:val="22"/>
              <w:szCs w:val="22"/>
            </w:rPr>
          </w:pPr>
          <w:hyperlink w:anchor="_Toc121767616" w:history="1">
            <w:r w:rsidR="00F86CCD" w:rsidRPr="00071F08">
              <w:rPr>
                <w:rStyle w:val="Hyperlink"/>
                <w:rFonts w:ascii="Times New Roman" w:hAnsi="Times New Roman"/>
                <w:b/>
                <w:bCs/>
                <w:noProof/>
              </w:rPr>
              <w:t>2.2.</w:t>
            </w:r>
            <w:r w:rsidR="00F86CCD">
              <w:rPr>
                <w:rFonts w:asciiTheme="minorHAnsi" w:eastAsiaTheme="minorEastAsia" w:hAnsiTheme="minorHAnsi" w:cstheme="minorBidi"/>
                <w:noProof/>
                <w:sz w:val="22"/>
                <w:szCs w:val="22"/>
              </w:rPr>
              <w:tab/>
            </w:r>
            <w:r w:rsidR="00F86CCD" w:rsidRPr="00071F08">
              <w:rPr>
                <w:rStyle w:val="Hyperlink"/>
                <w:rFonts w:ascii="Times New Roman" w:hAnsi="Times New Roman"/>
                <w:b/>
                <w:bCs/>
                <w:noProof/>
              </w:rPr>
              <w:t>Mô tả ERD</w:t>
            </w:r>
            <w:r w:rsidR="00F86CCD">
              <w:rPr>
                <w:noProof/>
                <w:webHidden/>
              </w:rPr>
              <w:tab/>
            </w:r>
            <w:r w:rsidR="00F86CCD">
              <w:rPr>
                <w:noProof/>
                <w:webHidden/>
              </w:rPr>
              <w:fldChar w:fldCharType="begin"/>
            </w:r>
            <w:r w:rsidR="00F86CCD">
              <w:rPr>
                <w:noProof/>
                <w:webHidden/>
              </w:rPr>
              <w:instrText xml:space="preserve"> PAGEREF _Toc121767616 \h </w:instrText>
            </w:r>
            <w:r w:rsidR="00F86CCD">
              <w:rPr>
                <w:noProof/>
                <w:webHidden/>
              </w:rPr>
            </w:r>
            <w:r w:rsidR="00F86CCD">
              <w:rPr>
                <w:noProof/>
                <w:webHidden/>
              </w:rPr>
              <w:fldChar w:fldCharType="separate"/>
            </w:r>
            <w:r w:rsidR="00994631">
              <w:rPr>
                <w:noProof/>
                <w:webHidden/>
              </w:rPr>
              <w:t>38</w:t>
            </w:r>
            <w:r w:rsidR="00F86CCD">
              <w:rPr>
                <w:noProof/>
                <w:webHidden/>
              </w:rPr>
              <w:fldChar w:fldCharType="end"/>
            </w:r>
          </w:hyperlink>
        </w:p>
        <w:p w14:paraId="4A8BBBCA" w14:textId="39AC5EB5" w:rsidR="00F86CCD" w:rsidRDefault="00A33C13" w:rsidP="009D4865">
          <w:pPr>
            <w:pStyle w:val="TOC1"/>
            <w:rPr>
              <w:rFonts w:asciiTheme="minorHAnsi" w:eastAsiaTheme="minorEastAsia" w:hAnsiTheme="minorHAnsi" w:cstheme="minorBidi"/>
              <w:sz w:val="22"/>
              <w:szCs w:val="22"/>
            </w:rPr>
          </w:pPr>
          <w:hyperlink w:anchor="_Toc121767617" w:history="1">
            <w:r w:rsidR="00F86CCD" w:rsidRPr="00071F08">
              <w:rPr>
                <w:rStyle w:val="Hyperlink"/>
              </w:rPr>
              <w:t>PHẦN 3. PHÂN TÍCH VÀ THIẾT KẾ</w:t>
            </w:r>
            <w:r w:rsidR="00F86CCD">
              <w:rPr>
                <w:webHidden/>
              </w:rPr>
              <w:tab/>
            </w:r>
            <w:r w:rsidR="00F86CCD">
              <w:rPr>
                <w:webHidden/>
              </w:rPr>
              <w:fldChar w:fldCharType="begin"/>
            </w:r>
            <w:r w:rsidR="00F86CCD">
              <w:rPr>
                <w:webHidden/>
              </w:rPr>
              <w:instrText xml:space="preserve"> PAGEREF _Toc121767617 \h </w:instrText>
            </w:r>
            <w:r w:rsidR="00F86CCD">
              <w:rPr>
                <w:webHidden/>
              </w:rPr>
            </w:r>
            <w:r w:rsidR="00F86CCD">
              <w:rPr>
                <w:webHidden/>
              </w:rPr>
              <w:fldChar w:fldCharType="separate"/>
            </w:r>
            <w:r w:rsidR="00994631">
              <w:rPr>
                <w:webHidden/>
              </w:rPr>
              <w:t>44</w:t>
            </w:r>
            <w:r w:rsidR="00F86CCD">
              <w:rPr>
                <w:webHidden/>
              </w:rPr>
              <w:fldChar w:fldCharType="end"/>
            </w:r>
          </w:hyperlink>
        </w:p>
        <w:p w14:paraId="6DB00215" w14:textId="106F7D85" w:rsidR="00F86CCD" w:rsidRDefault="00A33C13">
          <w:pPr>
            <w:pStyle w:val="TOC2"/>
            <w:tabs>
              <w:tab w:val="right" w:leader="dot" w:pos="9954"/>
            </w:tabs>
            <w:rPr>
              <w:rFonts w:asciiTheme="minorHAnsi" w:eastAsiaTheme="minorEastAsia" w:hAnsiTheme="minorHAnsi" w:cstheme="minorBidi"/>
              <w:noProof/>
              <w:sz w:val="22"/>
              <w:szCs w:val="22"/>
            </w:rPr>
          </w:pPr>
          <w:hyperlink w:anchor="_Toc121767618" w:history="1">
            <w:r w:rsidR="00F86CCD" w:rsidRPr="00071F08">
              <w:rPr>
                <w:rStyle w:val="Hyperlink"/>
                <w:rFonts w:ascii="Times New Roman" w:hAnsi="Times New Roman"/>
                <w:b/>
                <w:noProof/>
              </w:rPr>
              <w:t>3.1 Danh sách tác nhân</w:t>
            </w:r>
            <w:r w:rsidR="00F86CCD">
              <w:rPr>
                <w:noProof/>
                <w:webHidden/>
              </w:rPr>
              <w:tab/>
            </w:r>
            <w:r w:rsidR="00F86CCD">
              <w:rPr>
                <w:noProof/>
                <w:webHidden/>
              </w:rPr>
              <w:fldChar w:fldCharType="begin"/>
            </w:r>
            <w:r w:rsidR="00F86CCD">
              <w:rPr>
                <w:noProof/>
                <w:webHidden/>
              </w:rPr>
              <w:instrText xml:space="preserve"> PAGEREF _Toc121767618 \h </w:instrText>
            </w:r>
            <w:r w:rsidR="00F86CCD">
              <w:rPr>
                <w:noProof/>
                <w:webHidden/>
              </w:rPr>
            </w:r>
            <w:r w:rsidR="00F86CCD">
              <w:rPr>
                <w:noProof/>
                <w:webHidden/>
              </w:rPr>
              <w:fldChar w:fldCharType="separate"/>
            </w:r>
            <w:r w:rsidR="00994631">
              <w:rPr>
                <w:noProof/>
                <w:webHidden/>
              </w:rPr>
              <w:t>44</w:t>
            </w:r>
            <w:r w:rsidR="00F86CCD">
              <w:rPr>
                <w:noProof/>
                <w:webHidden/>
              </w:rPr>
              <w:fldChar w:fldCharType="end"/>
            </w:r>
          </w:hyperlink>
        </w:p>
        <w:p w14:paraId="144CC755" w14:textId="474524D9" w:rsidR="00F86CCD" w:rsidRDefault="00A33C13">
          <w:pPr>
            <w:pStyle w:val="TOC2"/>
            <w:tabs>
              <w:tab w:val="right" w:leader="dot" w:pos="9954"/>
            </w:tabs>
            <w:rPr>
              <w:rFonts w:asciiTheme="minorHAnsi" w:eastAsiaTheme="minorEastAsia" w:hAnsiTheme="minorHAnsi" w:cstheme="minorBidi"/>
              <w:noProof/>
              <w:sz w:val="22"/>
              <w:szCs w:val="22"/>
            </w:rPr>
          </w:pPr>
          <w:hyperlink w:anchor="_Toc121767619" w:history="1">
            <w:r w:rsidR="00F86CCD" w:rsidRPr="00071F08">
              <w:rPr>
                <w:rStyle w:val="Hyperlink"/>
                <w:rFonts w:ascii="Times New Roman" w:hAnsi="Times New Roman"/>
                <w:b/>
                <w:noProof/>
              </w:rPr>
              <w:t>3.2 Danh sách các use case</w:t>
            </w:r>
            <w:r w:rsidR="00F86CCD">
              <w:rPr>
                <w:noProof/>
                <w:webHidden/>
              </w:rPr>
              <w:tab/>
            </w:r>
            <w:r w:rsidR="00F86CCD">
              <w:rPr>
                <w:noProof/>
                <w:webHidden/>
              </w:rPr>
              <w:fldChar w:fldCharType="begin"/>
            </w:r>
            <w:r w:rsidR="00F86CCD">
              <w:rPr>
                <w:noProof/>
                <w:webHidden/>
              </w:rPr>
              <w:instrText xml:space="preserve"> PAGEREF _Toc121767619 \h </w:instrText>
            </w:r>
            <w:r w:rsidR="00F86CCD">
              <w:rPr>
                <w:noProof/>
                <w:webHidden/>
              </w:rPr>
            </w:r>
            <w:r w:rsidR="00F86CCD">
              <w:rPr>
                <w:noProof/>
                <w:webHidden/>
              </w:rPr>
              <w:fldChar w:fldCharType="separate"/>
            </w:r>
            <w:r w:rsidR="00994631">
              <w:rPr>
                <w:noProof/>
                <w:webHidden/>
              </w:rPr>
              <w:t>44</w:t>
            </w:r>
            <w:r w:rsidR="00F86CCD">
              <w:rPr>
                <w:noProof/>
                <w:webHidden/>
              </w:rPr>
              <w:fldChar w:fldCharType="end"/>
            </w:r>
          </w:hyperlink>
        </w:p>
        <w:p w14:paraId="6087CA57" w14:textId="1652E10D" w:rsidR="00F86CCD" w:rsidRDefault="00A33C13">
          <w:pPr>
            <w:pStyle w:val="TOC2"/>
            <w:tabs>
              <w:tab w:val="right" w:leader="dot" w:pos="9954"/>
            </w:tabs>
            <w:rPr>
              <w:rFonts w:asciiTheme="minorHAnsi" w:eastAsiaTheme="minorEastAsia" w:hAnsiTheme="minorHAnsi" w:cstheme="minorBidi"/>
              <w:noProof/>
              <w:sz w:val="22"/>
              <w:szCs w:val="22"/>
            </w:rPr>
          </w:pPr>
          <w:hyperlink w:anchor="_Toc121767620" w:history="1">
            <w:r w:rsidR="00F86CCD" w:rsidRPr="00071F08">
              <w:rPr>
                <w:rStyle w:val="Hyperlink"/>
                <w:rFonts w:ascii="Times New Roman" w:hAnsi="Times New Roman"/>
                <w:b/>
                <w:noProof/>
              </w:rPr>
              <w:t>3.3 Mô hình hệ thống ( Use case model )</w:t>
            </w:r>
            <w:r w:rsidR="00F86CCD">
              <w:rPr>
                <w:noProof/>
                <w:webHidden/>
              </w:rPr>
              <w:tab/>
            </w:r>
            <w:r w:rsidR="00F86CCD">
              <w:rPr>
                <w:noProof/>
                <w:webHidden/>
              </w:rPr>
              <w:fldChar w:fldCharType="begin"/>
            </w:r>
            <w:r w:rsidR="00F86CCD">
              <w:rPr>
                <w:noProof/>
                <w:webHidden/>
              </w:rPr>
              <w:instrText xml:space="preserve"> PAGEREF _Toc121767620 \h </w:instrText>
            </w:r>
            <w:r w:rsidR="00F86CCD">
              <w:rPr>
                <w:noProof/>
                <w:webHidden/>
              </w:rPr>
            </w:r>
            <w:r w:rsidR="00F86CCD">
              <w:rPr>
                <w:noProof/>
                <w:webHidden/>
              </w:rPr>
              <w:fldChar w:fldCharType="separate"/>
            </w:r>
            <w:r w:rsidR="00994631">
              <w:rPr>
                <w:noProof/>
                <w:webHidden/>
              </w:rPr>
              <w:t>45</w:t>
            </w:r>
            <w:r w:rsidR="00F86CCD">
              <w:rPr>
                <w:noProof/>
                <w:webHidden/>
              </w:rPr>
              <w:fldChar w:fldCharType="end"/>
            </w:r>
          </w:hyperlink>
        </w:p>
        <w:p w14:paraId="546A49DD" w14:textId="35090CDE" w:rsidR="00F86CCD" w:rsidRDefault="00A33C13">
          <w:pPr>
            <w:pStyle w:val="TOC2"/>
            <w:tabs>
              <w:tab w:val="right" w:leader="dot" w:pos="9954"/>
            </w:tabs>
            <w:rPr>
              <w:rFonts w:asciiTheme="minorHAnsi" w:eastAsiaTheme="minorEastAsia" w:hAnsiTheme="minorHAnsi" w:cstheme="minorBidi"/>
              <w:noProof/>
              <w:sz w:val="22"/>
              <w:szCs w:val="22"/>
            </w:rPr>
          </w:pPr>
          <w:hyperlink w:anchor="_Toc121767621" w:history="1">
            <w:r w:rsidR="00F86CCD" w:rsidRPr="00071F08">
              <w:rPr>
                <w:rStyle w:val="Hyperlink"/>
                <w:rFonts w:ascii="Times New Roman" w:hAnsi="Times New Roman"/>
                <w:b/>
                <w:noProof/>
              </w:rPr>
              <w:t>3.5 Ma trận phân quyền</w:t>
            </w:r>
            <w:r w:rsidR="00F86CCD">
              <w:rPr>
                <w:noProof/>
                <w:webHidden/>
              </w:rPr>
              <w:tab/>
            </w:r>
            <w:r w:rsidR="00F86CCD">
              <w:rPr>
                <w:noProof/>
                <w:webHidden/>
              </w:rPr>
              <w:fldChar w:fldCharType="begin"/>
            </w:r>
            <w:r w:rsidR="00F86CCD">
              <w:rPr>
                <w:noProof/>
                <w:webHidden/>
              </w:rPr>
              <w:instrText xml:space="preserve"> PAGEREF _Toc121767621 \h </w:instrText>
            </w:r>
            <w:r w:rsidR="00F86CCD">
              <w:rPr>
                <w:noProof/>
                <w:webHidden/>
              </w:rPr>
            </w:r>
            <w:r w:rsidR="00F86CCD">
              <w:rPr>
                <w:noProof/>
                <w:webHidden/>
              </w:rPr>
              <w:fldChar w:fldCharType="separate"/>
            </w:r>
            <w:r w:rsidR="00994631">
              <w:rPr>
                <w:noProof/>
                <w:webHidden/>
              </w:rPr>
              <w:t>51</w:t>
            </w:r>
            <w:r w:rsidR="00F86CCD">
              <w:rPr>
                <w:noProof/>
                <w:webHidden/>
              </w:rPr>
              <w:fldChar w:fldCharType="end"/>
            </w:r>
          </w:hyperlink>
        </w:p>
        <w:p w14:paraId="0CA09076" w14:textId="1A0E564A" w:rsidR="00F86CCD" w:rsidRDefault="00A33C13">
          <w:pPr>
            <w:pStyle w:val="TOC2"/>
            <w:tabs>
              <w:tab w:val="right" w:leader="dot" w:pos="9954"/>
            </w:tabs>
            <w:rPr>
              <w:rFonts w:asciiTheme="minorHAnsi" w:eastAsiaTheme="minorEastAsia" w:hAnsiTheme="minorHAnsi" w:cstheme="minorBidi"/>
              <w:noProof/>
              <w:sz w:val="22"/>
              <w:szCs w:val="22"/>
            </w:rPr>
          </w:pPr>
          <w:hyperlink w:anchor="_Toc121767622" w:history="1">
            <w:r w:rsidR="00F86CCD" w:rsidRPr="00071F08">
              <w:rPr>
                <w:rStyle w:val="Hyperlink"/>
                <w:rFonts w:ascii="Times New Roman" w:hAnsi="Times New Roman"/>
                <w:b/>
                <w:bCs/>
                <w:i/>
                <w:iCs/>
                <w:noProof/>
              </w:rPr>
              <w:t xml:space="preserve">3.6.1.2 Chức năng </w:t>
            </w:r>
            <w:r w:rsidR="00F86CCD" w:rsidRPr="00071F08">
              <w:rPr>
                <w:rStyle w:val="Hyperlink"/>
                <w:rFonts w:ascii="Times New Roman" w:hAnsi="Times New Roman"/>
                <w:b/>
                <w:bCs/>
                <w:i/>
                <w:iCs/>
                <w:noProof/>
                <w:lang w:val="vi-VN"/>
              </w:rPr>
              <w:t>Đánh giá và coment</w:t>
            </w:r>
            <w:r w:rsidR="00F86CCD">
              <w:rPr>
                <w:noProof/>
                <w:webHidden/>
              </w:rPr>
              <w:tab/>
            </w:r>
            <w:r w:rsidR="00F86CCD">
              <w:rPr>
                <w:noProof/>
                <w:webHidden/>
              </w:rPr>
              <w:fldChar w:fldCharType="begin"/>
            </w:r>
            <w:r w:rsidR="00F86CCD">
              <w:rPr>
                <w:noProof/>
                <w:webHidden/>
              </w:rPr>
              <w:instrText xml:space="preserve"> PAGEREF _Toc121767622 \h </w:instrText>
            </w:r>
            <w:r w:rsidR="00F86CCD">
              <w:rPr>
                <w:noProof/>
                <w:webHidden/>
              </w:rPr>
            </w:r>
            <w:r w:rsidR="00F86CCD">
              <w:rPr>
                <w:noProof/>
                <w:webHidden/>
              </w:rPr>
              <w:fldChar w:fldCharType="separate"/>
            </w:r>
            <w:r w:rsidR="00994631">
              <w:rPr>
                <w:noProof/>
                <w:webHidden/>
              </w:rPr>
              <w:t>77</w:t>
            </w:r>
            <w:r w:rsidR="00F86CCD">
              <w:rPr>
                <w:noProof/>
                <w:webHidden/>
              </w:rPr>
              <w:fldChar w:fldCharType="end"/>
            </w:r>
          </w:hyperlink>
        </w:p>
        <w:p w14:paraId="06D2A4EF" w14:textId="336895D5" w:rsidR="00F86CCD" w:rsidRPr="009D4865" w:rsidRDefault="00A33C13" w:rsidP="009D4865">
          <w:pPr>
            <w:pStyle w:val="TOC1"/>
            <w:rPr>
              <w:rFonts w:asciiTheme="minorHAnsi" w:eastAsiaTheme="minorEastAsia" w:hAnsiTheme="minorHAnsi" w:cstheme="minorBidi"/>
              <w:sz w:val="22"/>
              <w:szCs w:val="22"/>
            </w:rPr>
          </w:pPr>
          <w:hyperlink w:anchor="_Toc121767623" w:history="1">
            <w:r w:rsidR="00F86CCD" w:rsidRPr="009D4865">
              <w:rPr>
                <w:rStyle w:val="Hyperlink"/>
                <w:b w:val="0"/>
                <w:bCs w:val="0"/>
                <w:i/>
                <w:iCs/>
              </w:rPr>
              <w:t>3.7.3 Giao diện Đăng kí</w:t>
            </w:r>
            <w:r w:rsidR="00F86CCD" w:rsidRPr="009D4865">
              <w:rPr>
                <w:webHidden/>
              </w:rPr>
              <w:tab/>
            </w:r>
            <w:r w:rsidR="00F86CCD" w:rsidRPr="009D4865">
              <w:rPr>
                <w:webHidden/>
              </w:rPr>
              <w:fldChar w:fldCharType="begin"/>
            </w:r>
            <w:r w:rsidR="00F86CCD" w:rsidRPr="009D4865">
              <w:rPr>
                <w:webHidden/>
              </w:rPr>
              <w:instrText xml:space="preserve"> PAGEREF _Toc121767623 \h </w:instrText>
            </w:r>
            <w:r w:rsidR="00F86CCD" w:rsidRPr="009D4865">
              <w:rPr>
                <w:webHidden/>
              </w:rPr>
            </w:r>
            <w:r w:rsidR="00F86CCD" w:rsidRPr="009D4865">
              <w:rPr>
                <w:webHidden/>
              </w:rPr>
              <w:fldChar w:fldCharType="separate"/>
            </w:r>
            <w:r w:rsidR="00994631">
              <w:rPr>
                <w:webHidden/>
              </w:rPr>
              <w:t>115</w:t>
            </w:r>
            <w:r w:rsidR="00F86CCD" w:rsidRPr="009D4865">
              <w:rPr>
                <w:webHidden/>
              </w:rPr>
              <w:fldChar w:fldCharType="end"/>
            </w:r>
          </w:hyperlink>
        </w:p>
        <w:p w14:paraId="5A0E22CA" w14:textId="5A33EC5D" w:rsidR="00F86CCD" w:rsidRDefault="00A33C13" w:rsidP="009D4865">
          <w:pPr>
            <w:pStyle w:val="TOC1"/>
            <w:rPr>
              <w:rFonts w:asciiTheme="minorHAnsi" w:eastAsiaTheme="minorEastAsia" w:hAnsiTheme="minorHAnsi" w:cstheme="minorBidi"/>
              <w:sz w:val="22"/>
              <w:szCs w:val="22"/>
            </w:rPr>
          </w:pPr>
          <w:hyperlink w:anchor="_Toc121767624" w:history="1">
            <w:r w:rsidR="00F86CCD" w:rsidRPr="00071F08">
              <w:rPr>
                <w:rStyle w:val="Hyperlink"/>
                <w:i/>
                <w:iCs/>
              </w:rPr>
              <w:t>3.7.4 Giao diện Quên</w:t>
            </w:r>
            <w:r w:rsidR="00F86CCD" w:rsidRPr="00071F08">
              <w:rPr>
                <w:rStyle w:val="Hyperlink"/>
                <w:i/>
                <w:iCs/>
                <w:lang w:val="vi-VN"/>
              </w:rPr>
              <w:t xml:space="preserve"> mật khẩu</w:t>
            </w:r>
            <w:r w:rsidR="00F86CCD">
              <w:rPr>
                <w:webHidden/>
              </w:rPr>
              <w:tab/>
            </w:r>
            <w:r w:rsidR="00F86CCD">
              <w:rPr>
                <w:webHidden/>
              </w:rPr>
              <w:fldChar w:fldCharType="begin"/>
            </w:r>
            <w:r w:rsidR="00F86CCD">
              <w:rPr>
                <w:webHidden/>
              </w:rPr>
              <w:instrText xml:space="preserve"> PAGEREF _Toc121767624 \h </w:instrText>
            </w:r>
            <w:r w:rsidR="00F86CCD">
              <w:rPr>
                <w:webHidden/>
              </w:rPr>
            </w:r>
            <w:r w:rsidR="00F86CCD">
              <w:rPr>
                <w:webHidden/>
              </w:rPr>
              <w:fldChar w:fldCharType="separate"/>
            </w:r>
            <w:r w:rsidR="00994631">
              <w:rPr>
                <w:webHidden/>
              </w:rPr>
              <w:t>117</w:t>
            </w:r>
            <w:r w:rsidR="00F86CCD">
              <w:rPr>
                <w:webHidden/>
              </w:rPr>
              <w:fldChar w:fldCharType="end"/>
            </w:r>
          </w:hyperlink>
        </w:p>
        <w:p w14:paraId="6B598189" w14:textId="2C9BBB6F" w:rsidR="00F86CCD" w:rsidRDefault="00A33C13" w:rsidP="009D4865">
          <w:pPr>
            <w:pStyle w:val="TOC1"/>
            <w:rPr>
              <w:rFonts w:asciiTheme="minorHAnsi" w:eastAsiaTheme="minorEastAsia" w:hAnsiTheme="minorHAnsi" w:cstheme="minorBidi"/>
              <w:sz w:val="22"/>
              <w:szCs w:val="22"/>
            </w:rPr>
          </w:pPr>
          <w:hyperlink w:anchor="_Toc121767625" w:history="1">
            <w:r w:rsidR="00F86CCD" w:rsidRPr="00071F08">
              <w:rPr>
                <w:rStyle w:val="Hyperlink"/>
              </w:rPr>
              <w:t>PHẦN 4. Các chức năng</w:t>
            </w:r>
            <w:r w:rsidR="00F86CCD">
              <w:rPr>
                <w:webHidden/>
              </w:rPr>
              <w:tab/>
            </w:r>
            <w:r w:rsidR="00F86CCD">
              <w:rPr>
                <w:webHidden/>
              </w:rPr>
              <w:fldChar w:fldCharType="begin"/>
            </w:r>
            <w:r w:rsidR="00F86CCD">
              <w:rPr>
                <w:webHidden/>
              </w:rPr>
              <w:instrText xml:space="preserve"> PAGEREF _Toc121767625 \h </w:instrText>
            </w:r>
            <w:r w:rsidR="00F86CCD">
              <w:rPr>
                <w:webHidden/>
              </w:rPr>
            </w:r>
            <w:r w:rsidR="00F86CCD">
              <w:rPr>
                <w:webHidden/>
              </w:rPr>
              <w:fldChar w:fldCharType="separate"/>
            </w:r>
            <w:r w:rsidR="00994631">
              <w:rPr>
                <w:webHidden/>
              </w:rPr>
              <w:t>170</w:t>
            </w:r>
            <w:r w:rsidR="00F86CCD">
              <w:rPr>
                <w:webHidden/>
              </w:rPr>
              <w:fldChar w:fldCharType="end"/>
            </w:r>
          </w:hyperlink>
        </w:p>
        <w:p w14:paraId="63CB6306" w14:textId="5558AC0A" w:rsidR="00F86CCD" w:rsidRDefault="00A33C13">
          <w:pPr>
            <w:pStyle w:val="TOC2"/>
            <w:tabs>
              <w:tab w:val="left" w:pos="880"/>
              <w:tab w:val="right" w:leader="dot" w:pos="9954"/>
            </w:tabs>
            <w:rPr>
              <w:rFonts w:asciiTheme="minorHAnsi" w:eastAsiaTheme="minorEastAsia" w:hAnsiTheme="minorHAnsi" w:cstheme="minorBidi"/>
              <w:noProof/>
              <w:sz w:val="22"/>
              <w:szCs w:val="22"/>
            </w:rPr>
          </w:pPr>
          <w:hyperlink w:anchor="_Toc121767626" w:history="1">
            <w:r w:rsidR="00F86CCD" w:rsidRPr="00071F08">
              <w:rPr>
                <w:rStyle w:val="Hyperlink"/>
                <w:rFonts w:ascii="Times New Roman" w:hAnsi="Times New Roman"/>
                <w:b/>
                <w:bCs/>
                <w:noProof/>
              </w:rPr>
              <w:t>4.1.</w:t>
            </w:r>
            <w:r w:rsidR="00F86CCD">
              <w:rPr>
                <w:rFonts w:asciiTheme="minorHAnsi" w:eastAsiaTheme="minorEastAsia" w:hAnsiTheme="minorHAnsi" w:cstheme="minorBidi"/>
                <w:noProof/>
                <w:sz w:val="22"/>
                <w:szCs w:val="22"/>
              </w:rPr>
              <w:tab/>
            </w:r>
            <w:r w:rsidR="00F86CCD" w:rsidRPr="00071F08">
              <w:rPr>
                <w:rStyle w:val="Hyperlink"/>
                <w:rFonts w:ascii="Times New Roman" w:hAnsi="Times New Roman"/>
                <w:b/>
                <w:bCs/>
                <w:noProof/>
              </w:rPr>
              <w:t>Phân hệ quản trị - admin</w:t>
            </w:r>
            <w:r w:rsidR="00F86CCD">
              <w:rPr>
                <w:noProof/>
                <w:webHidden/>
              </w:rPr>
              <w:tab/>
            </w:r>
            <w:r w:rsidR="00F86CCD">
              <w:rPr>
                <w:noProof/>
                <w:webHidden/>
              </w:rPr>
              <w:fldChar w:fldCharType="begin"/>
            </w:r>
            <w:r w:rsidR="00F86CCD">
              <w:rPr>
                <w:noProof/>
                <w:webHidden/>
              </w:rPr>
              <w:instrText xml:space="preserve"> PAGEREF _Toc121767626 \h </w:instrText>
            </w:r>
            <w:r w:rsidR="00F86CCD">
              <w:rPr>
                <w:noProof/>
                <w:webHidden/>
              </w:rPr>
            </w:r>
            <w:r w:rsidR="00F86CCD">
              <w:rPr>
                <w:noProof/>
                <w:webHidden/>
              </w:rPr>
              <w:fldChar w:fldCharType="separate"/>
            </w:r>
            <w:r w:rsidR="00994631">
              <w:rPr>
                <w:noProof/>
                <w:webHidden/>
              </w:rPr>
              <w:t>170</w:t>
            </w:r>
            <w:r w:rsidR="00F86CCD">
              <w:rPr>
                <w:noProof/>
                <w:webHidden/>
              </w:rPr>
              <w:fldChar w:fldCharType="end"/>
            </w:r>
          </w:hyperlink>
        </w:p>
        <w:p w14:paraId="0CA2B992" w14:textId="5DE157BB" w:rsidR="00F86CCD" w:rsidRDefault="00A33C13">
          <w:pPr>
            <w:pStyle w:val="TOC2"/>
            <w:tabs>
              <w:tab w:val="left" w:pos="880"/>
              <w:tab w:val="right" w:leader="dot" w:pos="9954"/>
            </w:tabs>
            <w:rPr>
              <w:rFonts w:asciiTheme="minorHAnsi" w:eastAsiaTheme="minorEastAsia" w:hAnsiTheme="minorHAnsi" w:cstheme="minorBidi"/>
              <w:noProof/>
              <w:sz w:val="22"/>
              <w:szCs w:val="22"/>
            </w:rPr>
          </w:pPr>
          <w:hyperlink w:anchor="_Toc121767627" w:history="1">
            <w:r w:rsidR="00F86CCD" w:rsidRPr="00071F08">
              <w:rPr>
                <w:rStyle w:val="Hyperlink"/>
                <w:rFonts w:ascii="Times New Roman" w:hAnsi="Times New Roman"/>
                <w:b/>
                <w:bCs/>
                <w:i/>
                <w:iCs/>
                <w:noProof/>
              </w:rPr>
              <w:t>9.2</w:t>
            </w:r>
            <w:r w:rsidR="00F86CCD">
              <w:rPr>
                <w:rFonts w:asciiTheme="minorHAnsi" w:eastAsiaTheme="minorEastAsia" w:hAnsiTheme="minorHAnsi" w:cstheme="minorBidi"/>
                <w:noProof/>
                <w:sz w:val="22"/>
                <w:szCs w:val="22"/>
              </w:rPr>
              <w:tab/>
            </w:r>
            <w:r w:rsidR="00F86CCD" w:rsidRPr="00071F08">
              <w:rPr>
                <w:rStyle w:val="Hyperlink"/>
                <w:rFonts w:ascii="Times New Roman" w:hAnsi="Times New Roman"/>
                <w:b/>
                <w:bCs/>
                <w:i/>
                <w:iCs/>
                <w:noProof/>
              </w:rPr>
              <w:t>Phân hệ khách hàng</w:t>
            </w:r>
            <w:r w:rsidR="00F86CCD">
              <w:rPr>
                <w:noProof/>
                <w:webHidden/>
              </w:rPr>
              <w:tab/>
            </w:r>
            <w:r w:rsidR="00F86CCD">
              <w:rPr>
                <w:noProof/>
                <w:webHidden/>
              </w:rPr>
              <w:fldChar w:fldCharType="begin"/>
            </w:r>
            <w:r w:rsidR="00F86CCD">
              <w:rPr>
                <w:noProof/>
                <w:webHidden/>
              </w:rPr>
              <w:instrText xml:space="preserve"> PAGEREF _Toc121767627 \h </w:instrText>
            </w:r>
            <w:r w:rsidR="00F86CCD">
              <w:rPr>
                <w:noProof/>
                <w:webHidden/>
              </w:rPr>
            </w:r>
            <w:r w:rsidR="00F86CCD">
              <w:rPr>
                <w:noProof/>
                <w:webHidden/>
              </w:rPr>
              <w:fldChar w:fldCharType="separate"/>
            </w:r>
            <w:r w:rsidR="00994631">
              <w:rPr>
                <w:noProof/>
                <w:webHidden/>
              </w:rPr>
              <w:t>172</w:t>
            </w:r>
            <w:r w:rsidR="00F86CCD">
              <w:rPr>
                <w:noProof/>
                <w:webHidden/>
              </w:rPr>
              <w:fldChar w:fldCharType="end"/>
            </w:r>
          </w:hyperlink>
        </w:p>
        <w:p w14:paraId="59B5C817" w14:textId="09876A1A" w:rsidR="00F86CCD" w:rsidRDefault="00A33C13" w:rsidP="009D4865">
          <w:pPr>
            <w:pStyle w:val="TOC1"/>
            <w:rPr>
              <w:rFonts w:asciiTheme="minorHAnsi" w:eastAsiaTheme="minorEastAsia" w:hAnsiTheme="minorHAnsi" w:cstheme="minorBidi"/>
              <w:sz w:val="22"/>
              <w:szCs w:val="22"/>
            </w:rPr>
          </w:pPr>
          <w:hyperlink w:anchor="_Toc121767628" w:history="1">
            <w:r w:rsidR="00F86CCD" w:rsidRPr="00071F08">
              <w:rPr>
                <w:rStyle w:val="Hyperlink"/>
              </w:rPr>
              <w:t>PHẦN 5: CÁC PHI CHỨC NĂNG</w:t>
            </w:r>
            <w:r w:rsidR="00F86CCD">
              <w:rPr>
                <w:webHidden/>
              </w:rPr>
              <w:tab/>
            </w:r>
            <w:r w:rsidR="00F86CCD">
              <w:rPr>
                <w:webHidden/>
              </w:rPr>
              <w:fldChar w:fldCharType="begin"/>
            </w:r>
            <w:r w:rsidR="00F86CCD">
              <w:rPr>
                <w:webHidden/>
              </w:rPr>
              <w:instrText xml:space="preserve"> PAGEREF _Toc121767628 \h </w:instrText>
            </w:r>
            <w:r w:rsidR="00F86CCD">
              <w:rPr>
                <w:webHidden/>
              </w:rPr>
            </w:r>
            <w:r w:rsidR="00F86CCD">
              <w:rPr>
                <w:webHidden/>
              </w:rPr>
              <w:fldChar w:fldCharType="separate"/>
            </w:r>
            <w:r w:rsidR="00994631">
              <w:rPr>
                <w:webHidden/>
              </w:rPr>
              <w:t>175</w:t>
            </w:r>
            <w:r w:rsidR="00F86CCD">
              <w:rPr>
                <w:webHidden/>
              </w:rPr>
              <w:fldChar w:fldCharType="end"/>
            </w:r>
          </w:hyperlink>
        </w:p>
        <w:p w14:paraId="2DCA0115" w14:textId="706A2C44" w:rsidR="00F86CCD" w:rsidRDefault="00A33C13">
          <w:pPr>
            <w:pStyle w:val="TOC2"/>
            <w:tabs>
              <w:tab w:val="left" w:pos="880"/>
              <w:tab w:val="right" w:leader="dot" w:pos="9954"/>
            </w:tabs>
            <w:rPr>
              <w:rFonts w:asciiTheme="minorHAnsi" w:eastAsiaTheme="minorEastAsia" w:hAnsiTheme="minorHAnsi" w:cstheme="minorBidi"/>
              <w:noProof/>
              <w:sz w:val="22"/>
              <w:szCs w:val="22"/>
            </w:rPr>
          </w:pPr>
          <w:hyperlink w:anchor="_Toc121767629" w:history="1">
            <w:r w:rsidR="00F86CCD" w:rsidRPr="00071F08">
              <w:rPr>
                <w:rStyle w:val="Hyperlink"/>
                <w:rFonts w:ascii="Times New Roman" w:hAnsi="Times New Roman"/>
                <w:noProof/>
              </w:rPr>
              <w:t>5.1.</w:t>
            </w:r>
            <w:r w:rsidR="00F86CCD">
              <w:rPr>
                <w:rFonts w:asciiTheme="minorHAnsi" w:eastAsiaTheme="minorEastAsia" w:hAnsiTheme="minorHAnsi" w:cstheme="minorBidi"/>
                <w:noProof/>
                <w:sz w:val="22"/>
                <w:szCs w:val="22"/>
              </w:rPr>
              <w:tab/>
            </w:r>
            <w:r w:rsidR="00F86CCD" w:rsidRPr="00071F08">
              <w:rPr>
                <w:rStyle w:val="Hyperlink"/>
                <w:rFonts w:ascii="Times New Roman" w:hAnsi="Times New Roman"/>
                <w:noProof/>
              </w:rPr>
              <w:t>Yêu cầu về tính sẵn sàng</w:t>
            </w:r>
            <w:r w:rsidR="00F86CCD">
              <w:rPr>
                <w:noProof/>
                <w:webHidden/>
              </w:rPr>
              <w:tab/>
            </w:r>
            <w:r w:rsidR="00F86CCD">
              <w:rPr>
                <w:noProof/>
                <w:webHidden/>
              </w:rPr>
              <w:fldChar w:fldCharType="begin"/>
            </w:r>
            <w:r w:rsidR="00F86CCD">
              <w:rPr>
                <w:noProof/>
                <w:webHidden/>
              </w:rPr>
              <w:instrText xml:space="preserve"> PAGEREF _Toc121767629 \h </w:instrText>
            </w:r>
            <w:r w:rsidR="00F86CCD">
              <w:rPr>
                <w:noProof/>
                <w:webHidden/>
              </w:rPr>
            </w:r>
            <w:r w:rsidR="00F86CCD">
              <w:rPr>
                <w:noProof/>
                <w:webHidden/>
              </w:rPr>
              <w:fldChar w:fldCharType="separate"/>
            </w:r>
            <w:r w:rsidR="00994631">
              <w:rPr>
                <w:noProof/>
                <w:webHidden/>
              </w:rPr>
              <w:t>175</w:t>
            </w:r>
            <w:r w:rsidR="00F86CCD">
              <w:rPr>
                <w:noProof/>
                <w:webHidden/>
              </w:rPr>
              <w:fldChar w:fldCharType="end"/>
            </w:r>
          </w:hyperlink>
        </w:p>
        <w:p w14:paraId="39985D98" w14:textId="5DA5D140" w:rsidR="00F86CCD" w:rsidRDefault="00A33C13">
          <w:pPr>
            <w:pStyle w:val="TOC2"/>
            <w:tabs>
              <w:tab w:val="left" w:pos="880"/>
              <w:tab w:val="right" w:leader="dot" w:pos="9954"/>
            </w:tabs>
            <w:rPr>
              <w:rFonts w:asciiTheme="minorHAnsi" w:eastAsiaTheme="minorEastAsia" w:hAnsiTheme="minorHAnsi" w:cstheme="minorBidi"/>
              <w:noProof/>
              <w:sz w:val="22"/>
              <w:szCs w:val="22"/>
            </w:rPr>
          </w:pPr>
          <w:hyperlink w:anchor="_Toc121767630" w:history="1">
            <w:r w:rsidR="00F86CCD" w:rsidRPr="00071F08">
              <w:rPr>
                <w:rStyle w:val="Hyperlink"/>
                <w:rFonts w:ascii="Times New Roman" w:hAnsi="Times New Roman"/>
                <w:noProof/>
              </w:rPr>
              <w:t>5.2.</w:t>
            </w:r>
            <w:r w:rsidR="00F86CCD">
              <w:rPr>
                <w:rFonts w:asciiTheme="minorHAnsi" w:eastAsiaTheme="minorEastAsia" w:hAnsiTheme="minorHAnsi" w:cstheme="minorBidi"/>
                <w:noProof/>
                <w:sz w:val="22"/>
                <w:szCs w:val="22"/>
              </w:rPr>
              <w:tab/>
            </w:r>
            <w:r w:rsidR="00F86CCD" w:rsidRPr="00071F08">
              <w:rPr>
                <w:rStyle w:val="Hyperlink"/>
                <w:rFonts w:ascii="Times New Roman" w:hAnsi="Times New Roman"/>
                <w:noProof/>
              </w:rPr>
              <w:t>Yêu cầu về an toàn</w:t>
            </w:r>
            <w:r w:rsidR="00F86CCD">
              <w:rPr>
                <w:noProof/>
                <w:webHidden/>
              </w:rPr>
              <w:tab/>
            </w:r>
            <w:r w:rsidR="00F86CCD">
              <w:rPr>
                <w:noProof/>
                <w:webHidden/>
              </w:rPr>
              <w:fldChar w:fldCharType="begin"/>
            </w:r>
            <w:r w:rsidR="00F86CCD">
              <w:rPr>
                <w:noProof/>
                <w:webHidden/>
              </w:rPr>
              <w:instrText xml:space="preserve"> PAGEREF _Toc121767630 \h </w:instrText>
            </w:r>
            <w:r w:rsidR="00F86CCD">
              <w:rPr>
                <w:noProof/>
                <w:webHidden/>
              </w:rPr>
            </w:r>
            <w:r w:rsidR="00F86CCD">
              <w:rPr>
                <w:noProof/>
                <w:webHidden/>
              </w:rPr>
              <w:fldChar w:fldCharType="separate"/>
            </w:r>
            <w:r w:rsidR="00994631">
              <w:rPr>
                <w:noProof/>
                <w:webHidden/>
              </w:rPr>
              <w:t>175</w:t>
            </w:r>
            <w:r w:rsidR="00F86CCD">
              <w:rPr>
                <w:noProof/>
                <w:webHidden/>
              </w:rPr>
              <w:fldChar w:fldCharType="end"/>
            </w:r>
          </w:hyperlink>
        </w:p>
        <w:p w14:paraId="254B5754" w14:textId="2B80A73D" w:rsidR="00F86CCD" w:rsidRDefault="00A33C13">
          <w:pPr>
            <w:pStyle w:val="TOC2"/>
            <w:tabs>
              <w:tab w:val="left" w:pos="880"/>
              <w:tab w:val="right" w:leader="dot" w:pos="9954"/>
            </w:tabs>
            <w:rPr>
              <w:rFonts w:asciiTheme="minorHAnsi" w:eastAsiaTheme="minorEastAsia" w:hAnsiTheme="minorHAnsi" w:cstheme="minorBidi"/>
              <w:noProof/>
              <w:sz w:val="22"/>
              <w:szCs w:val="22"/>
            </w:rPr>
          </w:pPr>
          <w:hyperlink w:anchor="_Toc121767631" w:history="1">
            <w:r w:rsidR="00F86CCD" w:rsidRPr="00071F08">
              <w:rPr>
                <w:rStyle w:val="Hyperlink"/>
                <w:rFonts w:ascii="Times New Roman" w:hAnsi="Times New Roman"/>
                <w:noProof/>
              </w:rPr>
              <w:t>5.3.</w:t>
            </w:r>
            <w:r w:rsidR="00F86CCD">
              <w:rPr>
                <w:rFonts w:asciiTheme="minorHAnsi" w:eastAsiaTheme="minorEastAsia" w:hAnsiTheme="minorHAnsi" w:cstheme="minorBidi"/>
                <w:noProof/>
                <w:sz w:val="22"/>
                <w:szCs w:val="22"/>
              </w:rPr>
              <w:tab/>
            </w:r>
            <w:r w:rsidR="00F86CCD" w:rsidRPr="00071F08">
              <w:rPr>
                <w:rStyle w:val="Hyperlink"/>
                <w:rFonts w:ascii="Times New Roman" w:hAnsi="Times New Roman"/>
                <w:noProof/>
              </w:rPr>
              <w:t>Yêu cầu về bảo mật</w:t>
            </w:r>
            <w:r w:rsidR="00F86CCD">
              <w:rPr>
                <w:noProof/>
                <w:webHidden/>
              </w:rPr>
              <w:tab/>
            </w:r>
            <w:r w:rsidR="00F86CCD">
              <w:rPr>
                <w:noProof/>
                <w:webHidden/>
              </w:rPr>
              <w:fldChar w:fldCharType="begin"/>
            </w:r>
            <w:r w:rsidR="00F86CCD">
              <w:rPr>
                <w:noProof/>
                <w:webHidden/>
              </w:rPr>
              <w:instrText xml:space="preserve"> PAGEREF _Toc121767631 \h </w:instrText>
            </w:r>
            <w:r w:rsidR="00F86CCD">
              <w:rPr>
                <w:noProof/>
                <w:webHidden/>
              </w:rPr>
            </w:r>
            <w:r w:rsidR="00F86CCD">
              <w:rPr>
                <w:noProof/>
                <w:webHidden/>
              </w:rPr>
              <w:fldChar w:fldCharType="separate"/>
            </w:r>
            <w:r w:rsidR="00994631">
              <w:rPr>
                <w:noProof/>
                <w:webHidden/>
              </w:rPr>
              <w:t>176</w:t>
            </w:r>
            <w:r w:rsidR="00F86CCD">
              <w:rPr>
                <w:noProof/>
                <w:webHidden/>
              </w:rPr>
              <w:fldChar w:fldCharType="end"/>
            </w:r>
          </w:hyperlink>
        </w:p>
        <w:p w14:paraId="5661F374" w14:textId="72935097" w:rsidR="00F86CCD" w:rsidRDefault="00A33C13">
          <w:pPr>
            <w:pStyle w:val="TOC2"/>
            <w:tabs>
              <w:tab w:val="left" w:pos="880"/>
              <w:tab w:val="right" w:leader="dot" w:pos="9954"/>
            </w:tabs>
            <w:rPr>
              <w:rFonts w:asciiTheme="minorHAnsi" w:eastAsiaTheme="minorEastAsia" w:hAnsiTheme="minorHAnsi" w:cstheme="minorBidi"/>
              <w:noProof/>
              <w:sz w:val="22"/>
              <w:szCs w:val="22"/>
            </w:rPr>
          </w:pPr>
          <w:hyperlink w:anchor="_Toc121767632" w:history="1">
            <w:r w:rsidR="00F86CCD" w:rsidRPr="00071F08">
              <w:rPr>
                <w:rStyle w:val="Hyperlink"/>
                <w:rFonts w:ascii="Times New Roman" w:hAnsi="Times New Roman"/>
                <w:noProof/>
              </w:rPr>
              <w:t>5.4.</w:t>
            </w:r>
            <w:r w:rsidR="00F86CCD">
              <w:rPr>
                <w:rFonts w:asciiTheme="minorHAnsi" w:eastAsiaTheme="minorEastAsia" w:hAnsiTheme="minorHAnsi" w:cstheme="minorBidi"/>
                <w:noProof/>
                <w:sz w:val="22"/>
                <w:szCs w:val="22"/>
              </w:rPr>
              <w:tab/>
            </w:r>
            <w:r w:rsidR="00F86CCD" w:rsidRPr="00071F08">
              <w:rPr>
                <w:rStyle w:val="Hyperlink"/>
                <w:rFonts w:ascii="Times New Roman" w:hAnsi="Times New Roman"/>
                <w:noProof/>
              </w:rPr>
              <w:t>Các đặc điểm chất lượng phần mềm</w:t>
            </w:r>
            <w:r w:rsidR="00F86CCD">
              <w:rPr>
                <w:noProof/>
                <w:webHidden/>
              </w:rPr>
              <w:tab/>
            </w:r>
            <w:r w:rsidR="00F86CCD">
              <w:rPr>
                <w:noProof/>
                <w:webHidden/>
              </w:rPr>
              <w:fldChar w:fldCharType="begin"/>
            </w:r>
            <w:r w:rsidR="00F86CCD">
              <w:rPr>
                <w:noProof/>
                <w:webHidden/>
              </w:rPr>
              <w:instrText xml:space="preserve"> PAGEREF _Toc121767632 \h </w:instrText>
            </w:r>
            <w:r w:rsidR="00F86CCD">
              <w:rPr>
                <w:noProof/>
                <w:webHidden/>
              </w:rPr>
            </w:r>
            <w:r w:rsidR="00F86CCD">
              <w:rPr>
                <w:noProof/>
                <w:webHidden/>
              </w:rPr>
              <w:fldChar w:fldCharType="separate"/>
            </w:r>
            <w:r w:rsidR="00994631">
              <w:rPr>
                <w:noProof/>
                <w:webHidden/>
              </w:rPr>
              <w:t>176</w:t>
            </w:r>
            <w:r w:rsidR="00F86CCD">
              <w:rPr>
                <w:noProof/>
                <w:webHidden/>
              </w:rPr>
              <w:fldChar w:fldCharType="end"/>
            </w:r>
          </w:hyperlink>
        </w:p>
        <w:p w14:paraId="06C57CFD" w14:textId="28474DAC" w:rsidR="00F86CCD" w:rsidRDefault="00A33C13">
          <w:pPr>
            <w:pStyle w:val="TOC2"/>
            <w:tabs>
              <w:tab w:val="left" w:pos="880"/>
              <w:tab w:val="right" w:leader="dot" w:pos="9954"/>
            </w:tabs>
            <w:rPr>
              <w:rFonts w:asciiTheme="minorHAnsi" w:eastAsiaTheme="minorEastAsia" w:hAnsiTheme="minorHAnsi" w:cstheme="minorBidi"/>
              <w:noProof/>
              <w:sz w:val="22"/>
              <w:szCs w:val="22"/>
            </w:rPr>
          </w:pPr>
          <w:hyperlink w:anchor="_Toc121767633" w:history="1">
            <w:r w:rsidR="00F86CCD" w:rsidRPr="00071F08">
              <w:rPr>
                <w:rStyle w:val="Hyperlink"/>
                <w:rFonts w:ascii="Times New Roman" w:hAnsi="Times New Roman"/>
                <w:noProof/>
              </w:rPr>
              <w:t>5.5.</w:t>
            </w:r>
            <w:r w:rsidR="00F86CCD">
              <w:rPr>
                <w:rFonts w:asciiTheme="minorHAnsi" w:eastAsiaTheme="minorEastAsia" w:hAnsiTheme="minorHAnsi" w:cstheme="minorBidi"/>
                <w:noProof/>
                <w:sz w:val="22"/>
                <w:szCs w:val="22"/>
              </w:rPr>
              <w:tab/>
            </w:r>
            <w:r w:rsidR="00F86CCD" w:rsidRPr="00071F08">
              <w:rPr>
                <w:rStyle w:val="Hyperlink"/>
                <w:rFonts w:ascii="Times New Roman" w:hAnsi="Times New Roman"/>
                <w:noProof/>
              </w:rPr>
              <w:t>Các quy tắc nghiệp vụ</w:t>
            </w:r>
            <w:r w:rsidR="00F86CCD">
              <w:rPr>
                <w:noProof/>
                <w:webHidden/>
              </w:rPr>
              <w:tab/>
            </w:r>
            <w:r w:rsidR="00F86CCD">
              <w:rPr>
                <w:noProof/>
                <w:webHidden/>
              </w:rPr>
              <w:fldChar w:fldCharType="begin"/>
            </w:r>
            <w:r w:rsidR="00F86CCD">
              <w:rPr>
                <w:noProof/>
                <w:webHidden/>
              </w:rPr>
              <w:instrText xml:space="preserve"> PAGEREF _Toc121767633 \h </w:instrText>
            </w:r>
            <w:r w:rsidR="00F86CCD">
              <w:rPr>
                <w:noProof/>
                <w:webHidden/>
              </w:rPr>
            </w:r>
            <w:r w:rsidR="00F86CCD">
              <w:rPr>
                <w:noProof/>
                <w:webHidden/>
              </w:rPr>
              <w:fldChar w:fldCharType="separate"/>
            </w:r>
            <w:r w:rsidR="00994631">
              <w:rPr>
                <w:noProof/>
                <w:webHidden/>
              </w:rPr>
              <w:t>176</w:t>
            </w:r>
            <w:r w:rsidR="00F86CCD">
              <w:rPr>
                <w:noProof/>
                <w:webHidden/>
              </w:rPr>
              <w:fldChar w:fldCharType="end"/>
            </w:r>
          </w:hyperlink>
        </w:p>
        <w:p w14:paraId="6158B333" w14:textId="66A265C4" w:rsidR="00F86CCD" w:rsidRDefault="00A33C13" w:rsidP="009D4865">
          <w:pPr>
            <w:pStyle w:val="TOC1"/>
            <w:rPr>
              <w:rFonts w:asciiTheme="minorHAnsi" w:eastAsiaTheme="minorEastAsia" w:hAnsiTheme="minorHAnsi" w:cstheme="minorBidi"/>
              <w:sz w:val="22"/>
              <w:szCs w:val="22"/>
            </w:rPr>
          </w:pPr>
          <w:hyperlink w:anchor="_Toc121767634" w:history="1">
            <w:r w:rsidR="00F86CCD" w:rsidRPr="00071F08">
              <w:rPr>
                <w:rStyle w:val="Hyperlink"/>
              </w:rPr>
              <w:t>PHẦN 6: KIỂM THỬ</w:t>
            </w:r>
            <w:r w:rsidR="00F86CCD">
              <w:rPr>
                <w:webHidden/>
              </w:rPr>
              <w:tab/>
            </w:r>
            <w:r w:rsidR="00F86CCD">
              <w:rPr>
                <w:webHidden/>
              </w:rPr>
              <w:fldChar w:fldCharType="begin"/>
            </w:r>
            <w:r w:rsidR="00F86CCD">
              <w:rPr>
                <w:webHidden/>
              </w:rPr>
              <w:instrText xml:space="preserve"> PAGEREF _Toc121767634 \h </w:instrText>
            </w:r>
            <w:r w:rsidR="00F86CCD">
              <w:rPr>
                <w:webHidden/>
              </w:rPr>
            </w:r>
            <w:r w:rsidR="00F86CCD">
              <w:rPr>
                <w:webHidden/>
              </w:rPr>
              <w:fldChar w:fldCharType="separate"/>
            </w:r>
            <w:r w:rsidR="00994631">
              <w:rPr>
                <w:webHidden/>
              </w:rPr>
              <w:t>178</w:t>
            </w:r>
            <w:r w:rsidR="00F86CCD">
              <w:rPr>
                <w:webHidden/>
              </w:rPr>
              <w:fldChar w:fldCharType="end"/>
            </w:r>
          </w:hyperlink>
        </w:p>
        <w:p w14:paraId="22DF9BB2" w14:textId="1893589F" w:rsidR="00F86CCD" w:rsidRDefault="00A33C13">
          <w:pPr>
            <w:pStyle w:val="TOC2"/>
            <w:tabs>
              <w:tab w:val="left" w:pos="880"/>
              <w:tab w:val="right" w:leader="dot" w:pos="9954"/>
            </w:tabs>
            <w:rPr>
              <w:rFonts w:asciiTheme="minorHAnsi" w:eastAsiaTheme="minorEastAsia" w:hAnsiTheme="minorHAnsi" w:cstheme="minorBidi"/>
              <w:noProof/>
              <w:sz w:val="22"/>
              <w:szCs w:val="22"/>
            </w:rPr>
          </w:pPr>
          <w:hyperlink w:anchor="_Toc121767635" w:history="1">
            <w:r w:rsidR="00F86CCD" w:rsidRPr="00071F08">
              <w:rPr>
                <w:rStyle w:val="Hyperlink"/>
                <w:rFonts w:ascii="Times New Roman" w:hAnsi="Times New Roman"/>
                <w:noProof/>
              </w:rPr>
              <w:t>6.1.</w:t>
            </w:r>
            <w:r w:rsidR="00F86CCD">
              <w:rPr>
                <w:rFonts w:asciiTheme="minorHAnsi" w:eastAsiaTheme="minorEastAsia" w:hAnsiTheme="minorHAnsi" w:cstheme="minorBidi"/>
                <w:noProof/>
                <w:sz w:val="22"/>
                <w:szCs w:val="22"/>
              </w:rPr>
              <w:tab/>
            </w:r>
            <w:r w:rsidR="00F86CCD" w:rsidRPr="00071F08">
              <w:rPr>
                <w:rStyle w:val="Hyperlink"/>
                <w:rFonts w:ascii="Times New Roman" w:hAnsi="Times New Roman"/>
                <w:noProof/>
              </w:rPr>
              <w:t>Kế hoạch kiểm thử</w:t>
            </w:r>
            <w:r w:rsidR="00F86CCD">
              <w:rPr>
                <w:noProof/>
                <w:webHidden/>
              </w:rPr>
              <w:tab/>
            </w:r>
            <w:r w:rsidR="00F86CCD">
              <w:rPr>
                <w:noProof/>
                <w:webHidden/>
              </w:rPr>
              <w:fldChar w:fldCharType="begin"/>
            </w:r>
            <w:r w:rsidR="00F86CCD">
              <w:rPr>
                <w:noProof/>
                <w:webHidden/>
              </w:rPr>
              <w:instrText xml:space="preserve"> PAGEREF _Toc121767635 \h </w:instrText>
            </w:r>
            <w:r w:rsidR="00F86CCD">
              <w:rPr>
                <w:noProof/>
                <w:webHidden/>
              </w:rPr>
            </w:r>
            <w:r w:rsidR="00F86CCD">
              <w:rPr>
                <w:noProof/>
                <w:webHidden/>
              </w:rPr>
              <w:fldChar w:fldCharType="separate"/>
            </w:r>
            <w:r w:rsidR="00994631">
              <w:rPr>
                <w:noProof/>
                <w:webHidden/>
              </w:rPr>
              <w:t>178</w:t>
            </w:r>
            <w:r w:rsidR="00F86CCD">
              <w:rPr>
                <w:noProof/>
                <w:webHidden/>
              </w:rPr>
              <w:fldChar w:fldCharType="end"/>
            </w:r>
          </w:hyperlink>
        </w:p>
        <w:p w14:paraId="7764D247" w14:textId="1ECDDBAE" w:rsidR="00F86CCD" w:rsidRDefault="00A33C13">
          <w:pPr>
            <w:pStyle w:val="TOC2"/>
            <w:tabs>
              <w:tab w:val="left" w:pos="880"/>
              <w:tab w:val="right" w:leader="dot" w:pos="9954"/>
            </w:tabs>
            <w:rPr>
              <w:rFonts w:asciiTheme="minorHAnsi" w:eastAsiaTheme="minorEastAsia" w:hAnsiTheme="minorHAnsi" w:cstheme="minorBidi"/>
              <w:noProof/>
              <w:sz w:val="22"/>
              <w:szCs w:val="22"/>
            </w:rPr>
          </w:pPr>
          <w:hyperlink w:anchor="_Toc121767636" w:history="1">
            <w:r w:rsidR="00F86CCD" w:rsidRPr="00071F08">
              <w:rPr>
                <w:rStyle w:val="Hyperlink"/>
                <w:rFonts w:ascii="Times New Roman" w:hAnsi="Times New Roman"/>
                <w:noProof/>
              </w:rPr>
              <w:t>6.2.</w:t>
            </w:r>
            <w:r w:rsidR="00F86CCD">
              <w:rPr>
                <w:rFonts w:asciiTheme="minorHAnsi" w:eastAsiaTheme="minorEastAsia" w:hAnsiTheme="minorHAnsi" w:cstheme="minorBidi"/>
                <w:noProof/>
                <w:sz w:val="22"/>
                <w:szCs w:val="22"/>
              </w:rPr>
              <w:tab/>
            </w:r>
            <w:r w:rsidR="00F86CCD" w:rsidRPr="00071F08">
              <w:rPr>
                <w:rStyle w:val="Hyperlink"/>
                <w:rFonts w:ascii="Times New Roman" w:hAnsi="Times New Roman"/>
                <w:noProof/>
              </w:rPr>
              <w:t>Phân chia công việc và kết quả</w:t>
            </w:r>
            <w:r w:rsidR="00F86CCD">
              <w:rPr>
                <w:noProof/>
                <w:webHidden/>
              </w:rPr>
              <w:tab/>
            </w:r>
            <w:r w:rsidR="00F86CCD">
              <w:rPr>
                <w:noProof/>
                <w:webHidden/>
              </w:rPr>
              <w:fldChar w:fldCharType="begin"/>
            </w:r>
            <w:r w:rsidR="00F86CCD">
              <w:rPr>
                <w:noProof/>
                <w:webHidden/>
              </w:rPr>
              <w:instrText xml:space="preserve"> PAGEREF _Toc121767636 \h </w:instrText>
            </w:r>
            <w:r w:rsidR="00F86CCD">
              <w:rPr>
                <w:noProof/>
                <w:webHidden/>
              </w:rPr>
            </w:r>
            <w:r w:rsidR="00F86CCD">
              <w:rPr>
                <w:noProof/>
                <w:webHidden/>
              </w:rPr>
              <w:fldChar w:fldCharType="separate"/>
            </w:r>
            <w:r w:rsidR="00994631">
              <w:rPr>
                <w:noProof/>
                <w:webHidden/>
              </w:rPr>
              <w:t>178</w:t>
            </w:r>
            <w:r w:rsidR="00F86CCD">
              <w:rPr>
                <w:noProof/>
                <w:webHidden/>
              </w:rPr>
              <w:fldChar w:fldCharType="end"/>
            </w:r>
          </w:hyperlink>
        </w:p>
        <w:p w14:paraId="71E3ED18" w14:textId="4AF67B55" w:rsidR="00F86CCD" w:rsidRDefault="00A33C13">
          <w:pPr>
            <w:pStyle w:val="TOC2"/>
            <w:tabs>
              <w:tab w:val="left" w:pos="880"/>
              <w:tab w:val="right" w:leader="dot" w:pos="9954"/>
            </w:tabs>
            <w:rPr>
              <w:rFonts w:asciiTheme="minorHAnsi" w:eastAsiaTheme="minorEastAsia" w:hAnsiTheme="minorHAnsi" w:cstheme="minorBidi"/>
              <w:noProof/>
              <w:sz w:val="22"/>
              <w:szCs w:val="22"/>
            </w:rPr>
          </w:pPr>
          <w:hyperlink w:anchor="_Toc121767637" w:history="1">
            <w:r w:rsidR="00F86CCD" w:rsidRPr="00071F08">
              <w:rPr>
                <w:rStyle w:val="Hyperlink"/>
                <w:rFonts w:ascii="Times New Roman" w:hAnsi="Times New Roman"/>
                <w:noProof/>
              </w:rPr>
              <w:t>6.3.</w:t>
            </w:r>
            <w:r w:rsidR="00F86CCD">
              <w:rPr>
                <w:rFonts w:asciiTheme="minorHAnsi" w:eastAsiaTheme="minorEastAsia" w:hAnsiTheme="minorHAnsi" w:cstheme="minorBidi"/>
                <w:noProof/>
                <w:sz w:val="22"/>
                <w:szCs w:val="22"/>
              </w:rPr>
              <w:tab/>
            </w:r>
            <w:r w:rsidR="00F86CCD" w:rsidRPr="00071F08">
              <w:rPr>
                <w:rStyle w:val="Hyperlink"/>
                <w:rFonts w:ascii="Times New Roman" w:hAnsi="Times New Roman"/>
                <w:noProof/>
              </w:rPr>
              <w:t>Kết quả đạt được</w:t>
            </w:r>
            <w:r w:rsidR="00F86CCD">
              <w:rPr>
                <w:noProof/>
                <w:webHidden/>
              </w:rPr>
              <w:tab/>
            </w:r>
            <w:r w:rsidR="00F86CCD">
              <w:rPr>
                <w:noProof/>
                <w:webHidden/>
              </w:rPr>
              <w:fldChar w:fldCharType="begin"/>
            </w:r>
            <w:r w:rsidR="00F86CCD">
              <w:rPr>
                <w:noProof/>
                <w:webHidden/>
              </w:rPr>
              <w:instrText xml:space="preserve"> PAGEREF _Toc121767637 \h </w:instrText>
            </w:r>
            <w:r w:rsidR="00F86CCD">
              <w:rPr>
                <w:noProof/>
                <w:webHidden/>
              </w:rPr>
            </w:r>
            <w:r w:rsidR="00F86CCD">
              <w:rPr>
                <w:noProof/>
                <w:webHidden/>
              </w:rPr>
              <w:fldChar w:fldCharType="separate"/>
            </w:r>
            <w:r w:rsidR="00994631">
              <w:rPr>
                <w:noProof/>
                <w:webHidden/>
              </w:rPr>
              <w:t>183</w:t>
            </w:r>
            <w:r w:rsidR="00F86CCD">
              <w:rPr>
                <w:noProof/>
                <w:webHidden/>
              </w:rPr>
              <w:fldChar w:fldCharType="end"/>
            </w:r>
          </w:hyperlink>
        </w:p>
        <w:p w14:paraId="500BA2EF" w14:textId="570DCC89" w:rsidR="00F86CCD" w:rsidRDefault="00A33C13" w:rsidP="009D4865">
          <w:pPr>
            <w:pStyle w:val="TOC1"/>
            <w:rPr>
              <w:rFonts w:asciiTheme="minorHAnsi" w:eastAsiaTheme="minorEastAsia" w:hAnsiTheme="minorHAnsi" w:cstheme="minorBidi"/>
              <w:sz w:val="22"/>
              <w:szCs w:val="22"/>
            </w:rPr>
          </w:pPr>
          <w:hyperlink w:anchor="_Toc121767638" w:history="1">
            <w:r w:rsidR="00F86CCD" w:rsidRPr="00071F08">
              <w:rPr>
                <w:rStyle w:val="Hyperlink"/>
              </w:rPr>
              <w:t>PHẦN 7: TỔNG KẾT</w:t>
            </w:r>
            <w:r w:rsidR="00F86CCD">
              <w:rPr>
                <w:webHidden/>
              </w:rPr>
              <w:tab/>
            </w:r>
            <w:r w:rsidR="00F86CCD">
              <w:rPr>
                <w:webHidden/>
              </w:rPr>
              <w:fldChar w:fldCharType="begin"/>
            </w:r>
            <w:r w:rsidR="00F86CCD">
              <w:rPr>
                <w:webHidden/>
              </w:rPr>
              <w:instrText xml:space="preserve"> PAGEREF _Toc121767638 \h </w:instrText>
            </w:r>
            <w:r w:rsidR="00F86CCD">
              <w:rPr>
                <w:webHidden/>
              </w:rPr>
            </w:r>
            <w:r w:rsidR="00F86CCD">
              <w:rPr>
                <w:webHidden/>
              </w:rPr>
              <w:fldChar w:fldCharType="separate"/>
            </w:r>
            <w:r w:rsidR="00994631">
              <w:rPr>
                <w:webHidden/>
              </w:rPr>
              <w:t>184</w:t>
            </w:r>
            <w:r w:rsidR="00F86CCD">
              <w:rPr>
                <w:webHidden/>
              </w:rPr>
              <w:fldChar w:fldCharType="end"/>
            </w:r>
          </w:hyperlink>
        </w:p>
        <w:p w14:paraId="69769658" w14:textId="28BC941A" w:rsidR="00F86CCD" w:rsidRDefault="00A33C13">
          <w:pPr>
            <w:pStyle w:val="TOC2"/>
            <w:tabs>
              <w:tab w:val="right" w:leader="dot" w:pos="9954"/>
            </w:tabs>
            <w:rPr>
              <w:rFonts w:asciiTheme="minorHAnsi" w:eastAsiaTheme="minorEastAsia" w:hAnsiTheme="minorHAnsi" w:cstheme="minorBidi"/>
              <w:noProof/>
              <w:sz w:val="22"/>
              <w:szCs w:val="22"/>
            </w:rPr>
          </w:pPr>
          <w:hyperlink w:anchor="_Toc121767639" w:history="1">
            <w:r w:rsidR="00F86CCD" w:rsidRPr="00071F08">
              <w:rPr>
                <w:rStyle w:val="Hyperlink"/>
                <w:rFonts w:ascii="Times New Roman" w:hAnsi="Times New Roman"/>
                <w:noProof/>
              </w:rPr>
              <w:t>7.1. Thời gian phát triển dự án</w:t>
            </w:r>
            <w:r w:rsidR="00F86CCD">
              <w:rPr>
                <w:noProof/>
                <w:webHidden/>
              </w:rPr>
              <w:tab/>
            </w:r>
            <w:r w:rsidR="00F86CCD">
              <w:rPr>
                <w:noProof/>
                <w:webHidden/>
              </w:rPr>
              <w:fldChar w:fldCharType="begin"/>
            </w:r>
            <w:r w:rsidR="00F86CCD">
              <w:rPr>
                <w:noProof/>
                <w:webHidden/>
              </w:rPr>
              <w:instrText xml:space="preserve"> PAGEREF _Toc121767639 \h </w:instrText>
            </w:r>
            <w:r w:rsidR="00F86CCD">
              <w:rPr>
                <w:noProof/>
                <w:webHidden/>
              </w:rPr>
            </w:r>
            <w:r w:rsidR="00F86CCD">
              <w:rPr>
                <w:noProof/>
                <w:webHidden/>
              </w:rPr>
              <w:fldChar w:fldCharType="separate"/>
            </w:r>
            <w:r w:rsidR="00994631">
              <w:rPr>
                <w:noProof/>
                <w:webHidden/>
              </w:rPr>
              <w:t>184</w:t>
            </w:r>
            <w:r w:rsidR="00F86CCD">
              <w:rPr>
                <w:noProof/>
                <w:webHidden/>
              </w:rPr>
              <w:fldChar w:fldCharType="end"/>
            </w:r>
          </w:hyperlink>
        </w:p>
        <w:p w14:paraId="0572A0EA" w14:textId="0DB31B01" w:rsidR="00F86CCD" w:rsidRDefault="00A33C13">
          <w:pPr>
            <w:pStyle w:val="TOC2"/>
            <w:tabs>
              <w:tab w:val="left" w:pos="880"/>
              <w:tab w:val="right" w:leader="dot" w:pos="9954"/>
            </w:tabs>
            <w:rPr>
              <w:rFonts w:asciiTheme="minorHAnsi" w:eastAsiaTheme="minorEastAsia" w:hAnsiTheme="minorHAnsi" w:cstheme="minorBidi"/>
              <w:noProof/>
              <w:sz w:val="22"/>
              <w:szCs w:val="22"/>
            </w:rPr>
          </w:pPr>
          <w:hyperlink w:anchor="_Toc121767640" w:history="1">
            <w:r w:rsidR="00F86CCD" w:rsidRPr="00071F08">
              <w:rPr>
                <w:rStyle w:val="Hyperlink"/>
                <w:rFonts w:ascii="Times New Roman" w:hAnsi="Times New Roman"/>
                <w:noProof/>
              </w:rPr>
              <w:t>7.2.</w:t>
            </w:r>
            <w:r w:rsidR="00F86CCD">
              <w:rPr>
                <w:rFonts w:asciiTheme="minorHAnsi" w:eastAsiaTheme="minorEastAsia" w:hAnsiTheme="minorHAnsi" w:cstheme="minorBidi"/>
                <w:noProof/>
                <w:sz w:val="22"/>
                <w:szCs w:val="22"/>
              </w:rPr>
              <w:tab/>
            </w:r>
            <w:r w:rsidR="00F86CCD" w:rsidRPr="00071F08">
              <w:rPr>
                <w:rStyle w:val="Hyperlink"/>
                <w:rFonts w:ascii="Times New Roman" w:hAnsi="Times New Roman"/>
                <w:noProof/>
              </w:rPr>
              <w:t>Mức độ hoàn thành dự án</w:t>
            </w:r>
            <w:r w:rsidR="00F86CCD">
              <w:rPr>
                <w:noProof/>
                <w:webHidden/>
              </w:rPr>
              <w:tab/>
            </w:r>
            <w:r w:rsidR="00F86CCD">
              <w:rPr>
                <w:noProof/>
                <w:webHidden/>
              </w:rPr>
              <w:fldChar w:fldCharType="begin"/>
            </w:r>
            <w:r w:rsidR="00F86CCD">
              <w:rPr>
                <w:noProof/>
                <w:webHidden/>
              </w:rPr>
              <w:instrText xml:space="preserve"> PAGEREF _Toc121767640 \h </w:instrText>
            </w:r>
            <w:r w:rsidR="00F86CCD">
              <w:rPr>
                <w:noProof/>
                <w:webHidden/>
              </w:rPr>
            </w:r>
            <w:r w:rsidR="00F86CCD">
              <w:rPr>
                <w:noProof/>
                <w:webHidden/>
              </w:rPr>
              <w:fldChar w:fldCharType="separate"/>
            </w:r>
            <w:r w:rsidR="00994631">
              <w:rPr>
                <w:noProof/>
                <w:webHidden/>
              </w:rPr>
              <w:t>184</w:t>
            </w:r>
            <w:r w:rsidR="00F86CCD">
              <w:rPr>
                <w:noProof/>
                <w:webHidden/>
              </w:rPr>
              <w:fldChar w:fldCharType="end"/>
            </w:r>
          </w:hyperlink>
        </w:p>
        <w:p w14:paraId="1993D68D" w14:textId="7B71712F" w:rsidR="00F86CCD" w:rsidRDefault="00A33C13">
          <w:pPr>
            <w:pStyle w:val="TOC2"/>
            <w:tabs>
              <w:tab w:val="left" w:pos="880"/>
              <w:tab w:val="right" w:leader="dot" w:pos="9954"/>
            </w:tabs>
            <w:rPr>
              <w:rFonts w:asciiTheme="minorHAnsi" w:eastAsiaTheme="minorEastAsia" w:hAnsiTheme="minorHAnsi" w:cstheme="minorBidi"/>
              <w:noProof/>
              <w:sz w:val="22"/>
              <w:szCs w:val="22"/>
            </w:rPr>
          </w:pPr>
          <w:hyperlink w:anchor="_Toc121767641" w:history="1">
            <w:r w:rsidR="00F86CCD" w:rsidRPr="00071F08">
              <w:rPr>
                <w:rStyle w:val="Hyperlink"/>
                <w:rFonts w:ascii="Times New Roman" w:hAnsi="Times New Roman"/>
                <w:noProof/>
              </w:rPr>
              <w:t>7.3.</w:t>
            </w:r>
            <w:r w:rsidR="00F86CCD">
              <w:rPr>
                <w:rFonts w:asciiTheme="minorHAnsi" w:eastAsiaTheme="minorEastAsia" w:hAnsiTheme="minorHAnsi" w:cstheme="minorBidi"/>
                <w:noProof/>
                <w:sz w:val="22"/>
                <w:szCs w:val="22"/>
              </w:rPr>
              <w:tab/>
            </w:r>
            <w:r w:rsidR="00F86CCD" w:rsidRPr="00071F08">
              <w:rPr>
                <w:rStyle w:val="Hyperlink"/>
                <w:rFonts w:ascii="Times New Roman" w:hAnsi="Times New Roman"/>
                <w:noProof/>
              </w:rPr>
              <w:t>Những khó khăn rủi ro gặp phải và cách giải quyết</w:t>
            </w:r>
            <w:r w:rsidR="00F86CCD">
              <w:rPr>
                <w:noProof/>
                <w:webHidden/>
              </w:rPr>
              <w:tab/>
            </w:r>
            <w:r w:rsidR="00F86CCD">
              <w:rPr>
                <w:noProof/>
                <w:webHidden/>
              </w:rPr>
              <w:fldChar w:fldCharType="begin"/>
            </w:r>
            <w:r w:rsidR="00F86CCD">
              <w:rPr>
                <w:noProof/>
                <w:webHidden/>
              </w:rPr>
              <w:instrText xml:space="preserve"> PAGEREF _Toc121767641 \h </w:instrText>
            </w:r>
            <w:r w:rsidR="00F86CCD">
              <w:rPr>
                <w:noProof/>
                <w:webHidden/>
              </w:rPr>
            </w:r>
            <w:r w:rsidR="00F86CCD">
              <w:rPr>
                <w:noProof/>
                <w:webHidden/>
              </w:rPr>
              <w:fldChar w:fldCharType="separate"/>
            </w:r>
            <w:r w:rsidR="00994631">
              <w:rPr>
                <w:noProof/>
                <w:webHidden/>
              </w:rPr>
              <w:t>184</w:t>
            </w:r>
            <w:r w:rsidR="00F86CCD">
              <w:rPr>
                <w:noProof/>
                <w:webHidden/>
              </w:rPr>
              <w:fldChar w:fldCharType="end"/>
            </w:r>
          </w:hyperlink>
        </w:p>
        <w:p w14:paraId="579A92C6" w14:textId="660772F8" w:rsidR="00F86CCD" w:rsidRDefault="00A33C13">
          <w:pPr>
            <w:pStyle w:val="TOC2"/>
            <w:tabs>
              <w:tab w:val="left" w:pos="880"/>
              <w:tab w:val="right" w:leader="dot" w:pos="9954"/>
            </w:tabs>
            <w:rPr>
              <w:rFonts w:asciiTheme="minorHAnsi" w:eastAsiaTheme="minorEastAsia" w:hAnsiTheme="minorHAnsi" w:cstheme="minorBidi"/>
              <w:noProof/>
              <w:sz w:val="22"/>
              <w:szCs w:val="22"/>
            </w:rPr>
          </w:pPr>
          <w:hyperlink w:anchor="_Toc121767642" w:history="1">
            <w:r w:rsidR="00F86CCD" w:rsidRPr="00071F08">
              <w:rPr>
                <w:rStyle w:val="Hyperlink"/>
                <w:rFonts w:ascii="Times New Roman" w:hAnsi="Times New Roman"/>
                <w:noProof/>
              </w:rPr>
              <w:t>7.4.</w:t>
            </w:r>
            <w:r w:rsidR="00F86CCD">
              <w:rPr>
                <w:rFonts w:asciiTheme="minorHAnsi" w:eastAsiaTheme="minorEastAsia" w:hAnsiTheme="minorHAnsi" w:cstheme="minorBidi"/>
                <w:noProof/>
                <w:sz w:val="22"/>
                <w:szCs w:val="22"/>
              </w:rPr>
              <w:tab/>
            </w:r>
            <w:r w:rsidR="00F86CCD" w:rsidRPr="00071F08">
              <w:rPr>
                <w:rStyle w:val="Hyperlink"/>
                <w:rFonts w:ascii="Times New Roman" w:hAnsi="Times New Roman"/>
                <w:noProof/>
              </w:rPr>
              <w:t>Những bài học rút ra sau khi làm dự án</w:t>
            </w:r>
            <w:r w:rsidR="00F86CCD">
              <w:rPr>
                <w:noProof/>
                <w:webHidden/>
              </w:rPr>
              <w:tab/>
            </w:r>
            <w:r w:rsidR="00F86CCD">
              <w:rPr>
                <w:noProof/>
                <w:webHidden/>
              </w:rPr>
              <w:fldChar w:fldCharType="begin"/>
            </w:r>
            <w:r w:rsidR="00F86CCD">
              <w:rPr>
                <w:noProof/>
                <w:webHidden/>
              </w:rPr>
              <w:instrText xml:space="preserve"> PAGEREF _Toc121767642 \h </w:instrText>
            </w:r>
            <w:r w:rsidR="00F86CCD">
              <w:rPr>
                <w:noProof/>
                <w:webHidden/>
              </w:rPr>
            </w:r>
            <w:r w:rsidR="00F86CCD">
              <w:rPr>
                <w:noProof/>
                <w:webHidden/>
              </w:rPr>
              <w:fldChar w:fldCharType="separate"/>
            </w:r>
            <w:r w:rsidR="00994631">
              <w:rPr>
                <w:noProof/>
                <w:webHidden/>
              </w:rPr>
              <w:t>185</w:t>
            </w:r>
            <w:r w:rsidR="00F86CCD">
              <w:rPr>
                <w:noProof/>
                <w:webHidden/>
              </w:rPr>
              <w:fldChar w:fldCharType="end"/>
            </w:r>
          </w:hyperlink>
        </w:p>
        <w:p w14:paraId="5FFD8E91" w14:textId="15BB6E5D" w:rsidR="00F86CCD" w:rsidRDefault="00A33C13" w:rsidP="009D4865">
          <w:pPr>
            <w:pStyle w:val="TOC1"/>
            <w:rPr>
              <w:rFonts w:asciiTheme="minorHAnsi" w:eastAsiaTheme="minorEastAsia" w:hAnsiTheme="minorHAnsi" w:cstheme="minorBidi"/>
              <w:sz w:val="22"/>
              <w:szCs w:val="22"/>
            </w:rPr>
          </w:pPr>
          <w:hyperlink w:anchor="_Toc121767643" w:history="1">
            <w:r w:rsidR="00F86CCD" w:rsidRPr="00071F08">
              <w:rPr>
                <w:rStyle w:val="Hyperlink"/>
              </w:rPr>
              <w:t>PHẦN 8:  YÊU CẦU KHÁC</w:t>
            </w:r>
            <w:r w:rsidR="00F86CCD">
              <w:rPr>
                <w:webHidden/>
              </w:rPr>
              <w:tab/>
            </w:r>
            <w:r w:rsidR="00F86CCD">
              <w:rPr>
                <w:webHidden/>
              </w:rPr>
              <w:fldChar w:fldCharType="begin"/>
            </w:r>
            <w:r w:rsidR="00F86CCD">
              <w:rPr>
                <w:webHidden/>
              </w:rPr>
              <w:instrText xml:space="preserve"> PAGEREF _Toc121767643 \h </w:instrText>
            </w:r>
            <w:r w:rsidR="00F86CCD">
              <w:rPr>
                <w:webHidden/>
              </w:rPr>
            </w:r>
            <w:r w:rsidR="00F86CCD">
              <w:rPr>
                <w:webHidden/>
              </w:rPr>
              <w:fldChar w:fldCharType="separate"/>
            </w:r>
            <w:r w:rsidR="00994631">
              <w:rPr>
                <w:webHidden/>
              </w:rPr>
              <w:t>186</w:t>
            </w:r>
            <w:r w:rsidR="00F86CCD">
              <w:rPr>
                <w:webHidden/>
              </w:rPr>
              <w:fldChar w:fldCharType="end"/>
            </w:r>
          </w:hyperlink>
        </w:p>
        <w:p w14:paraId="66F373E6" w14:textId="1D534C4F" w:rsidR="00003BEE" w:rsidRDefault="00F017CF" w:rsidP="00003BEE">
          <w:pPr>
            <w:pStyle w:val="Heading1"/>
            <w:spacing w:line="360" w:lineRule="auto"/>
            <w:rPr>
              <w:bCs/>
              <w:noProof/>
            </w:rPr>
          </w:pPr>
          <w:r w:rsidRPr="00F017CF">
            <w:rPr>
              <w:rFonts w:ascii="Times New Roman" w:hAnsi="Times New Roman"/>
              <w:b w:val="0"/>
              <w:bCs/>
              <w:noProof/>
              <w:sz w:val="28"/>
              <w:szCs w:val="28"/>
            </w:rPr>
            <w:fldChar w:fldCharType="end"/>
          </w:r>
        </w:p>
      </w:sdtContent>
    </w:sdt>
    <w:p w14:paraId="5747ED9B" w14:textId="77777777" w:rsidR="005D0B1E" w:rsidRDefault="00003BEE" w:rsidP="00003BEE">
      <w:pPr>
        <w:pStyle w:val="Heading1"/>
        <w:spacing w:line="360" w:lineRule="auto"/>
        <w:jc w:val="left"/>
        <w:rPr>
          <w:rFonts w:ascii="Times New Roman" w:hAnsi="Times New Roman"/>
          <w:sz w:val="28"/>
          <w:szCs w:val="28"/>
        </w:rPr>
      </w:pPr>
      <w:r w:rsidRPr="00003BEE">
        <w:rPr>
          <w:rFonts w:ascii="Times New Roman" w:hAnsi="Times New Roman"/>
          <w:sz w:val="28"/>
          <w:szCs w:val="28"/>
        </w:rPr>
        <w:t xml:space="preserve"> </w:t>
      </w:r>
    </w:p>
    <w:p w14:paraId="4946DD91" w14:textId="77777777" w:rsidR="005D0B1E" w:rsidRDefault="005D0B1E" w:rsidP="00003BEE">
      <w:pPr>
        <w:pStyle w:val="Heading1"/>
        <w:spacing w:line="360" w:lineRule="auto"/>
        <w:jc w:val="left"/>
        <w:rPr>
          <w:rFonts w:ascii="Times New Roman" w:hAnsi="Times New Roman"/>
          <w:sz w:val="28"/>
          <w:szCs w:val="28"/>
        </w:rPr>
      </w:pPr>
    </w:p>
    <w:p w14:paraId="06BD7008" w14:textId="05EFC6AA" w:rsidR="005D0B1E" w:rsidRDefault="005D0B1E" w:rsidP="00003BEE">
      <w:pPr>
        <w:pStyle w:val="Heading1"/>
        <w:spacing w:line="360" w:lineRule="auto"/>
        <w:jc w:val="left"/>
        <w:rPr>
          <w:rFonts w:ascii="Times New Roman" w:hAnsi="Times New Roman"/>
          <w:sz w:val="28"/>
          <w:szCs w:val="28"/>
          <w:lang w:val="vi-VN"/>
        </w:rPr>
      </w:pPr>
    </w:p>
    <w:p w14:paraId="5AA52652" w14:textId="0CBC0B55" w:rsidR="005D0B1E" w:rsidRDefault="005D0B1E" w:rsidP="005D0B1E">
      <w:pPr>
        <w:rPr>
          <w:rFonts w:asciiTheme="minorHAnsi" w:hAnsiTheme="minorHAnsi"/>
          <w:lang w:val="vi-VN"/>
        </w:rPr>
      </w:pPr>
    </w:p>
    <w:p w14:paraId="250B72CE" w14:textId="77777777" w:rsidR="005D0B1E" w:rsidRPr="005D0B1E" w:rsidRDefault="005D0B1E" w:rsidP="005D0B1E">
      <w:pPr>
        <w:rPr>
          <w:rFonts w:asciiTheme="minorHAnsi" w:hAnsiTheme="minorHAnsi"/>
          <w:lang w:val="vi-VN"/>
        </w:rPr>
      </w:pPr>
    </w:p>
    <w:p w14:paraId="345A4F0D" w14:textId="77777777" w:rsidR="005D0B1E" w:rsidRDefault="005D0B1E" w:rsidP="00003BEE">
      <w:pPr>
        <w:pStyle w:val="Heading1"/>
        <w:spacing w:line="360" w:lineRule="auto"/>
        <w:jc w:val="left"/>
        <w:rPr>
          <w:rFonts w:ascii="Times New Roman" w:hAnsi="Times New Roman"/>
          <w:sz w:val="28"/>
          <w:szCs w:val="28"/>
        </w:rPr>
      </w:pPr>
    </w:p>
    <w:p w14:paraId="037B64BE" w14:textId="0CB331EE" w:rsidR="00003BEE" w:rsidRPr="008454EB" w:rsidRDefault="00003BEE" w:rsidP="00003BEE">
      <w:pPr>
        <w:pStyle w:val="Heading1"/>
        <w:spacing w:line="360" w:lineRule="auto"/>
        <w:jc w:val="left"/>
        <w:rPr>
          <w:rFonts w:ascii="Times New Roman" w:hAnsi="Times New Roman"/>
          <w:sz w:val="28"/>
          <w:szCs w:val="28"/>
        </w:rPr>
      </w:pPr>
      <w:bookmarkStart w:id="4" w:name="_Toc121767583"/>
      <w:r w:rsidRPr="008454EB">
        <w:rPr>
          <w:rFonts w:ascii="Times New Roman" w:hAnsi="Times New Roman"/>
          <w:sz w:val="28"/>
          <w:szCs w:val="28"/>
        </w:rPr>
        <w:t>Theo dõi phiên bản tài liệu</w:t>
      </w:r>
      <w:bookmarkEnd w:id="4"/>
    </w:p>
    <w:tbl>
      <w:tblPr>
        <w:tblW w:w="899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2965"/>
        <w:gridCol w:w="1985"/>
        <w:gridCol w:w="2482"/>
        <w:gridCol w:w="1558"/>
      </w:tblGrid>
      <w:tr w:rsidR="00003BEE" w:rsidRPr="00805884" w14:paraId="26A69DC9" w14:textId="77777777" w:rsidTr="00003BEE">
        <w:trPr>
          <w:trHeight w:val="379"/>
          <w:jc w:val="center"/>
        </w:trPr>
        <w:tc>
          <w:tcPr>
            <w:tcW w:w="2965" w:type="dxa"/>
            <w:tcBorders>
              <w:top w:val="single" w:sz="4" w:space="0" w:color="000000"/>
              <w:left w:val="single" w:sz="4" w:space="0" w:color="000000"/>
              <w:bottom w:val="nil"/>
              <w:right w:val="nil"/>
            </w:tcBorders>
            <w:shd w:val="clear" w:color="auto" w:fill="FFFFFF"/>
            <w:vAlign w:val="center"/>
          </w:tcPr>
          <w:p w14:paraId="2FD46CB8" w14:textId="77777777" w:rsidR="00003BEE" w:rsidRPr="00805884" w:rsidRDefault="00003BEE" w:rsidP="00997AF6">
            <w:pPr>
              <w:spacing w:line="360" w:lineRule="auto"/>
              <w:jc w:val="center"/>
              <w:rPr>
                <w:rFonts w:ascii="Times New Roman" w:hAnsi="Times New Roman"/>
                <w:b/>
                <w:sz w:val="28"/>
                <w:szCs w:val="28"/>
              </w:rPr>
            </w:pPr>
            <w:r w:rsidRPr="00805884">
              <w:rPr>
                <w:rFonts w:ascii="Times New Roman" w:hAnsi="Times New Roman"/>
                <w:b/>
                <w:sz w:val="28"/>
                <w:szCs w:val="28"/>
              </w:rPr>
              <w:t>Tên</w:t>
            </w:r>
          </w:p>
        </w:tc>
        <w:tc>
          <w:tcPr>
            <w:tcW w:w="1985" w:type="dxa"/>
            <w:tcBorders>
              <w:top w:val="single" w:sz="4" w:space="0" w:color="000000"/>
              <w:left w:val="single" w:sz="4" w:space="0" w:color="000000"/>
              <w:bottom w:val="nil"/>
              <w:right w:val="nil"/>
            </w:tcBorders>
            <w:shd w:val="clear" w:color="auto" w:fill="FFFFFF"/>
            <w:vAlign w:val="center"/>
          </w:tcPr>
          <w:p w14:paraId="035BA251" w14:textId="77777777" w:rsidR="00003BEE" w:rsidRPr="00805884" w:rsidRDefault="00003BEE" w:rsidP="00997AF6">
            <w:pPr>
              <w:spacing w:line="360" w:lineRule="auto"/>
              <w:jc w:val="center"/>
              <w:rPr>
                <w:rFonts w:ascii="Times New Roman" w:hAnsi="Times New Roman"/>
                <w:b/>
                <w:sz w:val="28"/>
                <w:szCs w:val="28"/>
              </w:rPr>
            </w:pPr>
            <w:r w:rsidRPr="00805884">
              <w:rPr>
                <w:rFonts w:ascii="Times New Roman" w:hAnsi="Times New Roman"/>
                <w:b/>
                <w:sz w:val="28"/>
                <w:szCs w:val="28"/>
              </w:rPr>
              <w:t>Ngày</w:t>
            </w:r>
          </w:p>
        </w:tc>
        <w:tc>
          <w:tcPr>
            <w:tcW w:w="2482" w:type="dxa"/>
            <w:tcBorders>
              <w:top w:val="single" w:sz="4" w:space="0" w:color="000000"/>
              <w:left w:val="single" w:sz="4" w:space="0" w:color="000000"/>
              <w:bottom w:val="nil"/>
              <w:right w:val="nil"/>
            </w:tcBorders>
            <w:shd w:val="clear" w:color="auto" w:fill="FFFFFF"/>
            <w:vAlign w:val="center"/>
          </w:tcPr>
          <w:p w14:paraId="6D6EBE3C" w14:textId="77777777" w:rsidR="00003BEE" w:rsidRPr="00805884" w:rsidRDefault="00003BEE" w:rsidP="00997AF6">
            <w:pPr>
              <w:spacing w:line="360" w:lineRule="auto"/>
              <w:jc w:val="center"/>
              <w:rPr>
                <w:rFonts w:ascii="Times New Roman" w:hAnsi="Times New Roman"/>
                <w:b/>
                <w:sz w:val="28"/>
                <w:szCs w:val="28"/>
              </w:rPr>
            </w:pPr>
            <w:r w:rsidRPr="00805884">
              <w:rPr>
                <w:rFonts w:ascii="Times New Roman" w:hAnsi="Times New Roman"/>
                <w:b/>
                <w:sz w:val="28"/>
                <w:szCs w:val="28"/>
              </w:rPr>
              <w:t>Lý do thay đổi</w:t>
            </w:r>
          </w:p>
        </w:tc>
        <w:tc>
          <w:tcPr>
            <w:tcW w:w="1558" w:type="dxa"/>
            <w:tcBorders>
              <w:top w:val="single" w:sz="4" w:space="0" w:color="000000"/>
              <w:left w:val="single" w:sz="4" w:space="0" w:color="000000"/>
              <w:bottom w:val="nil"/>
              <w:right w:val="single" w:sz="4" w:space="0" w:color="000000"/>
            </w:tcBorders>
            <w:shd w:val="clear" w:color="auto" w:fill="FFFFFF"/>
            <w:vAlign w:val="center"/>
          </w:tcPr>
          <w:p w14:paraId="4C850892" w14:textId="77777777" w:rsidR="00003BEE" w:rsidRPr="00805884" w:rsidRDefault="00003BEE" w:rsidP="00997AF6">
            <w:pPr>
              <w:spacing w:line="360" w:lineRule="auto"/>
              <w:jc w:val="center"/>
              <w:rPr>
                <w:rFonts w:ascii="Times New Roman" w:hAnsi="Times New Roman"/>
                <w:b/>
                <w:sz w:val="28"/>
                <w:szCs w:val="28"/>
              </w:rPr>
            </w:pPr>
            <w:r w:rsidRPr="00805884">
              <w:rPr>
                <w:rFonts w:ascii="Times New Roman" w:hAnsi="Times New Roman"/>
                <w:b/>
                <w:sz w:val="28"/>
                <w:szCs w:val="28"/>
              </w:rPr>
              <w:t>Phiên bản</w:t>
            </w:r>
          </w:p>
        </w:tc>
      </w:tr>
      <w:tr w:rsidR="00003BEE" w:rsidRPr="00805884" w14:paraId="200235AB" w14:textId="77777777" w:rsidTr="00003BEE">
        <w:trPr>
          <w:trHeight w:val="365"/>
          <w:jc w:val="center"/>
        </w:trPr>
        <w:tc>
          <w:tcPr>
            <w:tcW w:w="2965" w:type="dxa"/>
            <w:tcBorders>
              <w:top w:val="single" w:sz="4" w:space="0" w:color="000000"/>
              <w:left w:val="single" w:sz="4" w:space="0" w:color="000000"/>
              <w:bottom w:val="nil"/>
              <w:right w:val="nil"/>
            </w:tcBorders>
            <w:shd w:val="clear" w:color="auto" w:fill="FFFFFF"/>
            <w:vAlign w:val="center"/>
          </w:tcPr>
          <w:p w14:paraId="60FFEC34" w14:textId="7B8D1E87" w:rsidR="00003BEE" w:rsidRPr="00805884" w:rsidRDefault="00003BEE" w:rsidP="00997AF6">
            <w:pPr>
              <w:spacing w:line="360" w:lineRule="auto"/>
              <w:jc w:val="center"/>
              <w:rPr>
                <w:rFonts w:ascii="Times New Roman" w:hAnsi="Times New Roman"/>
                <w:sz w:val="28"/>
                <w:szCs w:val="28"/>
              </w:rPr>
            </w:pPr>
            <w:r w:rsidRPr="00805884">
              <w:rPr>
                <w:rFonts w:ascii="Times New Roman" w:hAnsi="Times New Roman"/>
                <w:sz w:val="28"/>
                <w:szCs w:val="28"/>
              </w:rPr>
              <w:t>Xây dựng Ứng dụng mua quần áo</w:t>
            </w:r>
            <w:r w:rsidR="002464D9">
              <w:rPr>
                <w:rFonts w:ascii="Times New Roman" w:hAnsi="Times New Roman"/>
                <w:sz w:val="28"/>
                <w:szCs w:val="28"/>
                <w:lang w:val="vi-VN"/>
              </w:rPr>
              <w:t xml:space="preserve"> nam</w:t>
            </w:r>
            <w:r w:rsidRPr="00805884">
              <w:rPr>
                <w:rFonts w:ascii="Times New Roman" w:hAnsi="Times New Roman"/>
                <w:sz w:val="28"/>
                <w:szCs w:val="28"/>
              </w:rPr>
              <w:t xml:space="preserve"> công sở </w:t>
            </w:r>
          </w:p>
        </w:tc>
        <w:tc>
          <w:tcPr>
            <w:tcW w:w="1985" w:type="dxa"/>
            <w:tcBorders>
              <w:top w:val="single" w:sz="4" w:space="0" w:color="000000"/>
              <w:left w:val="single" w:sz="4" w:space="0" w:color="000000"/>
              <w:bottom w:val="nil"/>
              <w:right w:val="nil"/>
            </w:tcBorders>
            <w:shd w:val="clear" w:color="auto" w:fill="FFFFFF"/>
            <w:vAlign w:val="center"/>
          </w:tcPr>
          <w:p w14:paraId="55156BF8" w14:textId="78DDB583" w:rsidR="00003BEE" w:rsidRPr="00805884" w:rsidRDefault="00C94677" w:rsidP="00997AF6">
            <w:pPr>
              <w:spacing w:line="360" w:lineRule="auto"/>
              <w:jc w:val="center"/>
              <w:rPr>
                <w:rFonts w:ascii="Times New Roman" w:hAnsi="Times New Roman"/>
                <w:sz w:val="28"/>
                <w:szCs w:val="28"/>
              </w:rPr>
            </w:pPr>
            <w:r>
              <w:rPr>
                <w:rFonts w:ascii="Times New Roman" w:hAnsi="Times New Roman"/>
                <w:sz w:val="28"/>
                <w:szCs w:val="28"/>
              </w:rPr>
              <w:t>25</w:t>
            </w:r>
            <w:r w:rsidR="00003BEE" w:rsidRPr="00805884">
              <w:rPr>
                <w:rFonts w:ascii="Times New Roman" w:hAnsi="Times New Roman"/>
                <w:sz w:val="28"/>
                <w:szCs w:val="28"/>
              </w:rPr>
              <w:t>/08/2022</w:t>
            </w:r>
          </w:p>
        </w:tc>
        <w:tc>
          <w:tcPr>
            <w:tcW w:w="2482" w:type="dxa"/>
            <w:tcBorders>
              <w:top w:val="single" w:sz="4" w:space="0" w:color="000000"/>
              <w:left w:val="single" w:sz="4" w:space="0" w:color="000000"/>
              <w:bottom w:val="nil"/>
              <w:right w:val="nil"/>
            </w:tcBorders>
            <w:shd w:val="clear" w:color="auto" w:fill="FFFFFF"/>
            <w:vAlign w:val="center"/>
          </w:tcPr>
          <w:p w14:paraId="31DBE435" w14:textId="77777777" w:rsidR="00003BEE" w:rsidRPr="00805884" w:rsidRDefault="00003BEE" w:rsidP="00997AF6">
            <w:pPr>
              <w:spacing w:line="360" w:lineRule="auto"/>
              <w:rPr>
                <w:rFonts w:ascii="Times New Roman" w:hAnsi="Times New Roman"/>
                <w:sz w:val="28"/>
                <w:szCs w:val="28"/>
              </w:rPr>
            </w:pPr>
            <w:r w:rsidRPr="00805884">
              <w:rPr>
                <w:rFonts w:ascii="Times New Roman" w:hAnsi="Times New Roman"/>
                <w:sz w:val="28"/>
                <w:szCs w:val="28"/>
              </w:rPr>
              <w:t>Không thay đổi</w:t>
            </w:r>
          </w:p>
        </w:tc>
        <w:tc>
          <w:tcPr>
            <w:tcW w:w="1558" w:type="dxa"/>
            <w:tcBorders>
              <w:top w:val="single" w:sz="4" w:space="0" w:color="000000"/>
              <w:left w:val="single" w:sz="4" w:space="0" w:color="000000"/>
              <w:bottom w:val="nil"/>
              <w:right w:val="single" w:sz="4" w:space="0" w:color="000000"/>
            </w:tcBorders>
            <w:shd w:val="clear" w:color="auto" w:fill="FFFFFF"/>
            <w:vAlign w:val="center"/>
          </w:tcPr>
          <w:p w14:paraId="5BCE9A4C" w14:textId="77777777" w:rsidR="00003BEE" w:rsidRPr="00805884" w:rsidRDefault="00003BEE" w:rsidP="00997AF6">
            <w:pPr>
              <w:spacing w:line="360" w:lineRule="auto"/>
              <w:jc w:val="center"/>
              <w:rPr>
                <w:rFonts w:ascii="Times New Roman" w:hAnsi="Times New Roman"/>
                <w:sz w:val="28"/>
                <w:szCs w:val="28"/>
              </w:rPr>
            </w:pPr>
            <w:r w:rsidRPr="00805884">
              <w:rPr>
                <w:rFonts w:ascii="Times New Roman" w:hAnsi="Times New Roman"/>
                <w:sz w:val="28"/>
                <w:szCs w:val="28"/>
              </w:rPr>
              <w:t>1.0</w:t>
            </w:r>
          </w:p>
        </w:tc>
      </w:tr>
      <w:tr w:rsidR="00003BEE" w:rsidRPr="00805884" w14:paraId="068EE794" w14:textId="77777777" w:rsidTr="00003BEE">
        <w:trPr>
          <w:trHeight w:val="346"/>
          <w:jc w:val="center"/>
        </w:trPr>
        <w:tc>
          <w:tcPr>
            <w:tcW w:w="2965" w:type="dxa"/>
            <w:tcBorders>
              <w:top w:val="single" w:sz="4" w:space="0" w:color="000000"/>
              <w:left w:val="single" w:sz="4" w:space="0" w:color="000000"/>
              <w:bottom w:val="single" w:sz="4" w:space="0" w:color="000000"/>
              <w:right w:val="nil"/>
            </w:tcBorders>
            <w:shd w:val="clear" w:color="auto" w:fill="FFFFFF"/>
            <w:vAlign w:val="center"/>
          </w:tcPr>
          <w:p w14:paraId="0FD1B5B8" w14:textId="77777777" w:rsidR="00003BEE" w:rsidRPr="00805884" w:rsidRDefault="00003BEE" w:rsidP="00997AF6">
            <w:pPr>
              <w:spacing w:line="360" w:lineRule="auto"/>
              <w:jc w:val="center"/>
              <w:rPr>
                <w:rFonts w:ascii="Times New Roman" w:hAnsi="Times New Roman"/>
                <w:sz w:val="28"/>
                <w:szCs w:val="28"/>
              </w:rPr>
            </w:pPr>
          </w:p>
        </w:tc>
        <w:tc>
          <w:tcPr>
            <w:tcW w:w="1985" w:type="dxa"/>
            <w:tcBorders>
              <w:top w:val="single" w:sz="4" w:space="0" w:color="000000"/>
              <w:left w:val="single" w:sz="4" w:space="0" w:color="000000"/>
              <w:bottom w:val="single" w:sz="4" w:space="0" w:color="000000"/>
              <w:right w:val="nil"/>
            </w:tcBorders>
            <w:shd w:val="clear" w:color="auto" w:fill="FFFFFF"/>
            <w:vAlign w:val="center"/>
          </w:tcPr>
          <w:p w14:paraId="7B350A17" w14:textId="77777777" w:rsidR="00003BEE" w:rsidRPr="00805884" w:rsidRDefault="00003BEE" w:rsidP="00997AF6">
            <w:pPr>
              <w:spacing w:line="360" w:lineRule="auto"/>
              <w:jc w:val="center"/>
              <w:rPr>
                <w:rFonts w:ascii="Times New Roman" w:hAnsi="Times New Roman"/>
                <w:sz w:val="28"/>
                <w:szCs w:val="28"/>
              </w:rPr>
            </w:pPr>
          </w:p>
        </w:tc>
        <w:tc>
          <w:tcPr>
            <w:tcW w:w="2482" w:type="dxa"/>
            <w:tcBorders>
              <w:top w:val="single" w:sz="4" w:space="0" w:color="000000"/>
              <w:left w:val="single" w:sz="4" w:space="0" w:color="000000"/>
              <w:bottom w:val="single" w:sz="4" w:space="0" w:color="000000"/>
              <w:right w:val="nil"/>
            </w:tcBorders>
            <w:shd w:val="clear" w:color="auto" w:fill="FFFFFF"/>
            <w:vAlign w:val="center"/>
          </w:tcPr>
          <w:p w14:paraId="3CD101AD" w14:textId="77777777" w:rsidR="00003BEE" w:rsidRPr="00805884" w:rsidRDefault="00003BEE" w:rsidP="00997AF6">
            <w:pPr>
              <w:spacing w:line="360" w:lineRule="auto"/>
              <w:rPr>
                <w:rFonts w:ascii="Times New Roman" w:hAnsi="Times New Roman"/>
                <w:sz w:val="28"/>
                <w:szCs w:val="28"/>
              </w:rPr>
            </w:pPr>
          </w:p>
        </w:tc>
        <w:tc>
          <w:tcPr>
            <w:tcW w:w="15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93A2449" w14:textId="77777777" w:rsidR="00003BEE" w:rsidRPr="00805884" w:rsidRDefault="00003BEE" w:rsidP="00997AF6">
            <w:pPr>
              <w:spacing w:line="360" w:lineRule="auto"/>
              <w:jc w:val="center"/>
              <w:rPr>
                <w:rFonts w:ascii="Times New Roman" w:hAnsi="Times New Roman"/>
                <w:sz w:val="28"/>
                <w:szCs w:val="28"/>
              </w:rPr>
            </w:pPr>
          </w:p>
        </w:tc>
      </w:tr>
    </w:tbl>
    <w:p w14:paraId="612B09C2" w14:textId="77777777" w:rsidR="005D0B1E" w:rsidRDefault="005D0B1E" w:rsidP="00003BEE">
      <w:pPr>
        <w:pStyle w:val="Heading1"/>
        <w:spacing w:line="360" w:lineRule="auto"/>
        <w:ind w:left="720"/>
        <w:rPr>
          <w:rFonts w:ascii="Times New Roman" w:hAnsi="Times New Roman"/>
          <w:sz w:val="28"/>
          <w:szCs w:val="28"/>
        </w:rPr>
      </w:pPr>
      <w:bookmarkStart w:id="5" w:name="_Toc117359779"/>
      <w:bookmarkStart w:id="6" w:name="_Toc120028852"/>
    </w:p>
    <w:p w14:paraId="6FD3A081" w14:textId="02C04E00" w:rsidR="005D0B1E" w:rsidRDefault="005D0B1E" w:rsidP="00003BEE">
      <w:pPr>
        <w:pStyle w:val="Heading1"/>
        <w:spacing w:line="360" w:lineRule="auto"/>
        <w:ind w:left="720"/>
        <w:rPr>
          <w:rFonts w:ascii="Times New Roman" w:hAnsi="Times New Roman"/>
          <w:sz w:val="28"/>
          <w:szCs w:val="28"/>
        </w:rPr>
      </w:pPr>
    </w:p>
    <w:p w14:paraId="267CF639" w14:textId="6367BE64" w:rsidR="00E87AB7" w:rsidRDefault="00E87AB7" w:rsidP="00E87AB7"/>
    <w:p w14:paraId="1DFFEAC8" w14:textId="4EC037FB" w:rsidR="00E87AB7" w:rsidRDefault="00E87AB7" w:rsidP="00E87AB7"/>
    <w:p w14:paraId="3F3067C2" w14:textId="6A4F39F0" w:rsidR="00E87AB7" w:rsidRDefault="00E87AB7" w:rsidP="00E87AB7"/>
    <w:p w14:paraId="7C6E8E0A" w14:textId="49B8B74E" w:rsidR="00E87AB7" w:rsidRDefault="00E87AB7" w:rsidP="00E87AB7"/>
    <w:p w14:paraId="4E5CF9C9" w14:textId="74D0DEA8" w:rsidR="00E87AB7" w:rsidRDefault="00E87AB7" w:rsidP="00E87AB7"/>
    <w:p w14:paraId="0BFAC35A" w14:textId="24A23AAE" w:rsidR="00E87AB7" w:rsidRDefault="00E87AB7" w:rsidP="00E87AB7"/>
    <w:p w14:paraId="7EB1DCA8" w14:textId="48CF71A8" w:rsidR="00E87AB7" w:rsidRDefault="00E87AB7" w:rsidP="00E87AB7"/>
    <w:p w14:paraId="594806D5" w14:textId="7B0A53AC" w:rsidR="00E87AB7" w:rsidRDefault="00E87AB7" w:rsidP="00E87AB7"/>
    <w:p w14:paraId="5638DE8D" w14:textId="7B1A80F7" w:rsidR="00E87AB7" w:rsidRDefault="00E87AB7" w:rsidP="00E87AB7"/>
    <w:p w14:paraId="42D28B0D" w14:textId="77777777" w:rsidR="00E87AB7" w:rsidRPr="00E87AB7" w:rsidRDefault="00E87AB7" w:rsidP="00E87AB7"/>
    <w:p w14:paraId="0F249F8D" w14:textId="0E73772A" w:rsidR="00003BEE" w:rsidRPr="00E87AB7" w:rsidRDefault="00E87AB7" w:rsidP="00E87AB7">
      <w:pPr>
        <w:pStyle w:val="Heading1"/>
        <w:spacing w:line="360" w:lineRule="auto"/>
        <w:ind w:left="720"/>
        <w:jc w:val="left"/>
        <w:rPr>
          <w:rFonts w:ascii="Times New Roman" w:hAnsi="Times New Roman"/>
          <w:sz w:val="32"/>
          <w:szCs w:val="32"/>
        </w:rPr>
      </w:pPr>
      <w:bookmarkStart w:id="7" w:name="_Toc121767584"/>
      <w:r>
        <w:rPr>
          <w:rFonts w:ascii="Times New Roman" w:hAnsi="Times New Roman"/>
          <w:sz w:val="32"/>
          <w:szCs w:val="32"/>
        </w:rPr>
        <w:lastRenderedPageBreak/>
        <w:t xml:space="preserve">                           </w:t>
      </w:r>
      <w:r w:rsidR="00003BEE" w:rsidRPr="00E87AB7">
        <w:rPr>
          <w:rFonts w:ascii="Times New Roman" w:hAnsi="Times New Roman"/>
          <w:sz w:val="32"/>
          <w:szCs w:val="32"/>
        </w:rPr>
        <w:t>DANH SÁCH THÀNH VIÊN</w:t>
      </w:r>
      <w:bookmarkEnd w:id="7"/>
    </w:p>
    <w:tbl>
      <w:tblPr>
        <w:tblW w:w="9067"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704"/>
        <w:gridCol w:w="2081"/>
        <w:gridCol w:w="1321"/>
        <w:gridCol w:w="1418"/>
        <w:gridCol w:w="1842"/>
        <w:gridCol w:w="1701"/>
      </w:tblGrid>
      <w:tr w:rsidR="00003BEE" w:rsidRPr="00805884" w14:paraId="7D1E9A4F" w14:textId="77777777" w:rsidTr="00E87AB7">
        <w:trPr>
          <w:trHeight w:val="651"/>
          <w:jc w:val="center"/>
        </w:trPr>
        <w:tc>
          <w:tcPr>
            <w:tcW w:w="704" w:type="dxa"/>
            <w:vAlign w:val="center"/>
          </w:tcPr>
          <w:p w14:paraId="0B09AAF5" w14:textId="77777777"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STT</w:t>
            </w:r>
          </w:p>
        </w:tc>
        <w:tc>
          <w:tcPr>
            <w:tcW w:w="2081" w:type="dxa"/>
            <w:vAlign w:val="center"/>
          </w:tcPr>
          <w:p w14:paraId="0CF03E77" w14:textId="77777777"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Họ và Tên</w:t>
            </w:r>
          </w:p>
        </w:tc>
        <w:tc>
          <w:tcPr>
            <w:tcW w:w="1321" w:type="dxa"/>
            <w:vAlign w:val="center"/>
          </w:tcPr>
          <w:p w14:paraId="77991D50" w14:textId="77777777"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Mã Sinh Viên</w:t>
            </w:r>
          </w:p>
        </w:tc>
        <w:tc>
          <w:tcPr>
            <w:tcW w:w="1418" w:type="dxa"/>
            <w:vAlign w:val="center"/>
          </w:tcPr>
          <w:p w14:paraId="48068E35" w14:textId="77777777"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Ngành học</w:t>
            </w:r>
          </w:p>
        </w:tc>
        <w:tc>
          <w:tcPr>
            <w:tcW w:w="1842" w:type="dxa"/>
            <w:vAlign w:val="center"/>
          </w:tcPr>
          <w:p w14:paraId="3E8A62BE" w14:textId="77777777"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Số Điện Thoại</w:t>
            </w:r>
          </w:p>
        </w:tc>
        <w:tc>
          <w:tcPr>
            <w:tcW w:w="1701" w:type="dxa"/>
            <w:vAlign w:val="center"/>
          </w:tcPr>
          <w:p w14:paraId="5DFAE48B" w14:textId="77777777" w:rsidR="00003BEE" w:rsidRPr="00805884" w:rsidRDefault="00003BEE" w:rsidP="00997AF6">
            <w:pPr>
              <w:spacing w:line="360" w:lineRule="auto"/>
              <w:ind w:right="40"/>
              <w:jc w:val="center"/>
              <w:rPr>
                <w:rFonts w:ascii="Times New Roman" w:hAnsi="Times New Roman"/>
                <w:sz w:val="22"/>
                <w:szCs w:val="22"/>
              </w:rPr>
            </w:pPr>
            <w:r w:rsidRPr="00805884">
              <w:rPr>
                <w:rFonts w:ascii="Times New Roman" w:hAnsi="Times New Roman"/>
                <w:sz w:val="22"/>
                <w:szCs w:val="22"/>
              </w:rPr>
              <w:t>Email</w:t>
            </w:r>
          </w:p>
        </w:tc>
      </w:tr>
      <w:tr w:rsidR="00003BEE" w:rsidRPr="00805884" w14:paraId="5D0E15AA" w14:textId="77777777" w:rsidTr="00E87AB7">
        <w:trPr>
          <w:trHeight w:val="824"/>
          <w:jc w:val="center"/>
        </w:trPr>
        <w:tc>
          <w:tcPr>
            <w:tcW w:w="704" w:type="dxa"/>
            <w:vAlign w:val="center"/>
          </w:tcPr>
          <w:p w14:paraId="1A12C588" w14:textId="77777777"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1</w:t>
            </w:r>
          </w:p>
        </w:tc>
        <w:tc>
          <w:tcPr>
            <w:tcW w:w="2081" w:type="dxa"/>
            <w:vAlign w:val="center"/>
          </w:tcPr>
          <w:p w14:paraId="5D30BD8F" w14:textId="4F279FF6"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 xml:space="preserve">Nguyễn Đình Quang </w:t>
            </w:r>
          </w:p>
        </w:tc>
        <w:tc>
          <w:tcPr>
            <w:tcW w:w="1321" w:type="dxa"/>
            <w:vAlign w:val="center"/>
          </w:tcPr>
          <w:p w14:paraId="31E4F7E8" w14:textId="3761262E"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PH14804</w:t>
            </w:r>
          </w:p>
        </w:tc>
        <w:tc>
          <w:tcPr>
            <w:tcW w:w="1418" w:type="dxa"/>
            <w:vAlign w:val="center"/>
          </w:tcPr>
          <w:p w14:paraId="38075AC5" w14:textId="64A262D0"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Lập trình mobile</w:t>
            </w:r>
          </w:p>
        </w:tc>
        <w:tc>
          <w:tcPr>
            <w:tcW w:w="1842" w:type="dxa"/>
            <w:vAlign w:val="center"/>
          </w:tcPr>
          <w:p w14:paraId="0D320918" w14:textId="61A36AA5" w:rsidR="00003BEE" w:rsidRPr="00805884" w:rsidRDefault="00240A80" w:rsidP="00997AF6">
            <w:pPr>
              <w:spacing w:line="360" w:lineRule="auto"/>
              <w:jc w:val="center"/>
              <w:rPr>
                <w:rFonts w:ascii="Times New Roman" w:hAnsi="Times New Roman"/>
                <w:sz w:val="22"/>
                <w:szCs w:val="22"/>
              </w:rPr>
            </w:pPr>
            <w:r>
              <w:rPr>
                <w:rFonts w:ascii="Times New Roman" w:hAnsi="Times New Roman"/>
                <w:sz w:val="22"/>
                <w:szCs w:val="22"/>
              </w:rPr>
              <w:t>0232555232</w:t>
            </w:r>
          </w:p>
        </w:tc>
        <w:tc>
          <w:tcPr>
            <w:tcW w:w="1701" w:type="dxa"/>
            <w:vAlign w:val="center"/>
          </w:tcPr>
          <w:p w14:paraId="539382CF" w14:textId="205D6D52"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quanndph14804@fpt.edu.vn</w:t>
            </w:r>
          </w:p>
        </w:tc>
      </w:tr>
      <w:tr w:rsidR="00003BEE" w:rsidRPr="00805884" w14:paraId="3C4D129E" w14:textId="77777777" w:rsidTr="00E87AB7">
        <w:trPr>
          <w:trHeight w:val="836"/>
          <w:jc w:val="center"/>
        </w:trPr>
        <w:tc>
          <w:tcPr>
            <w:tcW w:w="704" w:type="dxa"/>
            <w:vAlign w:val="center"/>
          </w:tcPr>
          <w:p w14:paraId="00620C21" w14:textId="77777777"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2</w:t>
            </w:r>
          </w:p>
        </w:tc>
        <w:tc>
          <w:tcPr>
            <w:tcW w:w="2081" w:type="dxa"/>
            <w:vAlign w:val="center"/>
          </w:tcPr>
          <w:p w14:paraId="4C77FAA5" w14:textId="18490401"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 xml:space="preserve">Nguyễn Hữu Quân </w:t>
            </w:r>
          </w:p>
        </w:tc>
        <w:tc>
          <w:tcPr>
            <w:tcW w:w="1321" w:type="dxa"/>
            <w:vAlign w:val="center"/>
          </w:tcPr>
          <w:p w14:paraId="31D76FAC" w14:textId="0BC7ED90"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PH14936</w:t>
            </w:r>
          </w:p>
        </w:tc>
        <w:tc>
          <w:tcPr>
            <w:tcW w:w="1418" w:type="dxa"/>
            <w:vAlign w:val="center"/>
          </w:tcPr>
          <w:p w14:paraId="30E3F8A5" w14:textId="49492AB3"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Lập trình mobile</w:t>
            </w:r>
          </w:p>
        </w:tc>
        <w:tc>
          <w:tcPr>
            <w:tcW w:w="1842" w:type="dxa"/>
            <w:vAlign w:val="center"/>
          </w:tcPr>
          <w:p w14:paraId="34C69FA5" w14:textId="64EADED5"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0345388980</w:t>
            </w:r>
          </w:p>
        </w:tc>
        <w:tc>
          <w:tcPr>
            <w:tcW w:w="1701" w:type="dxa"/>
            <w:vAlign w:val="center"/>
          </w:tcPr>
          <w:p w14:paraId="42E73E47" w14:textId="4BEDF15D"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quannhph14936@fpt.edu.vn</w:t>
            </w:r>
          </w:p>
        </w:tc>
      </w:tr>
      <w:tr w:rsidR="00003BEE" w:rsidRPr="00805884" w14:paraId="7E43478D" w14:textId="77777777" w:rsidTr="00E87AB7">
        <w:trPr>
          <w:trHeight w:val="836"/>
          <w:jc w:val="center"/>
        </w:trPr>
        <w:tc>
          <w:tcPr>
            <w:tcW w:w="704" w:type="dxa"/>
            <w:vAlign w:val="center"/>
          </w:tcPr>
          <w:p w14:paraId="73D015A8" w14:textId="77777777"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3</w:t>
            </w:r>
          </w:p>
        </w:tc>
        <w:tc>
          <w:tcPr>
            <w:tcW w:w="2081" w:type="dxa"/>
            <w:vAlign w:val="center"/>
          </w:tcPr>
          <w:p w14:paraId="10DBBB34" w14:textId="31E6F8D0"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 xml:space="preserve">Lê Đức Hiếu </w:t>
            </w:r>
          </w:p>
        </w:tc>
        <w:tc>
          <w:tcPr>
            <w:tcW w:w="1321" w:type="dxa"/>
            <w:vAlign w:val="center"/>
          </w:tcPr>
          <w:p w14:paraId="58A98664" w14:textId="18B7DFBB" w:rsidR="00003BEE" w:rsidRPr="00240A80" w:rsidRDefault="00240A80" w:rsidP="00997AF6">
            <w:pPr>
              <w:spacing w:line="360" w:lineRule="auto"/>
              <w:jc w:val="center"/>
              <w:rPr>
                <w:rFonts w:ascii="Times New Roman" w:hAnsi="Times New Roman"/>
                <w:sz w:val="22"/>
                <w:szCs w:val="22"/>
              </w:rPr>
            </w:pPr>
            <w:r w:rsidRPr="00240A80">
              <w:rPr>
                <w:rFonts w:ascii="Times New Roman" w:hAnsi="Times New Roman"/>
                <w:color w:val="000000"/>
                <w:sz w:val="22"/>
                <w:szCs w:val="22"/>
              </w:rPr>
              <w:t>PH14948</w:t>
            </w:r>
          </w:p>
        </w:tc>
        <w:tc>
          <w:tcPr>
            <w:tcW w:w="1418" w:type="dxa"/>
            <w:vAlign w:val="center"/>
          </w:tcPr>
          <w:p w14:paraId="7A95959F" w14:textId="3EE47915"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Lập trình mobile</w:t>
            </w:r>
          </w:p>
        </w:tc>
        <w:tc>
          <w:tcPr>
            <w:tcW w:w="1842" w:type="dxa"/>
            <w:vAlign w:val="center"/>
          </w:tcPr>
          <w:p w14:paraId="5799F929" w14:textId="71CEB07C" w:rsidR="00003BEE" w:rsidRPr="00805884" w:rsidRDefault="00240A80" w:rsidP="00997AF6">
            <w:pPr>
              <w:spacing w:line="360" w:lineRule="auto"/>
              <w:jc w:val="center"/>
              <w:rPr>
                <w:rFonts w:ascii="Times New Roman" w:hAnsi="Times New Roman"/>
                <w:sz w:val="22"/>
                <w:szCs w:val="22"/>
              </w:rPr>
            </w:pPr>
            <w:r>
              <w:rPr>
                <w:rFonts w:ascii="Times New Roman" w:hAnsi="Times New Roman"/>
                <w:sz w:val="22"/>
                <w:szCs w:val="22"/>
              </w:rPr>
              <w:t>0353572688</w:t>
            </w:r>
          </w:p>
        </w:tc>
        <w:tc>
          <w:tcPr>
            <w:tcW w:w="1701" w:type="dxa"/>
            <w:vAlign w:val="center"/>
          </w:tcPr>
          <w:p w14:paraId="48F8723C" w14:textId="311D393A" w:rsidR="00003BEE" w:rsidRPr="00805884" w:rsidRDefault="00240A80" w:rsidP="00997AF6">
            <w:pPr>
              <w:spacing w:line="360" w:lineRule="auto"/>
              <w:jc w:val="center"/>
              <w:rPr>
                <w:rFonts w:ascii="Times New Roman" w:hAnsi="Times New Roman"/>
                <w:sz w:val="22"/>
                <w:szCs w:val="22"/>
              </w:rPr>
            </w:pPr>
            <w:r>
              <w:rPr>
                <w:rFonts w:ascii="Times New Roman" w:hAnsi="Times New Roman"/>
                <w:sz w:val="22"/>
                <w:szCs w:val="22"/>
              </w:rPr>
              <w:t>hieuldph14948</w:t>
            </w:r>
            <w:r w:rsidR="00003BEE" w:rsidRPr="00805884">
              <w:rPr>
                <w:rFonts w:ascii="Times New Roman" w:hAnsi="Times New Roman"/>
                <w:sz w:val="22"/>
                <w:szCs w:val="22"/>
              </w:rPr>
              <w:t>@fpt.edu.vn</w:t>
            </w:r>
          </w:p>
        </w:tc>
      </w:tr>
      <w:tr w:rsidR="00003BEE" w:rsidRPr="00805884" w14:paraId="355E639C" w14:textId="77777777" w:rsidTr="00E87AB7">
        <w:trPr>
          <w:trHeight w:val="836"/>
          <w:jc w:val="center"/>
        </w:trPr>
        <w:tc>
          <w:tcPr>
            <w:tcW w:w="704" w:type="dxa"/>
            <w:vAlign w:val="center"/>
          </w:tcPr>
          <w:p w14:paraId="31053BB8" w14:textId="286E7F8F"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4</w:t>
            </w:r>
          </w:p>
        </w:tc>
        <w:tc>
          <w:tcPr>
            <w:tcW w:w="2081" w:type="dxa"/>
            <w:vAlign w:val="center"/>
          </w:tcPr>
          <w:p w14:paraId="30D0C32F" w14:textId="13D3D08A"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Nguyễn Hữu Đồng</w:t>
            </w:r>
          </w:p>
        </w:tc>
        <w:tc>
          <w:tcPr>
            <w:tcW w:w="1321" w:type="dxa"/>
            <w:vAlign w:val="center"/>
          </w:tcPr>
          <w:p w14:paraId="53DCA489" w14:textId="4BAE4551"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PH</w:t>
            </w:r>
            <w:r w:rsidR="00240A80">
              <w:rPr>
                <w:rFonts w:ascii="Times New Roman" w:hAnsi="Times New Roman"/>
                <w:sz w:val="22"/>
                <w:szCs w:val="22"/>
              </w:rPr>
              <w:t>14940</w:t>
            </w:r>
          </w:p>
        </w:tc>
        <w:tc>
          <w:tcPr>
            <w:tcW w:w="1418" w:type="dxa"/>
            <w:vAlign w:val="center"/>
          </w:tcPr>
          <w:p w14:paraId="52A0FA07" w14:textId="2714B023"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Lập trình mobile</w:t>
            </w:r>
          </w:p>
        </w:tc>
        <w:tc>
          <w:tcPr>
            <w:tcW w:w="1842" w:type="dxa"/>
            <w:vAlign w:val="center"/>
          </w:tcPr>
          <w:p w14:paraId="04A4CBB8" w14:textId="44DAF3A5" w:rsidR="00003BEE" w:rsidRPr="00805884" w:rsidRDefault="00240A80" w:rsidP="00997AF6">
            <w:pPr>
              <w:spacing w:line="360" w:lineRule="auto"/>
              <w:jc w:val="center"/>
              <w:rPr>
                <w:rFonts w:ascii="Times New Roman" w:hAnsi="Times New Roman"/>
                <w:sz w:val="22"/>
                <w:szCs w:val="22"/>
              </w:rPr>
            </w:pPr>
            <w:r>
              <w:rPr>
                <w:rFonts w:ascii="Times New Roman" w:hAnsi="Times New Roman"/>
                <w:sz w:val="22"/>
                <w:szCs w:val="22"/>
              </w:rPr>
              <w:t>0934376722</w:t>
            </w:r>
          </w:p>
        </w:tc>
        <w:tc>
          <w:tcPr>
            <w:tcW w:w="1701" w:type="dxa"/>
            <w:vAlign w:val="center"/>
          </w:tcPr>
          <w:p w14:paraId="4127F7E8" w14:textId="67B69090" w:rsidR="00003BEE" w:rsidRPr="00805884" w:rsidRDefault="00240A80" w:rsidP="00997AF6">
            <w:pPr>
              <w:spacing w:line="360" w:lineRule="auto"/>
              <w:jc w:val="center"/>
              <w:rPr>
                <w:rFonts w:ascii="Times New Roman" w:hAnsi="Times New Roman"/>
                <w:sz w:val="22"/>
                <w:szCs w:val="22"/>
              </w:rPr>
            </w:pPr>
            <w:r>
              <w:rPr>
                <w:rFonts w:ascii="Times New Roman" w:hAnsi="Times New Roman"/>
                <w:sz w:val="22"/>
                <w:szCs w:val="22"/>
              </w:rPr>
              <w:t>dongnhph14940</w:t>
            </w:r>
            <w:r w:rsidR="00003BEE" w:rsidRPr="00805884">
              <w:rPr>
                <w:rFonts w:ascii="Times New Roman" w:hAnsi="Times New Roman"/>
                <w:sz w:val="22"/>
                <w:szCs w:val="22"/>
              </w:rPr>
              <w:t>@fpt.edu.vn</w:t>
            </w:r>
          </w:p>
        </w:tc>
      </w:tr>
      <w:tr w:rsidR="00003BEE" w:rsidRPr="00805884" w14:paraId="1E37F57F" w14:textId="77777777" w:rsidTr="00E87AB7">
        <w:trPr>
          <w:trHeight w:val="836"/>
          <w:jc w:val="center"/>
        </w:trPr>
        <w:tc>
          <w:tcPr>
            <w:tcW w:w="704" w:type="dxa"/>
            <w:vAlign w:val="center"/>
          </w:tcPr>
          <w:p w14:paraId="63DC8E34" w14:textId="58D812D8"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5</w:t>
            </w:r>
          </w:p>
        </w:tc>
        <w:tc>
          <w:tcPr>
            <w:tcW w:w="2081" w:type="dxa"/>
            <w:vAlign w:val="center"/>
          </w:tcPr>
          <w:p w14:paraId="1F485C13" w14:textId="3E63D843"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Võ Minh Quân</w:t>
            </w:r>
          </w:p>
        </w:tc>
        <w:tc>
          <w:tcPr>
            <w:tcW w:w="1321" w:type="dxa"/>
            <w:vAlign w:val="center"/>
          </w:tcPr>
          <w:p w14:paraId="3601100E" w14:textId="06C3E5E1" w:rsidR="00003BEE" w:rsidRPr="00482C0E" w:rsidRDefault="00482C0E" w:rsidP="00997AF6">
            <w:pPr>
              <w:spacing w:line="360" w:lineRule="auto"/>
              <w:jc w:val="center"/>
              <w:rPr>
                <w:rFonts w:ascii="Times New Roman" w:hAnsi="Times New Roman"/>
                <w:sz w:val="22"/>
                <w:szCs w:val="22"/>
              </w:rPr>
            </w:pPr>
            <w:r w:rsidRPr="00482C0E">
              <w:rPr>
                <w:rFonts w:ascii="Times New Roman" w:hAnsi="Times New Roman"/>
                <w:sz w:val="22"/>
                <w:szCs w:val="22"/>
              </w:rPr>
              <w:t>PH15037</w:t>
            </w:r>
          </w:p>
        </w:tc>
        <w:tc>
          <w:tcPr>
            <w:tcW w:w="1418" w:type="dxa"/>
            <w:vAlign w:val="center"/>
          </w:tcPr>
          <w:p w14:paraId="61D1CA0B" w14:textId="4227F8CA"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Lập trình mobile</w:t>
            </w:r>
          </w:p>
        </w:tc>
        <w:tc>
          <w:tcPr>
            <w:tcW w:w="1842" w:type="dxa"/>
            <w:vAlign w:val="center"/>
          </w:tcPr>
          <w:p w14:paraId="4840E37C" w14:textId="07BA9744" w:rsidR="00003BEE" w:rsidRPr="00805884" w:rsidRDefault="00240A80" w:rsidP="00997AF6">
            <w:pPr>
              <w:spacing w:line="360" w:lineRule="auto"/>
              <w:jc w:val="center"/>
              <w:rPr>
                <w:rFonts w:ascii="Times New Roman" w:hAnsi="Times New Roman"/>
                <w:sz w:val="22"/>
                <w:szCs w:val="22"/>
              </w:rPr>
            </w:pPr>
            <w:r>
              <w:rPr>
                <w:rFonts w:ascii="Times New Roman" w:hAnsi="Times New Roman"/>
                <w:sz w:val="22"/>
                <w:szCs w:val="22"/>
              </w:rPr>
              <w:t>0898772244</w:t>
            </w:r>
          </w:p>
        </w:tc>
        <w:tc>
          <w:tcPr>
            <w:tcW w:w="1701" w:type="dxa"/>
            <w:vAlign w:val="center"/>
          </w:tcPr>
          <w:p w14:paraId="7C63DD91" w14:textId="341B5A22" w:rsidR="00003BEE" w:rsidRPr="00805884" w:rsidRDefault="00240A80" w:rsidP="00997AF6">
            <w:pPr>
              <w:spacing w:line="360" w:lineRule="auto"/>
              <w:jc w:val="center"/>
              <w:rPr>
                <w:rFonts w:ascii="Times New Roman" w:hAnsi="Times New Roman"/>
                <w:sz w:val="22"/>
                <w:szCs w:val="22"/>
              </w:rPr>
            </w:pPr>
            <w:r>
              <w:rPr>
                <w:rFonts w:ascii="Times New Roman" w:hAnsi="Times New Roman"/>
                <w:sz w:val="22"/>
                <w:szCs w:val="22"/>
              </w:rPr>
              <w:t>quanvmph15037</w:t>
            </w:r>
            <w:r w:rsidR="00003BEE" w:rsidRPr="00805884">
              <w:rPr>
                <w:rFonts w:ascii="Times New Roman" w:hAnsi="Times New Roman"/>
                <w:sz w:val="22"/>
                <w:szCs w:val="22"/>
              </w:rPr>
              <w:t>@fpt.edu.vn</w:t>
            </w:r>
          </w:p>
        </w:tc>
      </w:tr>
      <w:tr w:rsidR="00003BEE" w:rsidRPr="00805884" w14:paraId="5C135420" w14:textId="77777777" w:rsidTr="00E87AB7">
        <w:trPr>
          <w:trHeight w:val="836"/>
          <w:jc w:val="center"/>
        </w:trPr>
        <w:tc>
          <w:tcPr>
            <w:tcW w:w="704" w:type="dxa"/>
            <w:vAlign w:val="center"/>
          </w:tcPr>
          <w:p w14:paraId="761CF1AB" w14:textId="654D67CD"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6</w:t>
            </w:r>
          </w:p>
        </w:tc>
        <w:tc>
          <w:tcPr>
            <w:tcW w:w="2081" w:type="dxa"/>
            <w:vAlign w:val="center"/>
          </w:tcPr>
          <w:p w14:paraId="4F701A4A" w14:textId="348E7981"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 xml:space="preserve">Trần Quang Đạt </w:t>
            </w:r>
          </w:p>
        </w:tc>
        <w:tc>
          <w:tcPr>
            <w:tcW w:w="1321" w:type="dxa"/>
            <w:vAlign w:val="center"/>
          </w:tcPr>
          <w:p w14:paraId="1AAD7BC0" w14:textId="7B7D89B8"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PH</w:t>
            </w:r>
            <w:r w:rsidR="002A63F8">
              <w:rPr>
                <w:rFonts w:ascii="Times New Roman" w:hAnsi="Times New Roman"/>
                <w:sz w:val="22"/>
                <w:szCs w:val="22"/>
              </w:rPr>
              <w:t>14839</w:t>
            </w:r>
          </w:p>
        </w:tc>
        <w:tc>
          <w:tcPr>
            <w:tcW w:w="1418" w:type="dxa"/>
            <w:vAlign w:val="center"/>
          </w:tcPr>
          <w:p w14:paraId="0C7139B0" w14:textId="2D4FA071" w:rsidR="00003BEE" w:rsidRPr="00805884" w:rsidRDefault="00003BEE" w:rsidP="00997AF6">
            <w:pPr>
              <w:spacing w:line="360" w:lineRule="auto"/>
              <w:jc w:val="center"/>
              <w:rPr>
                <w:rFonts w:ascii="Times New Roman" w:hAnsi="Times New Roman"/>
                <w:sz w:val="22"/>
                <w:szCs w:val="22"/>
              </w:rPr>
            </w:pPr>
            <w:r w:rsidRPr="00805884">
              <w:rPr>
                <w:rFonts w:ascii="Times New Roman" w:hAnsi="Times New Roman"/>
                <w:sz w:val="22"/>
                <w:szCs w:val="22"/>
              </w:rPr>
              <w:t>Lập trình mobile</w:t>
            </w:r>
          </w:p>
        </w:tc>
        <w:tc>
          <w:tcPr>
            <w:tcW w:w="1842" w:type="dxa"/>
            <w:vAlign w:val="center"/>
          </w:tcPr>
          <w:p w14:paraId="6EBECC9B" w14:textId="24075BD8" w:rsidR="00003BEE" w:rsidRPr="00805884" w:rsidRDefault="00240A80" w:rsidP="00997AF6">
            <w:pPr>
              <w:spacing w:line="360" w:lineRule="auto"/>
              <w:jc w:val="center"/>
              <w:rPr>
                <w:rFonts w:ascii="Times New Roman" w:hAnsi="Times New Roman"/>
                <w:sz w:val="22"/>
                <w:szCs w:val="22"/>
              </w:rPr>
            </w:pPr>
            <w:r>
              <w:rPr>
                <w:rFonts w:ascii="Times New Roman" w:hAnsi="Times New Roman"/>
                <w:sz w:val="22"/>
                <w:szCs w:val="22"/>
              </w:rPr>
              <w:t>0967363822</w:t>
            </w:r>
          </w:p>
        </w:tc>
        <w:tc>
          <w:tcPr>
            <w:tcW w:w="1701" w:type="dxa"/>
            <w:vAlign w:val="center"/>
          </w:tcPr>
          <w:p w14:paraId="28BC54F0" w14:textId="2296EB9E" w:rsidR="00003BEE" w:rsidRPr="00805884" w:rsidRDefault="002A63F8" w:rsidP="00997AF6">
            <w:pPr>
              <w:spacing w:line="360" w:lineRule="auto"/>
              <w:jc w:val="center"/>
              <w:rPr>
                <w:rFonts w:ascii="Times New Roman" w:hAnsi="Times New Roman"/>
                <w:sz w:val="22"/>
                <w:szCs w:val="22"/>
              </w:rPr>
            </w:pPr>
            <w:r>
              <w:rPr>
                <w:rFonts w:ascii="Times New Roman" w:hAnsi="Times New Roman"/>
                <w:sz w:val="22"/>
                <w:szCs w:val="22"/>
              </w:rPr>
              <w:t>D</w:t>
            </w:r>
            <w:r w:rsidR="00240A80">
              <w:rPr>
                <w:rFonts w:ascii="Times New Roman" w:hAnsi="Times New Roman"/>
                <w:sz w:val="22"/>
                <w:szCs w:val="22"/>
              </w:rPr>
              <w:t>attqph</w:t>
            </w:r>
            <w:r>
              <w:rPr>
                <w:rFonts w:ascii="Times New Roman" w:hAnsi="Times New Roman"/>
                <w:sz w:val="22"/>
                <w:szCs w:val="22"/>
              </w:rPr>
              <w:t>14839</w:t>
            </w:r>
            <w:r w:rsidR="00003BEE" w:rsidRPr="00805884">
              <w:rPr>
                <w:rFonts w:ascii="Times New Roman" w:hAnsi="Times New Roman"/>
                <w:sz w:val="22"/>
                <w:szCs w:val="22"/>
              </w:rPr>
              <w:t>@fpt.edu.vn</w:t>
            </w:r>
          </w:p>
        </w:tc>
      </w:tr>
    </w:tbl>
    <w:p w14:paraId="6C8F40C4" w14:textId="4FD38ED5" w:rsidR="00003BEE" w:rsidRDefault="00003BEE" w:rsidP="00003BEE">
      <w:bookmarkStart w:id="8" w:name="_heading=h.3znysh7" w:colFirst="0" w:colLast="0"/>
      <w:bookmarkStart w:id="9" w:name="_heading=h.1zepbuuraubl" w:colFirst="0" w:colLast="0"/>
      <w:bookmarkEnd w:id="8"/>
      <w:bookmarkEnd w:id="9"/>
    </w:p>
    <w:p w14:paraId="021B4EDC" w14:textId="6CACFA5A" w:rsidR="005D0B1E" w:rsidRDefault="005D0B1E" w:rsidP="00003BEE"/>
    <w:p w14:paraId="430D43E3" w14:textId="6EF22950" w:rsidR="005D0B1E" w:rsidRDefault="005D0B1E" w:rsidP="00003BEE"/>
    <w:p w14:paraId="5B27D7B3" w14:textId="0C3311B0" w:rsidR="005D0B1E" w:rsidRDefault="005D0B1E" w:rsidP="00003BEE"/>
    <w:p w14:paraId="1E3A4091" w14:textId="3BCBB3EC" w:rsidR="002E23D0" w:rsidRDefault="002E23D0" w:rsidP="00003BEE"/>
    <w:p w14:paraId="10C235E3" w14:textId="0599EE14" w:rsidR="002E23D0" w:rsidRDefault="002E23D0" w:rsidP="00003BEE"/>
    <w:p w14:paraId="7D4F39F9" w14:textId="636FF4F3" w:rsidR="002E23D0" w:rsidRDefault="002E23D0" w:rsidP="00003BEE"/>
    <w:p w14:paraId="5914F2E8" w14:textId="13B785F3" w:rsidR="002E23D0" w:rsidRDefault="002E23D0" w:rsidP="00003BEE"/>
    <w:p w14:paraId="029A82B0" w14:textId="7C945162" w:rsidR="002E23D0" w:rsidRDefault="002E23D0" w:rsidP="00003BEE"/>
    <w:p w14:paraId="61030653" w14:textId="4C169A4F" w:rsidR="002E23D0" w:rsidRDefault="002E23D0" w:rsidP="00003BEE"/>
    <w:p w14:paraId="61E5060B" w14:textId="2421297D" w:rsidR="002E23D0" w:rsidRDefault="002E23D0" w:rsidP="00003BEE"/>
    <w:p w14:paraId="27415E4E" w14:textId="77777777" w:rsidR="002E23D0" w:rsidRDefault="002E23D0" w:rsidP="00003BEE"/>
    <w:p w14:paraId="422AD56C" w14:textId="004A6E20" w:rsidR="005D0B1E" w:rsidRDefault="005D0B1E" w:rsidP="00003BEE"/>
    <w:p w14:paraId="79DB79DE" w14:textId="5D96BE90" w:rsidR="005D0B1E" w:rsidRPr="003623B3" w:rsidRDefault="001F5011" w:rsidP="005D0B1E">
      <w:r>
        <w:t>s</w:t>
      </w:r>
    </w:p>
    <w:p w14:paraId="2E71A4A0" w14:textId="77777777" w:rsidR="005D0B1E" w:rsidRDefault="005D0B1E" w:rsidP="00003BEE"/>
    <w:p w14:paraId="0B505AB7" w14:textId="24B4D09C" w:rsidR="00805884" w:rsidRDefault="00805884" w:rsidP="00003BEE"/>
    <w:p w14:paraId="278BAED4" w14:textId="77777777" w:rsidR="00805884" w:rsidRPr="00F86CCD" w:rsidRDefault="00805884" w:rsidP="00F86CCD">
      <w:pPr>
        <w:pStyle w:val="Heading1"/>
        <w:spacing w:line="360" w:lineRule="auto"/>
        <w:ind w:left="720"/>
        <w:rPr>
          <w:rFonts w:ascii="Times New Roman" w:hAnsi="Times New Roman"/>
          <w:sz w:val="32"/>
          <w:szCs w:val="32"/>
        </w:rPr>
      </w:pPr>
      <w:bookmarkStart w:id="10" w:name="_Toc121767586"/>
      <w:r w:rsidRPr="00F86CCD">
        <w:rPr>
          <w:rFonts w:ascii="Times New Roman" w:hAnsi="Times New Roman"/>
          <w:sz w:val="32"/>
          <w:szCs w:val="32"/>
        </w:rPr>
        <w:lastRenderedPageBreak/>
        <w:t>LỜI CẢM ƠN</w:t>
      </w:r>
      <w:bookmarkEnd w:id="10"/>
    </w:p>
    <w:p w14:paraId="114B735D" w14:textId="36B957C3" w:rsidR="00805884" w:rsidRPr="00805884" w:rsidRDefault="00805884" w:rsidP="00E97993">
      <w:pPr>
        <w:pStyle w:val="NoSpacing"/>
        <w:ind w:firstLine="720"/>
        <w:jc w:val="both"/>
        <w:rPr>
          <w:rFonts w:ascii="Times New Roman" w:hAnsi="Times New Roman"/>
          <w:sz w:val="28"/>
          <w:szCs w:val="28"/>
        </w:rPr>
      </w:pPr>
      <w:bookmarkStart w:id="11" w:name="_heading=h.tyjcwt" w:colFirst="0" w:colLast="0"/>
      <w:bookmarkEnd w:id="11"/>
      <w:r w:rsidRPr="00805884">
        <w:rPr>
          <w:rFonts w:ascii="Times New Roman" w:hAnsi="Times New Roman"/>
          <w:sz w:val="28"/>
          <w:szCs w:val="28"/>
        </w:rPr>
        <w:t>Trước hết, chúng em xin bày tỏ tình cảm và lòng biết ơn của em tới thầy giáo Nguyễn Quang Hưng. Người đã từng bước hướng dẫn, giúp đỡ chúng em trong quá trình thực hiện đồ án tốt nghiệp của mình.</w:t>
      </w:r>
    </w:p>
    <w:p w14:paraId="16956757" w14:textId="77777777" w:rsidR="00805884" w:rsidRPr="00805884" w:rsidRDefault="00805884" w:rsidP="00E97993">
      <w:pPr>
        <w:pStyle w:val="NoSpacing"/>
        <w:ind w:firstLine="720"/>
        <w:jc w:val="both"/>
        <w:rPr>
          <w:rFonts w:ascii="Times New Roman" w:hAnsi="Times New Roman"/>
          <w:sz w:val="28"/>
          <w:szCs w:val="28"/>
        </w:rPr>
      </w:pPr>
      <w:r w:rsidRPr="00805884">
        <w:rPr>
          <w:rFonts w:ascii="Times New Roman" w:hAnsi="Times New Roman"/>
          <w:sz w:val="28"/>
          <w:szCs w:val="28"/>
        </w:rPr>
        <w:t>Chúng em xin chân thành cảm ơn các thầy cô giáo khoa công nghệ thông tin của trường Cao đẳng FPT Polytechnic đã dìu dắt, dạy dỗ chúng em cả về kiến thức chuyên môn và tinh thần học tập để chúng em có được những kiến thức thực hiện đồ án tốt nghiệp của mình.</w:t>
      </w:r>
    </w:p>
    <w:p w14:paraId="7CAA430D" w14:textId="77777777" w:rsidR="00805884" w:rsidRPr="00805884" w:rsidRDefault="00805884" w:rsidP="00E97993">
      <w:pPr>
        <w:pStyle w:val="NoSpacing"/>
        <w:ind w:firstLine="720"/>
        <w:jc w:val="both"/>
        <w:rPr>
          <w:rFonts w:ascii="Times New Roman" w:hAnsi="Times New Roman"/>
          <w:sz w:val="28"/>
          <w:szCs w:val="28"/>
        </w:rPr>
      </w:pPr>
      <w:r w:rsidRPr="00805884">
        <w:rPr>
          <w:rFonts w:ascii="Times New Roman" w:hAnsi="Times New Roman"/>
          <w:sz w:val="28"/>
          <w:szCs w:val="28"/>
        </w:rPr>
        <w:t>Chúng em xin chân thành cảm ơn thầy Vũ Chí Thành – Hiệu trưởng Trường Cao đẳng FPT Polytechnic, ban giám hiệu nhà trường, các phòng ban đã giúp đỡ tạo điều kiện tốt nhất cho chúng em trong suốt thời gian học tập tại trường.</w:t>
      </w:r>
    </w:p>
    <w:p w14:paraId="2ADB50BF" w14:textId="77777777" w:rsidR="00805884" w:rsidRPr="00805884" w:rsidRDefault="00805884" w:rsidP="00E97993">
      <w:pPr>
        <w:pStyle w:val="NoSpacing"/>
        <w:ind w:firstLine="720"/>
        <w:jc w:val="both"/>
        <w:rPr>
          <w:rFonts w:ascii="Times New Roman" w:hAnsi="Times New Roman"/>
          <w:sz w:val="28"/>
          <w:szCs w:val="28"/>
        </w:rPr>
      </w:pPr>
      <w:r w:rsidRPr="00805884">
        <w:rPr>
          <w:rFonts w:ascii="Times New Roman" w:hAnsi="Times New Roman"/>
          <w:sz w:val="28"/>
          <w:szCs w:val="28"/>
        </w:rPr>
        <w:t>Tuy có nhiều cố gắng trong quá trình học tập, cũng như trong quá trình làm đồ án tốt nghiệp không thể tránh khỏi những thiếu sót, chúng em rất mong được sự góp ý quý báu của tất cả các thầy cô giáo cũng như tất cả các bạn để kết quả của chúng em được hoàn thiện hơn.</w:t>
      </w:r>
    </w:p>
    <w:p w14:paraId="3AB56F27" w14:textId="77777777" w:rsidR="00805884" w:rsidRPr="00805884" w:rsidRDefault="00805884" w:rsidP="00E97993">
      <w:pPr>
        <w:pStyle w:val="NoSpacing"/>
        <w:jc w:val="both"/>
        <w:rPr>
          <w:rFonts w:ascii="Times New Roman" w:hAnsi="Times New Roman"/>
          <w:sz w:val="28"/>
          <w:szCs w:val="28"/>
        </w:rPr>
      </w:pPr>
      <w:r w:rsidRPr="00805884">
        <w:rPr>
          <w:rFonts w:ascii="Times New Roman" w:hAnsi="Times New Roman"/>
          <w:sz w:val="28"/>
          <w:szCs w:val="28"/>
        </w:rPr>
        <w:t>Một lần nữa chúng em xin chân thành cảm ơn.</w:t>
      </w:r>
    </w:p>
    <w:p w14:paraId="10C41300" w14:textId="2C552BCA" w:rsidR="00805884" w:rsidRDefault="00805884" w:rsidP="00E97993">
      <w:pPr>
        <w:spacing w:line="360" w:lineRule="auto"/>
        <w:jc w:val="both"/>
        <w:rPr>
          <w:rFonts w:ascii="Times New Roman" w:hAnsi="Times New Roman"/>
          <w:sz w:val="32"/>
          <w:szCs w:val="32"/>
        </w:rPr>
      </w:pPr>
    </w:p>
    <w:p w14:paraId="5A7DA8A4" w14:textId="21BB87A0" w:rsidR="00F86CCD" w:rsidRDefault="00F86CCD" w:rsidP="00805884">
      <w:pPr>
        <w:spacing w:line="360" w:lineRule="auto"/>
        <w:jc w:val="both"/>
        <w:rPr>
          <w:rFonts w:ascii="Times New Roman" w:hAnsi="Times New Roman"/>
          <w:sz w:val="32"/>
          <w:szCs w:val="32"/>
        </w:rPr>
      </w:pPr>
    </w:p>
    <w:p w14:paraId="324EDC1E" w14:textId="165F4052" w:rsidR="00F86CCD" w:rsidRDefault="00F86CCD" w:rsidP="00805884">
      <w:pPr>
        <w:spacing w:line="360" w:lineRule="auto"/>
        <w:jc w:val="both"/>
        <w:rPr>
          <w:rFonts w:ascii="Times New Roman" w:hAnsi="Times New Roman"/>
          <w:sz w:val="32"/>
          <w:szCs w:val="32"/>
        </w:rPr>
      </w:pPr>
    </w:p>
    <w:p w14:paraId="5F333FF6" w14:textId="4C29A6B8" w:rsidR="00F86CCD" w:rsidRDefault="00F86CCD" w:rsidP="00805884">
      <w:pPr>
        <w:spacing w:line="360" w:lineRule="auto"/>
        <w:jc w:val="both"/>
        <w:rPr>
          <w:rFonts w:ascii="Times New Roman" w:hAnsi="Times New Roman"/>
          <w:sz w:val="32"/>
          <w:szCs w:val="32"/>
        </w:rPr>
      </w:pPr>
    </w:p>
    <w:p w14:paraId="74EDBF53" w14:textId="5FD1D53A" w:rsidR="00F86CCD" w:rsidRDefault="00F86CCD" w:rsidP="00805884">
      <w:pPr>
        <w:spacing w:line="360" w:lineRule="auto"/>
        <w:jc w:val="both"/>
        <w:rPr>
          <w:rFonts w:ascii="Times New Roman" w:hAnsi="Times New Roman"/>
          <w:sz w:val="32"/>
          <w:szCs w:val="32"/>
        </w:rPr>
      </w:pPr>
    </w:p>
    <w:p w14:paraId="0FEDF880" w14:textId="37630597" w:rsidR="00F86CCD" w:rsidRDefault="00F86CCD" w:rsidP="00805884">
      <w:pPr>
        <w:spacing w:line="360" w:lineRule="auto"/>
        <w:jc w:val="both"/>
        <w:rPr>
          <w:rFonts w:ascii="Times New Roman" w:hAnsi="Times New Roman"/>
          <w:sz w:val="32"/>
          <w:szCs w:val="32"/>
        </w:rPr>
      </w:pPr>
    </w:p>
    <w:p w14:paraId="6CDA4972" w14:textId="0D408138" w:rsidR="00F86CCD" w:rsidRDefault="00F86CCD" w:rsidP="00805884">
      <w:pPr>
        <w:spacing w:line="360" w:lineRule="auto"/>
        <w:jc w:val="both"/>
        <w:rPr>
          <w:rFonts w:ascii="Times New Roman" w:hAnsi="Times New Roman"/>
          <w:sz w:val="32"/>
          <w:szCs w:val="32"/>
        </w:rPr>
      </w:pPr>
    </w:p>
    <w:p w14:paraId="7EA9FCE9" w14:textId="5A585FFE" w:rsidR="00F86CCD" w:rsidRDefault="00F86CCD" w:rsidP="00805884">
      <w:pPr>
        <w:spacing w:line="360" w:lineRule="auto"/>
        <w:jc w:val="both"/>
        <w:rPr>
          <w:rFonts w:ascii="Times New Roman" w:hAnsi="Times New Roman"/>
          <w:sz w:val="32"/>
          <w:szCs w:val="32"/>
        </w:rPr>
      </w:pPr>
    </w:p>
    <w:p w14:paraId="0B677C1A" w14:textId="1C10A958" w:rsidR="00F86CCD" w:rsidRDefault="00F86CCD" w:rsidP="00805884">
      <w:pPr>
        <w:spacing w:line="360" w:lineRule="auto"/>
        <w:jc w:val="both"/>
        <w:rPr>
          <w:rFonts w:ascii="Times New Roman" w:hAnsi="Times New Roman"/>
          <w:sz w:val="32"/>
          <w:szCs w:val="32"/>
        </w:rPr>
      </w:pPr>
    </w:p>
    <w:p w14:paraId="463D5BC7" w14:textId="3AF6ADB8" w:rsidR="00F86CCD" w:rsidRDefault="00F86CCD" w:rsidP="00805884">
      <w:pPr>
        <w:spacing w:line="360" w:lineRule="auto"/>
        <w:jc w:val="both"/>
        <w:rPr>
          <w:rFonts w:ascii="Times New Roman" w:hAnsi="Times New Roman"/>
          <w:sz w:val="32"/>
          <w:szCs w:val="32"/>
        </w:rPr>
      </w:pPr>
    </w:p>
    <w:p w14:paraId="2473502D" w14:textId="76D78A23" w:rsidR="00F86CCD" w:rsidRDefault="00F86CCD" w:rsidP="00805884">
      <w:pPr>
        <w:spacing w:line="360" w:lineRule="auto"/>
        <w:jc w:val="both"/>
        <w:rPr>
          <w:rFonts w:ascii="Times New Roman" w:hAnsi="Times New Roman"/>
          <w:sz w:val="32"/>
          <w:szCs w:val="32"/>
        </w:rPr>
      </w:pPr>
    </w:p>
    <w:p w14:paraId="45DB5EF8" w14:textId="0BD72C7C" w:rsidR="00F86CCD" w:rsidRDefault="00F86CCD" w:rsidP="00805884">
      <w:pPr>
        <w:spacing w:line="360" w:lineRule="auto"/>
        <w:jc w:val="both"/>
        <w:rPr>
          <w:rFonts w:ascii="Times New Roman" w:hAnsi="Times New Roman"/>
          <w:sz w:val="32"/>
          <w:szCs w:val="32"/>
        </w:rPr>
      </w:pPr>
    </w:p>
    <w:p w14:paraId="5E436C29" w14:textId="77777777" w:rsidR="00F86CCD" w:rsidRPr="00F86CCD" w:rsidRDefault="00F86CCD" w:rsidP="00805884">
      <w:pPr>
        <w:spacing w:line="360" w:lineRule="auto"/>
        <w:jc w:val="both"/>
        <w:rPr>
          <w:rFonts w:ascii="Times New Roman" w:hAnsi="Times New Roman"/>
          <w:sz w:val="32"/>
          <w:szCs w:val="32"/>
        </w:rPr>
      </w:pPr>
    </w:p>
    <w:p w14:paraId="13FF1504" w14:textId="3E2E4970" w:rsidR="00805884" w:rsidRPr="00F86CCD" w:rsidRDefault="00805884" w:rsidP="00805884">
      <w:pPr>
        <w:spacing w:line="360" w:lineRule="auto"/>
        <w:jc w:val="center"/>
        <w:rPr>
          <w:rFonts w:ascii="Times New Roman" w:hAnsi="Times New Roman"/>
          <w:b/>
          <w:bCs/>
          <w:sz w:val="32"/>
          <w:szCs w:val="32"/>
        </w:rPr>
      </w:pPr>
      <w:r w:rsidRPr="00F86CCD">
        <w:rPr>
          <w:rFonts w:ascii="Times New Roman" w:hAnsi="Times New Roman"/>
          <w:b/>
          <w:bCs/>
          <w:sz w:val="32"/>
          <w:szCs w:val="32"/>
        </w:rPr>
        <w:lastRenderedPageBreak/>
        <w:t>TÓM TẮT NỘI DUNG DỰ ÁN</w:t>
      </w:r>
    </w:p>
    <w:p w14:paraId="3BD5EE87" w14:textId="6A506E67" w:rsidR="00805884" w:rsidRDefault="00805884" w:rsidP="00E97993">
      <w:pPr>
        <w:spacing w:line="360" w:lineRule="auto"/>
        <w:jc w:val="both"/>
        <w:rPr>
          <w:rFonts w:ascii="Times New Roman" w:hAnsi="Times New Roman"/>
          <w:sz w:val="28"/>
          <w:szCs w:val="28"/>
        </w:rPr>
      </w:pPr>
      <w:r w:rsidRPr="00805884">
        <w:rPr>
          <w:rFonts w:ascii="Times New Roman" w:hAnsi="Times New Roman"/>
          <w:sz w:val="28"/>
          <w:szCs w:val="28"/>
        </w:rPr>
        <w:tab/>
        <w:t xml:space="preserve">Dự án được thực hiện trong giai đoạn bùng nổ của công nghệ. Tiếp đà phát triển, chúng em tiến hành xây dựng </w:t>
      </w:r>
      <w:r>
        <w:rPr>
          <w:rFonts w:ascii="Times New Roman" w:hAnsi="Times New Roman"/>
          <w:sz w:val="28"/>
          <w:szCs w:val="28"/>
        </w:rPr>
        <w:t>Ứng dụng mua quần áo</w:t>
      </w:r>
      <w:r w:rsidRPr="00805884">
        <w:rPr>
          <w:rFonts w:ascii="Times New Roman" w:hAnsi="Times New Roman"/>
          <w:sz w:val="28"/>
          <w:szCs w:val="28"/>
        </w:rPr>
        <w:t xml:space="preserve"> sản phẩm chủ chốt là </w:t>
      </w:r>
      <w:r>
        <w:rPr>
          <w:rFonts w:ascii="Times New Roman" w:hAnsi="Times New Roman"/>
          <w:sz w:val="28"/>
          <w:szCs w:val="28"/>
        </w:rPr>
        <w:t>quần áo công sở Nam</w:t>
      </w:r>
      <w:r w:rsidRPr="00805884">
        <w:rPr>
          <w:rFonts w:ascii="Times New Roman" w:hAnsi="Times New Roman"/>
          <w:sz w:val="28"/>
          <w:szCs w:val="28"/>
        </w:rPr>
        <w:t xml:space="preserve">. </w:t>
      </w:r>
      <w:r>
        <w:rPr>
          <w:rFonts w:ascii="Times New Roman" w:hAnsi="Times New Roman"/>
          <w:sz w:val="28"/>
          <w:szCs w:val="28"/>
        </w:rPr>
        <w:t>Bên cạnh đó chúng em còn có h</w:t>
      </w:r>
      <w:r w:rsidRPr="00805884">
        <w:rPr>
          <w:rFonts w:ascii="Times New Roman" w:hAnsi="Times New Roman"/>
          <w:sz w:val="28"/>
          <w:szCs w:val="28"/>
        </w:rPr>
        <w:t xml:space="preserve">ệ thống sẽ thực hiện các hoạt động quản lý cho chủ cửa hàng, để giảm bớt gánh nặng tay chân, đầu óc, giấy bút. Đưa ra các con số thống kê chi tiết theo </w:t>
      </w:r>
      <w:r w:rsidR="002E5E74">
        <w:rPr>
          <w:rFonts w:ascii="Times New Roman" w:hAnsi="Times New Roman"/>
          <w:sz w:val="28"/>
          <w:szCs w:val="28"/>
        </w:rPr>
        <w:t xml:space="preserve">số lượng sản phẩm, lượt đánh giá, số tài khoản đăng kí …. </w:t>
      </w:r>
      <w:r w:rsidRPr="00805884">
        <w:rPr>
          <w:rFonts w:ascii="Times New Roman" w:hAnsi="Times New Roman"/>
          <w:sz w:val="28"/>
          <w:szCs w:val="28"/>
        </w:rPr>
        <w:t xml:space="preserve">giúp cửa hàng đưa ra chiến lược phát triển kinh doanh trong tương lai.  Về phía khách hàng thì </w:t>
      </w:r>
      <w:r w:rsidR="002E5E74">
        <w:rPr>
          <w:rFonts w:ascii="Times New Roman" w:hAnsi="Times New Roman"/>
          <w:sz w:val="28"/>
          <w:szCs w:val="28"/>
        </w:rPr>
        <w:t>Ứng dụng</w:t>
      </w:r>
      <w:r w:rsidRPr="00805884">
        <w:rPr>
          <w:rFonts w:ascii="Times New Roman" w:hAnsi="Times New Roman"/>
          <w:sz w:val="28"/>
          <w:szCs w:val="28"/>
        </w:rPr>
        <w:t xml:space="preserve"> sẽ giúp khách hàng tiếp cận dễ dàng hơn với các sản phẩm nổi bật, được nhiều người quan tâm, thanh toán đơn giản chỉ với vào thao tác và chỉ trong vòng một tuần là nhận được hàng. </w:t>
      </w:r>
    </w:p>
    <w:p w14:paraId="2AA843FB" w14:textId="1444B081" w:rsidR="002E5E74" w:rsidRDefault="002E5E74" w:rsidP="00805884">
      <w:pPr>
        <w:spacing w:line="360" w:lineRule="auto"/>
        <w:jc w:val="both"/>
        <w:rPr>
          <w:rFonts w:ascii="Times New Roman" w:hAnsi="Times New Roman"/>
          <w:sz w:val="28"/>
          <w:szCs w:val="28"/>
        </w:rPr>
      </w:pPr>
    </w:p>
    <w:p w14:paraId="2A3400CF" w14:textId="280FC4AA" w:rsidR="002E5E74" w:rsidRDefault="002E5E74" w:rsidP="00805884">
      <w:pPr>
        <w:spacing w:line="360" w:lineRule="auto"/>
        <w:jc w:val="both"/>
        <w:rPr>
          <w:rFonts w:ascii="Times New Roman" w:hAnsi="Times New Roman"/>
          <w:sz w:val="28"/>
          <w:szCs w:val="28"/>
        </w:rPr>
      </w:pPr>
    </w:p>
    <w:p w14:paraId="7FF881D3" w14:textId="7B997435" w:rsidR="002E5E74" w:rsidRDefault="002E5E74" w:rsidP="00805884">
      <w:pPr>
        <w:spacing w:line="360" w:lineRule="auto"/>
        <w:jc w:val="both"/>
        <w:rPr>
          <w:rFonts w:ascii="Times New Roman" w:hAnsi="Times New Roman"/>
          <w:sz w:val="28"/>
          <w:szCs w:val="28"/>
        </w:rPr>
      </w:pPr>
    </w:p>
    <w:p w14:paraId="490C1F7F" w14:textId="712129EB" w:rsidR="002E5E74" w:rsidRDefault="002E5E74" w:rsidP="00805884">
      <w:pPr>
        <w:spacing w:line="360" w:lineRule="auto"/>
        <w:jc w:val="both"/>
        <w:rPr>
          <w:rFonts w:ascii="Times New Roman" w:hAnsi="Times New Roman"/>
          <w:sz w:val="28"/>
          <w:szCs w:val="28"/>
        </w:rPr>
      </w:pPr>
    </w:p>
    <w:p w14:paraId="205213F5" w14:textId="07D473F3" w:rsidR="002E5E74" w:rsidRDefault="002E5E74" w:rsidP="00805884">
      <w:pPr>
        <w:spacing w:line="360" w:lineRule="auto"/>
        <w:jc w:val="both"/>
        <w:rPr>
          <w:rFonts w:ascii="Times New Roman" w:hAnsi="Times New Roman"/>
          <w:sz w:val="28"/>
          <w:szCs w:val="28"/>
        </w:rPr>
      </w:pPr>
    </w:p>
    <w:p w14:paraId="7C70F1DD" w14:textId="13FB9B28" w:rsidR="002E5E74" w:rsidRDefault="002E5E74" w:rsidP="00805884">
      <w:pPr>
        <w:spacing w:line="360" w:lineRule="auto"/>
        <w:jc w:val="both"/>
        <w:rPr>
          <w:rFonts w:ascii="Times New Roman" w:hAnsi="Times New Roman"/>
          <w:sz w:val="28"/>
          <w:szCs w:val="28"/>
        </w:rPr>
      </w:pPr>
    </w:p>
    <w:p w14:paraId="367C085A" w14:textId="4F592EB9" w:rsidR="002E5E74" w:rsidRDefault="002E5E74" w:rsidP="00805884">
      <w:pPr>
        <w:spacing w:line="360" w:lineRule="auto"/>
        <w:jc w:val="both"/>
        <w:rPr>
          <w:rFonts w:ascii="Times New Roman" w:hAnsi="Times New Roman"/>
          <w:sz w:val="28"/>
          <w:szCs w:val="28"/>
        </w:rPr>
      </w:pPr>
    </w:p>
    <w:p w14:paraId="2B625ABB" w14:textId="773F8482" w:rsidR="002E5E74" w:rsidRDefault="002E5E74" w:rsidP="00805884">
      <w:pPr>
        <w:spacing w:line="360" w:lineRule="auto"/>
        <w:jc w:val="both"/>
        <w:rPr>
          <w:rFonts w:ascii="Times New Roman" w:hAnsi="Times New Roman"/>
          <w:sz w:val="28"/>
          <w:szCs w:val="28"/>
        </w:rPr>
      </w:pPr>
    </w:p>
    <w:p w14:paraId="5ACB617E" w14:textId="4767F8C3" w:rsidR="002E5E74" w:rsidRDefault="002E5E74" w:rsidP="00805884">
      <w:pPr>
        <w:spacing w:line="360" w:lineRule="auto"/>
        <w:jc w:val="both"/>
        <w:rPr>
          <w:rFonts w:ascii="Times New Roman" w:hAnsi="Times New Roman"/>
          <w:sz w:val="28"/>
          <w:szCs w:val="28"/>
        </w:rPr>
      </w:pPr>
    </w:p>
    <w:p w14:paraId="7ABF3072" w14:textId="13B27CED" w:rsidR="002E5E74" w:rsidRDefault="002E5E74" w:rsidP="00805884">
      <w:pPr>
        <w:spacing w:line="360" w:lineRule="auto"/>
        <w:jc w:val="both"/>
        <w:rPr>
          <w:rFonts w:ascii="Times New Roman" w:hAnsi="Times New Roman"/>
          <w:sz w:val="28"/>
          <w:szCs w:val="28"/>
        </w:rPr>
      </w:pPr>
    </w:p>
    <w:p w14:paraId="416F5F26" w14:textId="68A2007B" w:rsidR="002E5E74" w:rsidRDefault="002E5E74" w:rsidP="00805884">
      <w:pPr>
        <w:spacing w:line="360" w:lineRule="auto"/>
        <w:jc w:val="both"/>
        <w:rPr>
          <w:rFonts w:ascii="Times New Roman" w:hAnsi="Times New Roman"/>
          <w:sz w:val="28"/>
          <w:szCs w:val="28"/>
        </w:rPr>
      </w:pPr>
    </w:p>
    <w:p w14:paraId="29F95A0F" w14:textId="5E00B016" w:rsidR="002E5E74" w:rsidRDefault="002E5E74" w:rsidP="00805884">
      <w:pPr>
        <w:spacing w:line="360" w:lineRule="auto"/>
        <w:jc w:val="both"/>
        <w:rPr>
          <w:rFonts w:ascii="Times New Roman" w:hAnsi="Times New Roman"/>
          <w:sz w:val="28"/>
          <w:szCs w:val="28"/>
        </w:rPr>
      </w:pPr>
    </w:p>
    <w:p w14:paraId="23CB4A71" w14:textId="77777777" w:rsidR="002E5E74" w:rsidRPr="00805884" w:rsidRDefault="002E5E74" w:rsidP="00805884">
      <w:pPr>
        <w:spacing w:line="360" w:lineRule="auto"/>
        <w:jc w:val="both"/>
        <w:rPr>
          <w:rFonts w:ascii="Times New Roman" w:hAnsi="Times New Roman"/>
          <w:sz w:val="28"/>
          <w:szCs w:val="28"/>
        </w:rPr>
      </w:pPr>
    </w:p>
    <w:p w14:paraId="47B3B801" w14:textId="77777777" w:rsidR="00805884" w:rsidRDefault="00805884" w:rsidP="00003BEE"/>
    <w:p w14:paraId="7520B98E" w14:textId="77777777" w:rsidR="00003BEE" w:rsidRDefault="00003BEE" w:rsidP="00003BEE">
      <w:pPr>
        <w:pStyle w:val="Heading1"/>
        <w:jc w:val="left"/>
        <w:rPr>
          <w:rFonts w:ascii="Times New Roman" w:hAnsi="Times New Roman"/>
          <w:sz w:val="32"/>
          <w:szCs w:val="32"/>
        </w:rPr>
      </w:pPr>
    </w:p>
    <w:p w14:paraId="45A0BD02" w14:textId="6FB619CA" w:rsidR="00DB6859" w:rsidRPr="007F4DEC" w:rsidRDefault="00DB6859" w:rsidP="003623B3">
      <w:pPr>
        <w:pStyle w:val="Heading1"/>
        <w:rPr>
          <w:rFonts w:ascii="Times New Roman" w:hAnsi="Times New Roman"/>
          <w:sz w:val="32"/>
          <w:szCs w:val="32"/>
        </w:rPr>
      </w:pPr>
      <w:bookmarkStart w:id="12" w:name="_Toc121767587"/>
      <w:r w:rsidRPr="007F4DEC">
        <w:rPr>
          <w:rFonts w:ascii="Times New Roman" w:hAnsi="Times New Roman"/>
          <w:sz w:val="32"/>
          <w:szCs w:val="32"/>
        </w:rPr>
        <w:t>LỜI MỞ ĐẦU</w:t>
      </w:r>
      <w:bookmarkEnd w:id="5"/>
      <w:bookmarkEnd w:id="6"/>
      <w:bookmarkEnd w:id="12"/>
    </w:p>
    <w:p w14:paraId="45A0BD03" w14:textId="77777777" w:rsidR="00126800" w:rsidRPr="005F343C" w:rsidRDefault="00126800" w:rsidP="003623B3">
      <w:pPr>
        <w:spacing w:after="160" w:line="259" w:lineRule="auto"/>
        <w:jc w:val="center"/>
        <w:rPr>
          <w:rFonts w:ascii="Times New Roman" w:hAnsi="Times New Roman"/>
          <w:b/>
          <w:sz w:val="28"/>
          <w:szCs w:val="28"/>
        </w:rPr>
      </w:pPr>
    </w:p>
    <w:p w14:paraId="45A0BD04" w14:textId="0B2B974A" w:rsidR="005F343C" w:rsidRDefault="00126800" w:rsidP="00E97993">
      <w:pPr>
        <w:spacing w:after="160" w:line="259" w:lineRule="auto"/>
        <w:ind w:firstLine="720"/>
        <w:jc w:val="both"/>
        <w:rPr>
          <w:rFonts w:ascii="Times New Roman" w:hAnsi="Times New Roman"/>
          <w:sz w:val="28"/>
          <w:szCs w:val="28"/>
          <w:shd w:val="clear" w:color="auto" w:fill="FFFFFF"/>
        </w:rPr>
      </w:pPr>
      <w:r w:rsidRPr="005F343C">
        <w:rPr>
          <w:rFonts w:ascii="Times New Roman" w:hAnsi="Times New Roman"/>
          <w:sz w:val="28"/>
          <w:szCs w:val="28"/>
        </w:rPr>
        <w:t xml:space="preserve">Ngày nay Công nghệ thông tin đã phát triển với tốc độ nhanh chóng. </w:t>
      </w:r>
      <w:r w:rsidR="005F343C" w:rsidRPr="005F343C">
        <w:rPr>
          <w:rFonts w:ascii="Times New Roman" w:hAnsi="Times New Roman"/>
          <w:sz w:val="28"/>
          <w:szCs w:val="28"/>
          <w:shd w:val="clear" w:color="auto" w:fill="FFFFFF"/>
        </w:rPr>
        <w:t>Áp dụng công nghệ là một bước đi lớn, mang lại nhiều lợi ích cho doanh nghiệp cũng như khách hàng. Nhất là hiện nay, khi mạng internet gần như trở thành công cụ không thể thiếu trong cuộc sống của mỗi cá nhân. Xung quanh mọi người luôn là hình ảnh quảng cáo các chương trình khuyến mãi, chính sách ưu đãi quà tặng khi đặt hàng trên các ứng dụng. Trực tiếp kích thích nhu cầu chi tiêu online, đặt hàng của người dùng.</w:t>
      </w:r>
    </w:p>
    <w:p w14:paraId="2257AF1A" w14:textId="77777777" w:rsidR="00D77F25" w:rsidRPr="005F343C" w:rsidRDefault="00D77F25" w:rsidP="00E97993">
      <w:pPr>
        <w:spacing w:after="160" w:line="259" w:lineRule="auto"/>
        <w:ind w:firstLine="720"/>
        <w:jc w:val="both"/>
        <w:rPr>
          <w:rFonts w:ascii="Times New Roman" w:hAnsi="Times New Roman"/>
          <w:sz w:val="28"/>
          <w:szCs w:val="28"/>
          <w:shd w:val="clear" w:color="auto" w:fill="FFFFFF"/>
        </w:rPr>
      </w:pPr>
    </w:p>
    <w:p w14:paraId="45A0BD05" w14:textId="73BEF02B" w:rsidR="005F343C" w:rsidRDefault="005F343C" w:rsidP="00E97993">
      <w:pPr>
        <w:spacing w:after="160" w:line="259" w:lineRule="auto"/>
        <w:ind w:firstLine="720"/>
        <w:jc w:val="both"/>
        <w:rPr>
          <w:rFonts w:ascii="Times New Roman" w:hAnsi="Times New Roman"/>
          <w:sz w:val="28"/>
          <w:szCs w:val="28"/>
          <w:shd w:val="clear" w:color="auto" w:fill="FFFFFF"/>
        </w:rPr>
      </w:pPr>
      <w:r w:rsidRPr="005F343C">
        <w:rPr>
          <w:rFonts w:ascii="Times New Roman" w:hAnsi="Times New Roman"/>
          <w:sz w:val="28"/>
          <w:szCs w:val="28"/>
          <w:shd w:val="clear" w:color="auto" w:fill="FFFFFF"/>
        </w:rPr>
        <w:t xml:space="preserve">Các ứng dụng đặt hàng, trang web bán hàng được thiết kế trực quan và đẹp mắt, hình ảnh được đầu tư đẹp mắt thu hút khách sử dụng nhiều hơn. Các bên đặt hàng đồng thời kết hợp với đối tác thanh toán, chủ thương hiệu để thực hiện các chương trình khuyến mãi mang lại nhiều lợi ích cho khách hàng. Chính vì vậy, ngành dịch vụ </w:t>
      </w:r>
      <w:r w:rsidR="00327DBC">
        <w:rPr>
          <w:rFonts w:ascii="Times New Roman" w:hAnsi="Times New Roman"/>
          <w:sz w:val="28"/>
          <w:szCs w:val="28"/>
          <w:shd w:val="clear" w:color="auto" w:fill="FFFFFF"/>
        </w:rPr>
        <w:t>mua bán hàng online</w:t>
      </w:r>
      <w:r w:rsidRPr="005F343C">
        <w:rPr>
          <w:rFonts w:ascii="Times New Roman" w:hAnsi="Times New Roman"/>
          <w:sz w:val="28"/>
          <w:szCs w:val="28"/>
          <w:shd w:val="clear" w:color="auto" w:fill="FFFFFF"/>
        </w:rPr>
        <w:t xml:space="preserve"> càng được đà phát triển.</w:t>
      </w:r>
    </w:p>
    <w:p w14:paraId="526F199E" w14:textId="5D8F07A5" w:rsidR="004D47EE" w:rsidRDefault="004D47EE" w:rsidP="004D47EE">
      <w:pPr>
        <w:spacing w:line="276" w:lineRule="auto"/>
        <w:jc w:val="center"/>
        <w:rPr>
          <w:rFonts w:ascii="Times New Roman" w:hAnsi="Times New Roman"/>
          <w:sz w:val="24"/>
        </w:rPr>
      </w:pPr>
      <w:r>
        <w:rPr>
          <w:noProof/>
        </w:rPr>
        <w:drawing>
          <wp:inline distT="0" distB="0" distL="0" distR="0" wp14:anchorId="07E45162" wp14:editId="08B331ED">
            <wp:extent cx="6130925" cy="3449955"/>
            <wp:effectExtent l="0" t="0" r="3175" b="0"/>
            <wp:docPr id="17" name="Picture 17" descr="Việt Nam đứng đầu Đông Nam Á về lượng người mua sắm trực tuyến - Báo Kinh  tế đô th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ệt Nam đứng đầu Đông Nam Á về lượng người mua sắm trực tuyến - Báo Kinh  tế đô th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30925" cy="3449955"/>
                    </a:xfrm>
                    <a:prstGeom prst="rect">
                      <a:avLst/>
                    </a:prstGeom>
                    <a:noFill/>
                    <a:ln>
                      <a:noFill/>
                    </a:ln>
                  </pic:spPr>
                </pic:pic>
              </a:graphicData>
            </a:graphic>
          </wp:inline>
        </w:drawing>
      </w:r>
      <w:r>
        <w:rPr>
          <w:rFonts w:ascii="Times New Roman" w:hAnsi="Times New Roman"/>
          <w:sz w:val="28"/>
          <w:szCs w:val="28"/>
          <w:shd w:val="clear" w:color="auto" w:fill="FFFFFF"/>
        </w:rPr>
        <w:br w:type="textWrapping" w:clear="all"/>
      </w:r>
      <w:r>
        <w:rPr>
          <w:i/>
          <w:color w:val="000000"/>
        </w:rPr>
        <w:t>Hình 1.1: Mua hàng online</w:t>
      </w:r>
    </w:p>
    <w:p w14:paraId="362F5964" w14:textId="0B36B45E" w:rsidR="004D47EE" w:rsidRPr="005F343C" w:rsidRDefault="004D47EE" w:rsidP="004D47EE">
      <w:pPr>
        <w:spacing w:after="160" w:line="259" w:lineRule="auto"/>
        <w:ind w:firstLine="720"/>
        <w:rPr>
          <w:rFonts w:ascii="Times New Roman" w:hAnsi="Times New Roman"/>
          <w:sz w:val="28"/>
          <w:szCs w:val="28"/>
          <w:shd w:val="clear" w:color="auto" w:fill="FFFFFF"/>
        </w:rPr>
      </w:pPr>
    </w:p>
    <w:p w14:paraId="45A0BD06" w14:textId="5B994E5D" w:rsidR="00016D46" w:rsidRDefault="005F343C" w:rsidP="00016D46">
      <w:pPr>
        <w:spacing w:after="160" w:line="259" w:lineRule="auto"/>
        <w:ind w:firstLine="720"/>
        <w:jc w:val="both"/>
        <w:rPr>
          <w:rFonts w:ascii="Times New Roman" w:hAnsi="Times New Roman"/>
          <w:sz w:val="28"/>
          <w:szCs w:val="28"/>
        </w:rPr>
      </w:pPr>
      <w:r w:rsidRPr="005F343C">
        <w:rPr>
          <w:rFonts w:ascii="Times New Roman" w:hAnsi="Times New Roman"/>
          <w:sz w:val="28"/>
          <w:szCs w:val="28"/>
          <w:shd w:val="clear" w:color="auto" w:fill="FFFFFF"/>
        </w:rPr>
        <w:lastRenderedPageBreak/>
        <w:t xml:space="preserve">Đồng thời, ứng dụng trên điện thoại thông minh ngày một phát triển, cho phép thương hiệu bán chủ động hơn trong việc tiếp cận khách hàng, vượt qua giới hạn của kiểu kinh doanh truyền thống. Sự lớn mạnh của công nghệ là một trong những tác động không nhỏ khiến thị trường </w:t>
      </w:r>
      <w:r w:rsidR="00805F18">
        <w:rPr>
          <w:rFonts w:ascii="Times New Roman" w:hAnsi="Times New Roman"/>
          <w:sz w:val="28"/>
          <w:szCs w:val="28"/>
          <w:shd w:val="clear" w:color="auto" w:fill="FFFFFF"/>
        </w:rPr>
        <w:t>mua quần áo online</w:t>
      </w:r>
      <w:r w:rsidRPr="005F343C">
        <w:rPr>
          <w:rFonts w:ascii="Times New Roman" w:hAnsi="Times New Roman"/>
          <w:sz w:val="28"/>
          <w:szCs w:val="28"/>
          <w:shd w:val="clear" w:color="auto" w:fill="FFFFFF"/>
        </w:rPr>
        <w:t xml:space="preserve"> ngày một phát triển.</w:t>
      </w:r>
      <w:r w:rsidR="00016D46" w:rsidRPr="00016D46">
        <w:t xml:space="preserve"> </w:t>
      </w:r>
      <w:r w:rsidR="00016D46" w:rsidRPr="00016D46">
        <w:rPr>
          <w:rFonts w:ascii="Times New Roman" w:hAnsi="Times New Roman"/>
          <w:sz w:val="28"/>
          <w:szCs w:val="28"/>
        </w:rPr>
        <w:t xml:space="preserve">Tuy nhiên bên cạnh những tiện lợi mà các </w:t>
      </w:r>
      <w:r w:rsidR="00016D46">
        <w:rPr>
          <w:rFonts w:ascii="Times New Roman" w:hAnsi="Times New Roman"/>
          <w:sz w:val="28"/>
          <w:szCs w:val="28"/>
        </w:rPr>
        <w:t>ứng dụng</w:t>
      </w:r>
      <w:r w:rsidR="00016D46" w:rsidRPr="00016D46">
        <w:rPr>
          <w:rFonts w:ascii="Times New Roman" w:hAnsi="Times New Roman"/>
          <w:sz w:val="28"/>
          <w:szCs w:val="28"/>
        </w:rPr>
        <w:t xml:space="preserve"> này mang lại, vẫn còn nhiều khó khăn, </w:t>
      </w:r>
      <w:r w:rsidR="00016D46">
        <w:rPr>
          <w:rFonts w:ascii="Times New Roman" w:hAnsi="Times New Roman"/>
          <w:sz w:val="28"/>
          <w:szCs w:val="28"/>
        </w:rPr>
        <w:t>nhược</w:t>
      </w:r>
      <w:r w:rsidR="00016D46" w:rsidRPr="00016D46">
        <w:rPr>
          <w:rFonts w:ascii="Times New Roman" w:hAnsi="Times New Roman"/>
          <w:sz w:val="28"/>
          <w:szCs w:val="28"/>
        </w:rPr>
        <w:t xml:space="preserve"> điểm cần </w:t>
      </w:r>
      <w:r w:rsidR="00016D46">
        <w:rPr>
          <w:rFonts w:ascii="Times New Roman" w:hAnsi="Times New Roman"/>
          <w:sz w:val="28"/>
          <w:szCs w:val="28"/>
        </w:rPr>
        <w:t>được</w:t>
      </w:r>
      <w:r w:rsidR="00016D46" w:rsidRPr="00016D46">
        <w:rPr>
          <w:rFonts w:ascii="Times New Roman" w:hAnsi="Times New Roman"/>
          <w:sz w:val="28"/>
          <w:szCs w:val="28"/>
        </w:rPr>
        <w:t xml:space="preserve"> khắc phục. </w:t>
      </w:r>
      <w:r w:rsidR="00016D46">
        <w:rPr>
          <w:rFonts w:ascii="Times New Roman" w:hAnsi="Times New Roman"/>
          <w:sz w:val="28"/>
          <w:szCs w:val="28"/>
        </w:rPr>
        <w:t>Nhược</w:t>
      </w:r>
      <w:r w:rsidR="00016D46" w:rsidRPr="00016D46">
        <w:rPr>
          <w:rFonts w:ascii="Times New Roman" w:hAnsi="Times New Roman"/>
          <w:sz w:val="28"/>
          <w:szCs w:val="28"/>
        </w:rPr>
        <w:t xml:space="preserve"> điểm của các </w:t>
      </w:r>
      <w:r w:rsidR="00016D46">
        <w:rPr>
          <w:rFonts w:ascii="Times New Roman" w:hAnsi="Times New Roman"/>
          <w:sz w:val="28"/>
          <w:szCs w:val="28"/>
        </w:rPr>
        <w:t>ứng dụng</w:t>
      </w:r>
      <w:r w:rsidR="00016D46" w:rsidRPr="00016D46">
        <w:rPr>
          <w:rFonts w:ascii="Times New Roman" w:hAnsi="Times New Roman"/>
          <w:sz w:val="28"/>
          <w:szCs w:val="28"/>
        </w:rPr>
        <w:t xml:space="preserve"> còn nhiều lý do </w:t>
      </w:r>
      <w:r w:rsidR="00016D46">
        <w:rPr>
          <w:rFonts w:ascii="Times New Roman" w:hAnsi="Times New Roman"/>
          <w:sz w:val="28"/>
          <w:szCs w:val="28"/>
        </w:rPr>
        <w:t>như</w:t>
      </w:r>
      <w:r w:rsidR="00016D46" w:rsidRPr="00016D46">
        <w:rPr>
          <w:rFonts w:ascii="Times New Roman" w:hAnsi="Times New Roman"/>
          <w:sz w:val="28"/>
          <w:szCs w:val="28"/>
        </w:rPr>
        <w:t xml:space="preserve">: Bản thân các nhà lập trình còn hạn chế về trình độ cũng </w:t>
      </w:r>
      <w:r w:rsidR="00016D46">
        <w:rPr>
          <w:rFonts w:ascii="Times New Roman" w:hAnsi="Times New Roman"/>
          <w:sz w:val="28"/>
          <w:szCs w:val="28"/>
        </w:rPr>
        <w:t>như</w:t>
      </w:r>
      <w:r w:rsidR="00016D46" w:rsidRPr="00016D46">
        <w:rPr>
          <w:rFonts w:ascii="Times New Roman" w:hAnsi="Times New Roman"/>
          <w:sz w:val="28"/>
          <w:szCs w:val="28"/>
        </w:rPr>
        <w:t xml:space="preserve"> kinh nghiệm làm phần</w:t>
      </w:r>
      <w:r w:rsidR="00016D46">
        <w:rPr>
          <w:rFonts w:ascii="Times New Roman" w:hAnsi="Times New Roman"/>
          <w:sz w:val="28"/>
          <w:szCs w:val="28"/>
        </w:rPr>
        <w:t xml:space="preserve"> mềm, ứng dụng chỉ phù hợp với một lượng độ tuổi nhất định…</w:t>
      </w:r>
    </w:p>
    <w:p w14:paraId="45A0BD07" w14:textId="13E7E089" w:rsidR="004A101A" w:rsidRDefault="00016D46" w:rsidP="00016D46">
      <w:pPr>
        <w:spacing w:after="160" w:line="259" w:lineRule="auto"/>
        <w:ind w:firstLine="720"/>
        <w:jc w:val="both"/>
        <w:rPr>
          <w:rFonts w:ascii="Times New Roman" w:hAnsi="Times New Roman"/>
          <w:sz w:val="28"/>
          <w:szCs w:val="28"/>
        </w:rPr>
      </w:pPr>
      <w:r>
        <w:rPr>
          <w:rFonts w:ascii="Times New Roman" w:hAnsi="Times New Roman"/>
          <w:sz w:val="28"/>
          <w:szCs w:val="28"/>
        </w:rPr>
        <w:t xml:space="preserve">Thông tin cửa hàng muốn được bảo mật và quản lý riêng biệt. </w:t>
      </w:r>
      <w:r w:rsidRPr="00016D46">
        <w:rPr>
          <w:rFonts w:ascii="Times New Roman" w:hAnsi="Times New Roman"/>
          <w:sz w:val="28"/>
          <w:szCs w:val="28"/>
        </w:rPr>
        <w:t>Lý do trên cho</w:t>
      </w:r>
      <w:r>
        <w:rPr>
          <w:rFonts w:ascii="Times New Roman" w:hAnsi="Times New Roman"/>
          <w:sz w:val="28"/>
          <w:szCs w:val="28"/>
        </w:rPr>
        <w:t xml:space="preserve"> thấy việc xây dựng một ứng dụng </w:t>
      </w:r>
      <w:r w:rsidR="004F0B2E">
        <w:rPr>
          <w:rFonts w:ascii="Times New Roman" w:hAnsi="Times New Roman"/>
          <w:sz w:val="28"/>
          <w:szCs w:val="28"/>
        </w:rPr>
        <w:t>mua</w:t>
      </w:r>
      <w:r>
        <w:rPr>
          <w:rFonts w:ascii="Times New Roman" w:hAnsi="Times New Roman"/>
          <w:sz w:val="28"/>
          <w:szCs w:val="28"/>
        </w:rPr>
        <w:t xml:space="preserve"> </w:t>
      </w:r>
      <w:r w:rsidR="00805F18">
        <w:rPr>
          <w:rFonts w:ascii="Times New Roman" w:hAnsi="Times New Roman"/>
          <w:sz w:val="28"/>
          <w:szCs w:val="28"/>
        </w:rPr>
        <w:t>quần áo online</w:t>
      </w:r>
      <w:r>
        <w:rPr>
          <w:rFonts w:ascii="Times New Roman" w:hAnsi="Times New Roman"/>
          <w:sz w:val="28"/>
          <w:szCs w:val="28"/>
        </w:rPr>
        <w:t xml:space="preserve"> riêng biệt cho cửa hàng</w:t>
      </w:r>
      <w:r w:rsidRPr="00016D46">
        <w:rPr>
          <w:rFonts w:ascii="Times New Roman" w:hAnsi="Times New Roman"/>
          <w:sz w:val="28"/>
          <w:szCs w:val="28"/>
        </w:rPr>
        <w:t xml:space="preserve">, đáp ứng nhanh và hiệu quả các yêu cầu </w:t>
      </w:r>
      <w:r w:rsidR="004A101A">
        <w:rPr>
          <w:rFonts w:ascii="Times New Roman" w:hAnsi="Times New Roman"/>
          <w:sz w:val="28"/>
          <w:szCs w:val="28"/>
        </w:rPr>
        <w:t xml:space="preserve">mà chủ cửa hàng đưa ra. </w:t>
      </w:r>
    </w:p>
    <w:p w14:paraId="45A0BD14" w14:textId="6BAA1276" w:rsidR="00DB6859" w:rsidRPr="004A101A" w:rsidRDefault="004A101A" w:rsidP="00805884">
      <w:pPr>
        <w:spacing w:after="160" w:line="259" w:lineRule="auto"/>
        <w:ind w:firstLine="720"/>
        <w:jc w:val="both"/>
        <w:rPr>
          <w:rFonts w:ascii="Times New Roman" w:hAnsi="Times New Roman"/>
          <w:sz w:val="28"/>
          <w:szCs w:val="28"/>
        </w:rPr>
      </w:pPr>
      <w:r>
        <w:rPr>
          <w:rFonts w:ascii="Times New Roman" w:hAnsi="Times New Roman"/>
          <w:sz w:val="28"/>
          <w:szCs w:val="28"/>
        </w:rPr>
        <w:t>Được</w:t>
      </w:r>
      <w:r w:rsidRPr="004A101A">
        <w:rPr>
          <w:rFonts w:ascii="Times New Roman" w:hAnsi="Times New Roman"/>
          <w:sz w:val="28"/>
          <w:szCs w:val="28"/>
        </w:rPr>
        <w:t xml:space="preserve"> sự đồng ý của </w:t>
      </w:r>
      <w:r>
        <w:rPr>
          <w:rFonts w:ascii="Times New Roman" w:hAnsi="Times New Roman"/>
          <w:sz w:val="28"/>
          <w:szCs w:val="28"/>
        </w:rPr>
        <w:t>trường</w:t>
      </w:r>
      <w:r w:rsidRPr="004A101A">
        <w:rPr>
          <w:rFonts w:ascii="Times New Roman" w:hAnsi="Times New Roman"/>
          <w:sz w:val="28"/>
          <w:szCs w:val="28"/>
        </w:rPr>
        <w:t xml:space="preserve"> </w:t>
      </w:r>
      <w:r>
        <w:rPr>
          <w:rFonts w:ascii="Times New Roman" w:hAnsi="Times New Roman"/>
          <w:sz w:val="28"/>
          <w:szCs w:val="28"/>
        </w:rPr>
        <w:t>Cao đẳng FPT Polytechnic ngành</w:t>
      </w:r>
      <w:r w:rsidRPr="004A101A">
        <w:rPr>
          <w:rFonts w:ascii="Times New Roman" w:hAnsi="Times New Roman"/>
          <w:sz w:val="28"/>
          <w:szCs w:val="28"/>
        </w:rPr>
        <w:t xml:space="preserve"> Công Nghệ Thông Tin, cùng sự ủng hộ nhiệt tình và sự động viên giúp đỡ rất tận tình của thầy</w:t>
      </w:r>
      <w:r w:rsidR="00327DBC">
        <w:rPr>
          <w:rFonts w:ascii="Times New Roman" w:hAnsi="Times New Roman"/>
          <w:sz w:val="28"/>
          <w:szCs w:val="28"/>
        </w:rPr>
        <w:t xml:space="preserve"> Nguyễn Quang Hưng</w:t>
      </w:r>
      <w:r w:rsidRPr="004A101A">
        <w:rPr>
          <w:rFonts w:ascii="Times New Roman" w:hAnsi="Times New Roman"/>
          <w:sz w:val="28"/>
          <w:szCs w:val="28"/>
        </w:rPr>
        <w:t xml:space="preserve">, </w:t>
      </w:r>
      <w:r>
        <w:rPr>
          <w:rFonts w:ascii="Times New Roman" w:hAnsi="Times New Roman"/>
          <w:sz w:val="28"/>
          <w:szCs w:val="28"/>
        </w:rPr>
        <w:t xml:space="preserve">nhóm chúng </w:t>
      </w:r>
      <w:r w:rsidRPr="004A101A">
        <w:rPr>
          <w:rFonts w:ascii="Times New Roman" w:hAnsi="Times New Roman"/>
          <w:sz w:val="28"/>
          <w:szCs w:val="28"/>
        </w:rPr>
        <w:t>em đã chọn đề tài:</w:t>
      </w:r>
      <w:r w:rsidR="00E97993">
        <w:rPr>
          <w:rFonts w:ascii="Times New Roman" w:hAnsi="Times New Roman"/>
          <w:sz w:val="28"/>
          <w:szCs w:val="28"/>
        </w:rPr>
        <w:t xml:space="preserve"> </w:t>
      </w:r>
      <w:r w:rsidRPr="004A101A">
        <w:rPr>
          <w:rFonts w:ascii="Times New Roman" w:hAnsi="Times New Roman"/>
          <w:sz w:val="28"/>
          <w:szCs w:val="28"/>
        </w:rPr>
        <w:t>“</w:t>
      </w:r>
      <w:r>
        <w:rPr>
          <w:rFonts w:ascii="Times New Roman" w:hAnsi="Times New Roman"/>
          <w:sz w:val="28"/>
          <w:szCs w:val="28"/>
        </w:rPr>
        <w:t xml:space="preserve">Ứng dụng </w:t>
      </w:r>
      <w:r w:rsidR="004F0B2E">
        <w:rPr>
          <w:rFonts w:ascii="Times New Roman" w:hAnsi="Times New Roman"/>
          <w:sz w:val="28"/>
          <w:szCs w:val="28"/>
        </w:rPr>
        <w:t>mua</w:t>
      </w:r>
      <w:r>
        <w:rPr>
          <w:rFonts w:ascii="Times New Roman" w:hAnsi="Times New Roman"/>
          <w:sz w:val="28"/>
          <w:szCs w:val="28"/>
        </w:rPr>
        <w:t xml:space="preserve"> </w:t>
      </w:r>
      <w:r w:rsidR="00327DBC">
        <w:rPr>
          <w:rFonts w:ascii="Times New Roman" w:hAnsi="Times New Roman"/>
          <w:sz w:val="28"/>
          <w:szCs w:val="28"/>
        </w:rPr>
        <w:t>quần áo</w:t>
      </w:r>
      <w:r w:rsidR="002464D9">
        <w:rPr>
          <w:rFonts w:ascii="Times New Roman" w:hAnsi="Times New Roman"/>
          <w:sz w:val="28"/>
          <w:szCs w:val="28"/>
          <w:lang w:val="vi-VN"/>
        </w:rPr>
        <w:t xml:space="preserve"> nam</w:t>
      </w:r>
      <w:r w:rsidR="002D7C85">
        <w:rPr>
          <w:rFonts w:ascii="Times New Roman" w:hAnsi="Times New Roman"/>
          <w:sz w:val="28"/>
          <w:szCs w:val="28"/>
        </w:rPr>
        <w:t xml:space="preserve"> công sở</w:t>
      </w:r>
      <w:r w:rsidRPr="004A101A">
        <w:rPr>
          <w:rFonts w:ascii="Times New Roman" w:hAnsi="Times New Roman"/>
          <w:sz w:val="28"/>
          <w:szCs w:val="28"/>
        </w:rPr>
        <w:t xml:space="preserve">”. </w:t>
      </w:r>
      <w:r>
        <w:rPr>
          <w:rFonts w:ascii="Times New Roman" w:hAnsi="Times New Roman"/>
          <w:sz w:val="28"/>
          <w:szCs w:val="28"/>
        </w:rPr>
        <w:t>Ứng dụng này được thực hiện</w:t>
      </w:r>
      <w:r w:rsidRPr="004A101A">
        <w:rPr>
          <w:rFonts w:ascii="Times New Roman" w:hAnsi="Times New Roman"/>
          <w:sz w:val="28"/>
          <w:szCs w:val="28"/>
        </w:rPr>
        <w:t xml:space="preserve"> nhằm đáp ứng yêu cầu: </w:t>
      </w:r>
      <w:r>
        <w:rPr>
          <w:rFonts w:ascii="Times New Roman" w:hAnsi="Times New Roman"/>
          <w:sz w:val="28"/>
          <w:szCs w:val="28"/>
        </w:rPr>
        <w:t xml:space="preserve">Quản lý và bán </w:t>
      </w:r>
      <w:r w:rsidR="00327DBC">
        <w:rPr>
          <w:rFonts w:ascii="Times New Roman" w:hAnsi="Times New Roman"/>
          <w:sz w:val="28"/>
          <w:szCs w:val="28"/>
        </w:rPr>
        <w:t>quần áo</w:t>
      </w:r>
      <w:r w:rsidR="002464D9">
        <w:rPr>
          <w:rFonts w:ascii="Times New Roman" w:hAnsi="Times New Roman"/>
          <w:sz w:val="28"/>
          <w:szCs w:val="28"/>
          <w:lang w:val="vi-VN"/>
        </w:rPr>
        <w:t xml:space="preserve"> </w:t>
      </w:r>
      <w:r w:rsidR="002464D9">
        <w:rPr>
          <w:rFonts w:ascii="Times New Roman" w:hAnsi="Times New Roman"/>
          <w:sz w:val="28"/>
          <w:szCs w:val="28"/>
        </w:rPr>
        <w:t>nam</w:t>
      </w:r>
      <w:r w:rsidR="004F0B2E">
        <w:rPr>
          <w:rFonts w:ascii="Times New Roman" w:hAnsi="Times New Roman"/>
          <w:sz w:val="28"/>
          <w:szCs w:val="28"/>
        </w:rPr>
        <w:t xml:space="preserve"> công sở</w:t>
      </w:r>
      <w:r w:rsidR="00327DBC">
        <w:rPr>
          <w:rFonts w:ascii="Times New Roman" w:hAnsi="Times New Roman"/>
          <w:sz w:val="28"/>
          <w:szCs w:val="28"/>
        </w:rPr>
        <w:t xml:space="preserve"> </w:t>
      </w:r>
      <w:r>
        <w:rPr>
          <w:rFonts w:ascii="Times New Roman" w:hAnsi="Times New Roman"/>
          <w:sz w:val="28"/>
          <w:szCs w:val="28"/>
        </w:rPr>
        <w:t xml:space="preserve">cho cửa hàng. </w:t>
      </w:r>
      <w:r w:rsidR="00DB6859" w:rsidRPr="004A101A">
        <w:rPr>
          <w:rFonts w:ascii="Times New Roman" w:hAnsi="Times New Roman"/>
          <w:b/>
          <w:sz w:val="28"/>
          <w:szCs w:val="28"/>
        </w:rPr>
        <w:br w:type="page"/>
      </w:r>
    </w:p>
    <w:p w14:paraId="6D7F7D5F" w14:textId="77777777" w:rsidR="002E5E74" w:rsidRPr="00520C8F" w:rsidRDefault="002E5E74" w:rsidP="002E5E74">
      <w:pPr>
        <w:pStyle w:val="Heading1"/>
        <w:rPr>
          <w:rFonts w:ascii="Times New Roman" w:hAnsi="Times New Roman"/>
          <w:sz w:val="36"/>
          <w:szCs w:val="36"/>
        </w:rPr>
      </w:pPr>
      <w:bookmarkStart w:id="13" w:name="_Toc120028854"/>
      <w:bookmarkStart w:id="14" w:name="_Toc121767588"/>
      <w:r w:rsidRPr="00520C8F">
        <w:rPr>
          <w:rFonts w:ascii="Times New Roman" w:hAnsi="Times New Roman"/>
          <w:sz w:val="36"/>
          <w:szCs w:val="36"/>
        </w:rPr>
        <w:lastRenderedPageBreak/>
        <w:t xml:space="preserve">PHẦN 1: </w:t>
      </w:r>
      <w:bookmarkEnd w:id="13"/>
      <w:r w:rsidRPr="00520C8F">
        <w:rPr>
          <w:rFonts w:ascii="Times New Roman" w:hAnsi="Times New Roman"/>
          <w:sz w:val="36"/>
          <w:szCs w:val="36"/>
        </w:rPr>
        <w:t>GIỚI THIỆU ĐỀ TÀI – HỆ THỐNG</w:t>
      </w:r>
      <w:bookmarkEnd w:id="14"/>
    </w:p>
    <w:p w14:paraId="4EF991EF" w14:textId="77777777" w:rsidR="002E5E74" w:rsidRDefault="002E5E74" w:rsidP="002E5E74">
      <w:pPr>
        <w:spacing w:line="276" w:lineRule="auto"/>
      </w:pPr>
    </w:p>
    <w:p w14:paraId="5760515E" w14:textId="77777777" w:rsidR="002E5E74" w:rsidRPr="0031697B" w:rsidRDefault="002E5E74" w:rsidP="002E5E74">
      <w:pPr>
        <w:pStyle w:val="Heading2"/>
        <w:numPr>
          <w:ilvl w:val="1"/>
          <w:numId w:val="1"/>
        </w:numPr>
        <w:spacing w:line="276" w:lineRule="auto"/>
        <w:rPr>
          <w:rFonts w:ascii="Times New Roman" w:hAnsi="Times New Roman" w:cs="Times New Roman"/>
          <w:b/>
          <w:color w:val="auto"/>
          <w:sz w:val="28"/>
        </w:rPr>
      </w:pPr>
      <w:bookmarkStart w:id="15" w:name="_Toc117359782"/>
      <w:bookmarkStart w:id="16" w:name="_Toc120028855"/>
      <w:bookmarkStart w:id="17" w:name="_Toc121767589"/>
      <w:r w:rsidRPr="0031697B">
        <w:rPr>
          <w:rFonts w:ascii="Times New Roman" w:hAnsi="Times New Roman" w:cs="Times New Roman"/>
          <w:b/>
          <w:color w:val="auto"/>
          <w:sz w:val="28"/>
        </w:rPr>
        <w:t>Giới thiệu đề tài</w:t>
      </w:r>
      <w:bookmarkEnd w:id="15"/>
      <w:bookmarkEnd w:id="16"/>
      <w:bookmarkEnd w:id="17"/>
      <w:r w:rsidRPr="0031697B">
        <w:rPr>
          <w:rFonts w:ascii="Times New Roman" w:hAnsi="Times New Roman" w:cs="Times New Roman"/>
          <w:b/>
          <w:color w:val="auto"/>
          <w:sz w:val="28"/>
        </w:rPr>
        <w:t xml:space="preserve"> </w:t>
      </w:r>
    </w:p>
    <w:p w14:paraId="251E714C" w14:textId="77777777" w:rsidR="002E5E74" w:rsidRPr="006E27E2" w:rsidRDefault="002E5E74" w:rsidP="002E5E74">
      <w:pPr>
        <w:pStyle w:val="Heading3"/>
        <w:spacing w:line="276" w:lineRule="auto"/>
        <w:ind w:firstLine="420"/>
        <w:rPr>
          <w:rFonts w:ascii="Times New Roman" w:hAnsi="Times New Roman" w:cs="Times New Roman"/>
          <w:b/>
          <w:i/>
          <w:color w:val="auto"/>
          <w:sz w:val="26"/>
          <w:szCs w:val="26"/>
        </w:rPr>
      </w:pPr>
      <w:bookmarkStart w:id="18" w:name="_Toc117359783"/>
      <w:bookmarkStart w:id="19" w:name="_Toc121767590"/>
      <w:r w:rsidRPr="006E27E2">
        <w:rPr>
          <w:rFonts w:ascii="Times New Roman" w:hAnsi="Times New Roman" w:cs="Times New Roman"/>
          <w:b/>
          <w:i/>
          <w:color w:val="auto"/>
          <w:sz w:val="26"/>
          <w:szCs w:val="26"/>
        </w:rPr>
        <w:t>1.1.1 Lý do chọn đề tài</w:t>
      </w:r>
      <w:bookmarkEnd w:id="18"/>
      <w:bookmarkEnd w:id="19"/>
      <w:r w:rsidRPr="006E27E2">
        <w:rPr>
          <w:rFonts w:ascii="Times New Roman" w:hAnsi="Times New Roman" w:cs="Times New Roman"/>
          <w:b/>
          <w:i/>
          <w:color w:val="auto"/>
          <w:sz w:val="26"/>
          <w:szCs w:val="26"/>
        </w:rPr>
        <w:t xml:space="preserve"> </w:t>
      </w:r>
    </w:p>
    <w:p w14:paraId="1BED248A" w14:textId="77777777" w:rsidR="002E5E74" w:rsidRPr="006B46B4" w:rsidRDefault="002E5E74" w:rsidP="002E5E74">
      <w:pPr>
        <w:spacing w:line="276" w:lineRule="auto"/>
        <w:jc w:val="both"/>
        <w:rPr>
          <w:rFonts w:ascii="Times New Roman" w:hAnsi="Times New Roman"/>
          <w:sz w:val="28"/>
          <w:szCs w:val="28"/>
        </w:rPr>
      </w:pPr>
      <w:r w:rsidRPr="006B46B4">
        <w:rPr>
          <w:rFonts w:ascii="Times New Roman" w:hAnsi="Times New Roman"/>
          <w:sz w:val="28"/>
          <w:szCs w:val="28"/>
        </w:rPr>
        <w:tab/>
        <w:t xml:space="preserve">Với sự phát triển của ngành công nghệ 4.0 cùng với nhu cầu </w:t>
      </w:r>
      <w:r>
        <w:rPr>
          <w:rFonts w:ascii="Times New Roman" w:hAnsi="Times New Roman"/>
          <w:sz w:val="28"/>
          <w:szCs w:val="28"/>
        </w:rPr>
        <w:t xml:space="preserve">mua quần áo </w:t>
      </w:r>
      <w:r w:rsidRPr="006B46B4">
        <w:rPr>
          <w:rFonts w:ascii="Times New Roman" w:hAnsi="Times New Roman"/>
          <w:sz w:val="28"/>
          <w:szCs w:val="28"/>
        </w:rPr>
        <w:t>online hiện nay, nhóm chúng em cảm thấy đây là một đề tài đáng được khai thác. Và mong muốn tối ưu hóa ứng dụng mang đến cho người dùng cảm giác thân thiện, dễ sử dụng.</w:t>
      </w:r>
    </w:p>
    <w:p w14:paraId="739F70E3" w14:textId="77777777" w:rsidR="002E5E74" w:rsidRPr="006E27E2" w:rsidRDefault="002E5E74" w:rsidP="002E5E74">
      <w:pPr>
        <w:pStyle w:val="Heading3"/>
        <w:spacing w:line="276" w:lineRule="auto"/>
        <w:ind w:firstLine="420"/>
        <w:rPr>
          <w:rFonts w:ascii="Times New Roman" w:hAnsi="Times New Roman" w:cs="Times New Roman"/>
          <w:b/>
          <w:i/>
          <w:color w:val="auto"/>
          <w:sz w:val="26"/>
          <w:szCs w:val="26"/>
        </w:rPr>
      </w:pPr>
      <w:bookmarkStart w:id="20" w:name="_Toc117359784"/>
      <w:bookmarkStart w:id="21" w:name="_Toc121767591"/>
      <w:r w:rsidRPr="006E27E2">
        <w:rPr>
          <w:rFonts w:ascii="Times New Roman" w:hAnsi="Times New Roman" w:cs="Times New Roman"/>
          <w:b/>
          <w:i/>
          <w:color w:val="auto"/>
          <w:sz w:val="26"/>
          <w:szCs w:val="26"/>
        </w:rPr>
        <w:t>1.1.2 Mục mục tiêu làm đề tài</w:t>
      </w:r>
      <w:bookmarkEnd w:id="20"/>
      <w:bookmarkEnd w:id="21"/>
    </w:p>
    <w:p w14:paraId="46BA9B7E" w14:textId="4497AE61" w:rsidR="002E5E74" w:rsidRPr="006B46B4" w:rsidRDefault="002E5E74" w:rsidP="002E5E74">
      <w:pPr>
        <w:spacing w:line="276" w:lineRule="auto"/>
        <w:jc w:val="both"/>
        <w:rPr>
          <w:rFonts w:ascii="Times New Roman" w:hAnsi="Times New Roman"/>
          <w:sz w:val="28"/>
          <w:szCs w:val="28"/>
        </w:rPr>
      </w:pPr>
      <w:r w:rsidRPr="006B46B4">
        <w:rPr>
          <w:rFonts w:ascii="Times New Roman" w:hAnsi="Times New Roman"/>
          <w:sz w:val="28"/>
          <w:szCs w:val="28"/>
        </w:rPr>
        <w:tab/>
        <w:t xml:space="preserve">Dựa trên thị trương thực tế các ứng dụng còn chưa được hoàn thiện 100% cũng như lập trình viên còn hạn chế kiến thức nên khó tạo ra một ứng dụng có thể dễ dàng tiếp cận được hết các đối tượng. Qua đó nhóm chúng em thấy được những hạn chế nên đã đồng ý phát triển ứng dụng với tên gọi “Ứng dụng </w:t>
      </w:r>
      <w:r>
        <w:rPr>
          <w:rFonts w:ascii="Times New Roman" w:hAnsi="Times New Roman"/>
          <w:sz w:val="28"/>
          <w:szCs w:val="28"/>
        </w:rPr>
        <w:t xml:space="preserve">mua quần áo </w:t>
      </w:r>
      <w:r w:rsidR="0094343E">
        <w:rPr>
          <w:rFonts w:ascii="Times New Roman" w:hAnsi="Times New Roman"/>
          <w:sz w:val="28"/>
          <w:szCs w:val="28"/>
        </w:rPr>
        <w:t xml:space="preserve">nam </w:t>
      </w:r>
      <w:r>
        <w:rPr>
          <w:rFonts w:ascii="Times New Roman" w:hAnsi="Times New Roman"/>
          <w:sz w:val="28"/>
          <w:szCs w:val="28"/>
        </w:rPr>
        <w:t>công sở</w:t>
      </w:r>
      <w:r w:rsidRPr="006B46B4">
        <w:rPr>
          <w:rFonts w:ascii="Times New Roman" w:hAnsi="Times New Roman"/>
          <w:sz w:val="28"/>
          <w:szCs w:val="28"/>
        </w:rPr>
        <w:t xml:space="preserve">” nhằm giúp người dùng dễ dàng hơn trong việc mua </w:t>
      </w:r>
      <w:r>
        <w:rPr>
          <w:rFonts w:ascii="Times New Roman" w:hAnsi="Times New Roman"/>
          <w:sz w:val="28"/>
          <w:szCs w:val="28"/>
        </w:rPr>
        <w:t>quần áo</w:t>
      </w:r>
      <w:r w:rsidR="0094343E">
        <w:rPr>
          <w:rFonts w:ascii="Times New Roman" w:hAnsi="Times New Roman"/>
          <w:sz w:val="28"/>
          <w:szCs w:val="28"/>
          <w:lang w:val="vi-VN"/>
        </w:rPr>
        <w:t xml:space="preserve"> </w:t>
      </w:r>
      <w:r w:rsidR="0094343E">
        <w:rPr>
          <w:rFonts w:ascii="Times New Roman" w:hAnsi="Times New Roman"/>
          <w:sz w:val="28"/>
          <w:szCs w:val="28"/>
        </w:rPr>
        <w:t>nam</w:t>
      </w:r>
      <w:r>
        <w:rPr>
          <w:rFonts w:ascii="Times New Roman" w:hAnsi="Times New Roman"/>
          <w:sz w:val="28"/>
          <w:szCs w:val="28"/>
        </w:rPr>
        <w:t xml:space="preserve"> công sở </w:t>
      </w:r>
      <w:r w:rsidRPr="006B46B4">
        <w:rPr>
          <w:rFonts w:ascii="Times New Roman" w:hAnsi="Times New Roman"/>
          <w:sz w:val="28"/>
          <w:szCs w:val="28"/>
        </w:rPr>
        <w:t xml:space="preserve">với ứng dụng online. Góp phần nhỏ vào ngành công nghệ nói chung và ngành mobile nói riêng. </w:t>
      </w:r>
    </w:p>
    <w:p w14:paraId="7FEC0151" w14:textId="77777777" w:rsidR="002E5E74" w:rsidRPr="0031697B" w:rsidRDefault="002E5E74" w:rsidP="002E5E74">
      <w:pPr>
        <w:pStyle w:val="Heading2"/>
        <w:numPr>
          <w:ilvl w:val="1"/>
          <w:numId w:val="1"/>
        </w:numPr>
        <w:spacing w:line="276" w:lineRule="auto"/>
        <w:rPr>
          <w:rFonts w:ascii="Times New Roman" w:hAnsi="Times New Roman" w:cs="Times New Roman"/>
          <w:b/>
          <w:color w:val="auto"/>
          <w:sz w:val="28"/>
          <w:szCs w:val="28"/>
        </w:rPr>
      </w:pPr>
      <w:bookmarkStart w:id="22" w:name="_Toc117359785"/>
      <w:bookmarkStart w:id="23" w:name="_Toc120028856"/>
      <w:bookmarkStart w:id="24" w:name="_Toc121767592"/>
      <w:r w:rsidRPr="0031697B">
        <w:rPr>
          <w:rFonts w:ascii="Times New Roman" w:hAnsi="Times New Roman" w:cs="Times New Roman"/>
          <w:b/>
          <w:color w:val="auto"/>
          <w:sz w:val="28"/>
          <w:szCs w:val="28"/>
        </w:rPr>
        <w:t>Thành viên tham gia dự án</w:t>
      </w:r>
      <w:bookmarkEnd w:id="22"/>
      <w:bookmarkEnd w:id="23"/>
      <w:bookmarkEnd w:id="24"/>
      <w:r w:rsidRPr="0031697B">
        <w:rPr>
          <w:rFonts w:ascii="Times New Roman" w:hAnsi="Times New Roman" w:cs="Times New Roman"/>
          <w:b/>
          <w:color w:val="auto"/>
          <w:sz w:val="28"/>
          <w:szCs w:val="28"/>
        </w:rPr>
        <w:t xml:space="preserve"> </w:t>
      </w:r>
    </w:p>
    <w:p w14:paraId="1BFB8ABF" w14:textId="77777777" w:rsidR="002E5E74" w:rsidRPr="00EB4BAF" w:rsidRDefault="002E5E74" w:rsidP="002E5E74"/>
    <w:tbl>
      <w:tblPr>
        <w:tblStyle w:val="TableGrid"/>
        <w:tblW w:w="0" w:type="auto"/>
        <w:jc w:val="center"/>
        <w:tblLook w:val="04A0" w:firstRow="1" w:lastRow="0" w:firstColumn="1" w:lastColumn="0" w:noHBand="0" w:noVBand="1"/>
      </w:tblPr>
      <w:tblGrid>
        <w:gridCol w:w="746"/>
        <w:gridCol w:w="3574"/>
        <w:gridCol w:w="1548"/>
        <w:gridCol w:w="3810"/>
      </w:tblGrid>
      <w:tr w:rsidR="002E5E74" w14:paraId="01453D2B" w14:textId="77777777" w:rsidTr="00550055">
        <w:trPr>
          <w:jc w:val="center"/>
        </w:trPr>
        <w:tc>
          <w:tcPr>
            <w:tcW w:w="746" w:type="dxa"/>
          </w:tcPr>
          <w:p w14:paraId="1C0680DA" w14:textId="77777777" w:rsidR="002E5E74" w:rsidRPr="00EB4BAF" w:rsidRDefault="002E5E74" w:rsidP="00997AF6">
            <w:pPr>
              <w:jc w:val="center"/>
              <w:rPr>
                <w:rFonts w:ascii="Times New Roman" w:hAnsi="Times New Roman"/>
                <w:b/>
                <w:sz w:val="28"/>
                <w:szCs w:val="28"/>
              </w:rPr>
            </w:pPr>
            <w:r>
              <w:rPr>
                <w:rFonts w:ascii="Times New Roman" w:hAnsi="Times New Roman"/>
                <w:b/>
                <w:sz w:val="28"/>
                <w:szCs w:val="28"/>
              </w:rPr>
              <w:t>STT</w:t>
            </w:r>
          </w:p>
        </w:tc>
        <w:tc>
          <w:tcPr>
            <w:tcW w:w="3574" w:type="dxa"/>
          </w:tcPr>
          <w:p w14:paraId="4089FF44" w14:textId="77777777" w:rsidR="002E5E74" w:rsidRPr="00EB4BAF" w:rsidRDefault="002E5E74" w:rsidP="00997AF6">
            <w:pPr>
              <w:jc w:val="center"/>
              <w:rPr>
                <w:rFonts w:ascii="Times New Roman" w:hAnsi="Times New Roman"/>
                <w:b/>
                <w:sz w:val="28"/>
                <w:szCs w:val="28"/>
              </w:rPr>
            </w:pPr>
            <w:r w:rsidRPr="00EB4BAF">
              <w:rPr>
                <w:rFonts w:ascii="Times New Roman" w:hAnsi="Times New Roman"/>
                <w:b/>
                <w:sz w:val="28"/>
                <w:szCs w:val="28"/>
              </w:rPr>
              <w:t>Họ tên thành viên</w:t>
            </w:r>
          </w:p>
        </w:tc>
        <w:tc>
          <w:tcPr>
            <w:tcW w:w="1548" w:type="dxa"/>
          </w:tcPr>
          <w:p w14:paraId="0912A5E7" w14:textId="77777777" w:rsidR="002E5E74" w:rsidRPr="00EB4BAF" w:rsidRDefault="002E5E74" w:rsidP="00997AF6">
            <w:pPr>
              <w:jc w:val="center"/>
              <w:rPr>
                <w:rFonts w:ascii="Times New Roman" w:hAnsi="Times New Roman"/>
                <w:b/>
                <w:sz w:val="28"/>
                <w:szCs w:val="28"/>
              </w:rPr>
            </w:pPr>
            <w:r w:rsidRPr="00EB4BAF">
              <w:rPr>
                <w:rFonts w:ascii="Times New Roman" w:hAnsi="Times New Roman"/>
                <w:b/>
                <w:sz w:val="28"/>
                <w:szCs w:val="28"/>
              </w:rPr>
              <w:t>MSSV</w:t>
            </w:r>
          </w:p>
        </w:tc>
        <w:tc>
          <w:tcPr>
            <w:tcW w:w="3810" w:type="dxa"/>
          </w:tcPr>
          <w:p w14:paraId="2B734C5C" w14:textId="77777777" w:rsidR="002E5E74" w:rsidRPr="00EB4BAF" w:rsidRDefault="002E5E74" w:rsidP="00997AF6">
            <w:pPr>
              <w:jc w:val="center"/>
              <w:rPr>
                <w:rFonts w:ascii="Times New Roman" w:hAnsi="Times New Roman"/>
                <w:b/>
                <w:sz w:val="28"/>
                <w:szCs w:val="28"/>
              </w:rPr>
            </w:pPr>
            <w:r w:rsidRPr="00EB4BAF">
              <w:rPr>
                <w:rFonts w:ascii="Times New Roman" w:hAnsi="Times New Roman"/>
                <w:b/>
                <w:sz w:val="28"/>
                <w:szCs w:val="28"/>
              </w:rPr>
              <w:t>Vai trò</w:t>
            </w:r>
          </w:p>
        </w:tc>
      </w:tr>
      <w:tr w:rsidR="002E5E74" w14:paraId="645CB1EC" w14:textId="77777777" w:rsidTr="00550055">
        <w:trPr>
          <w:jc w:val="center"/>
        </w:trPr>
        <w:tc>
          <w:tcPr>
            <w:tcW w:w="746" w:type="dxa"/>
          </w:tcPr>
          <w:p w14:paraId="584842A2" w14:textId="77777777" w:rsidR="002E5E74" w:rsidRDefault="002E5E74" w:rsidP="00997AF6">
            <w:pPr>
              <w:jc w:val="center"/>
              <w:rPr>
                <w:rFonts w:ascii="Times New Roman" w:hAnsi="Times New Roman"/>
                <w:sz w:val="28"/>
                <w:szCs w:val="28"/>
              </w:rPr>
            </w:pPr>
            <w:r>
              <w:rPr>
                <w:rFonts w:ascii="Times New Roman" w:hAnsi="Times New Roman"/>
                <w:sz w:val="28"/>
                <w:szCs w:val="28"/>
              </w:rPr>
              <w:t>1</w:t>
            </w:r>
          </w:p>
        </w:tc>
        <w:tc>
          <w:tcPr>
            <w:tcW w:w="3574" w:type="dxa"/>
          </w:tcPr>
          <w:p w14:paraId="67311A8A" w14:textId="77777777" w:rsidR="002E5E74" w:rsidRDefault="002E5E74" w:rsidP="00997AF6">
            <w:pPr>
              <w:jc w:val="center"/>
              <w:rPr>
                <w:rFonts w:ascii="Times New Roman" w:hAnsi="Times New Roman"/>
                <w:sz w:val="28"/>
                <w:szCs w:val="28"/>
              </w:rPr>
            </w:pPr>
            <w:r w:rsidRPr="00F164BD">
              <w:rPr>
                <w:rFonts w:ascii="Times New Roman" w:hAnsi="Times New Roman"/>
                <w:color w:val="000000"/>
                <w:sz w:val="28"/>
                <w:szCs w:val="28"/>
              </w:rPr>
              <w:t xml:space="preserve">Nguyễn Đình Quang   </w:t>
            </w:r>
          </w:p>
        </w:tc>
        <w:tc>
          <w:tcPr>
            <w:tcW w:w="1548" w:type="dxa"/>
          </w:tcPr>
          <w:p w14:paraId="61D415B2" w14:textId="77777777" w:rsidR="002E5E74" w:rsidRDefault="002E5E74" w:rsidP="00997AF6">
            <w:pPr>
              <w:jc w:val="center"/>
              <w:rPr>
                <w:rFonts w:ascii="Times New Roman" w:hAnsi="Times New Roman"/>
                <w:sz w:val="28"/>
                <w:szCs w:val="28"/>
              </w:rPr>
            </w:pPr>
            <w:r w:rsidRPr="00F164BD">
              <w:rPr>
                <w:rFonts w:ascii="Times New Roman" w:hAnsi="Times New Roman"/>
                <w:color w:val="000000"/>
                <w:sz w:val="28"/>
                <w:szCs w:val="28"/>
              </w:rPr>
              <w:t>PH14804</w:t>
            </w:r>
          </w:p>
        </w:tc>
        <w:tc>
          <w:tcPr>
            <w:tcW w:w="3810" w:type="dxa"/>
          </w:tcPr>
          <w:p w14:paraId="20512748" w14:textId="77777777" w:rsidR="002E5E74" w:rsidRDefault="002E5E74" w:rsidP="00997AF6">
            <w:pPr>
              <w:jc w:val="center"/>
              <w:rPr>
                <w:rFonts w:ascii="Times New Roman" w:hAnsi="Times New Roman"/>
                <w:sz w:val="28"/>
                <w:szCs w:val="28"/>
              </w:rPr>
            </w:pPr>
            <w:r>
              <w:rPr>
                <w:rFonts w:ascii="Times New Roman" w:hAnsi="Times New Roman"/>
                <w:sz w:val="28"/>
                <w:szCs w:val="28"/>
              </w:rPr>
              <w:t>Developer</w:t>
            </w:r>
          </w:p>
        </w:tc>
      </w:tr>
      <w:tr w:rsidR="002E5E74" w14:paraId="249F7362" w14:textId="77777777" w:rsidTr="00550055">
        <w:trPr>
          <w:jc w:val="center"/>
        </w:trPr>
        <w:tc>
          <w:tcPr>
            <w:tcW w:w="746" w:type="dxa"/>
          </w:tcPr>
          <w:p w14:paraId="5322907C" w14:textId="77777777" w:rsidR="002E5E74" w:rsidRDefault="002E5E74" w:rsidP="00997AF6">
            <w:pPr>
              <w:jc w:val="center"/>
              <w:rPr>
                <w:rFonts w:ascii="Times New Roman" w:hAnsi="Times New Roman"/>
                <w:sz w:val="28"/>
                <w:szCs w:val="28"/>
              </w:rPr>
            </w:pPr>
            <w:r>
              <w:rPr>
                <w:rFonts w:ascii="Times New Roman" w:hAnsi="Times New Roman"/>
                <w:sz w:val="28"/>
                <w:szCs w:val="28"/>
              </w:rPr>
              <w:t>2</w:t>
            </w:r>
          </w:p>
        </w:tc>
        <w:tc>
          <w:tcPr>
            <w:tcW w:w="3574" w:type="dxa"/>
          </w:tcPr>
          <w:p w14:paraId="700DD882" w14:textId="77777777" w:rsidR="002E5E74" w:rsidRDefault="002E5E74" w:rsidP="00997AF6">
            <w:pPr>
              <w:jc w:val="center"/>
              <w:rPr>
                <w:rFonts w:ascii="Times New Roman" w:hAnsi="Times New Roman"/>
                <w:sz w:val="28"/>
                <w:szCs w:val="28"/>
              </w:rPr>
            </w:pPr>
            <w:r w:rsidRPr="00F164BD">
              <w:rPr>
                <w:rFonts w:ascii="Times New Roman" w:hAnsi="Times New Roman"/>
                <w:color w:val="000000"/>
                <w:sz w:val="28"/>
                <w:szCs w:val="28"/>
              </w:rPr>
              <w:t xml:space="preserve">Nguyễn Hữu Quân </w:t>
            </w:r>
          </w:p>
        </w:tc>
        <w:tc>
          <w:tcPr>
            <w:tcW w:w="1548" w:type="dxa"/>
          </w:tcPr>
          <w:p w14:paraId="5E37EFE8" w14:textId="77777777" w:rsidR="002E5E74" w:rsidRDefault="002E5E74" w:rsidP="00997AF6">
            <w:pPr>
              <w:jc w:val="center"/>
              <w:rPr>
                <w:rFonts w:ascii="Times New Roman" w:hAnsi="Times New Roman"/>
                <w:sz w:val="28"/>
                <w:szCs w:val="28"/>
              </w:rPr>
            </w:pPr>
            <w:r w:rsidRPr="00F164BD">
              <w:rPr>
                <w:rFonts w:ascii="Times New Roman" w:hAnsi="Times New Roman"/>
                <w:color w:val="000000"/>
                <w:sz w:val="28"/>
                <w:szCs w:val="28"/>
              </w:rPr>
              <w:t>PH14936</w:t>
            </w:r>
          </w:p>
        </w:tc>
        <w:tc>
          <w:tcPr>
            <w:tcW w:w="3810" w:type="dxa"/>
          </w:tcPr>
          <w:p w14:paraId="22FB7AB7" w14:textId="77777777" w:rsidR="002E5E74" w:rsidRDefault="002E5E74" w:rsidP="00997AF6">
            <w:pPr>
              <w:jc w:val="center"/>
              <w:rPr>
                <w:rFonts w:ascii="Times New Roman" w:hAnsi="Times New Roman"/>
                <w:sz w:val="28"/>
                <w:szCs w:val="28"/>
              </w:rPr>
            </w:pPr>
            <w:r>
              <w:rPr>
                <w:rFonts w:ascii="Times New Roman" w:hAnsi="Times New Roman"/>
                <w:sz w:val="28"/>
                <w:szCs w:val="28"/>
              </w:rPr>
              <w:t>Developer,</w:t>
            </w:r>
            <w:r>
              <w:rPr>
                <w:color w:val="000000"/>
                <w:sz w:val="28"/>
                <w:szCs w:val="28"/>
                <w:highlight w:val="white"/>
              </w:rPr>
              <w:t xml:space="preserve"> Tester</w:t>
            </w:r>
          </w:p>
        </w:tc>
      </w:tr>
      <w:tr w:rsidR="002E5E74" w14:paraId="65C5580B" w14:textId="77777777" w:rsidTr="00550055">
        <w:trPr>
          <w:jc w:val="center"/>
        </w:trPr>
        <w:tc>
          <w:tcPr>
            <w:tcW w:w="746" w:type="dxa"/>
          </w:tcPr>
          <w:p w14:paraId="141A3339" w14:textId="77777777" w:rsidR="002E5E74" w:rsidRDefault="002E5E74" w:rsidP="00997AF6">
            <w:pPr>
              <w:jc w:val="center"/>
              <w:rPr>
                <w:rFonts w:ascii="Times New Roman" w:hAnsi="Times New Roman"/>
                <w:sz w:val="28"/>
                <w:szCs w:val="28"/>
              </w:rPr>
            </w:pPr>
            <w:r>
              <w:rPr>
                <w:rFonts w:ascii="Times New Roman" w:hAnsi="Times New Roman"/>
                <w:sz w:val="28"/>
                <w:szCs w:val="28"/>
              </w:rPr>
              <w:t>3</w:t>
            </w:r>
          </w:p>
        </w:tc>
        <w:tc>
          <w:tcPr>
            <w:tcW w:w="3574" w:type="dxa"/>
          </w:tcPr>
          <w:p w14:paraId="4C2BC329" w14:textId="77777777" w:rsidR="002E5E74" w:rsidRDefault="002E5E74" w:rsidP="00997AF6">
            <w:pPr>
              <w:jc w:val="center"/>
              <w:rPr>
                <w:rFonts w:ascii="Times New Roman" w:hAnsi="Times New Roman"/>
                <w:sz w:val="28"/>
                <w:szCs w:val="28"/>
              </w:rPr>
            </w:pPr>
            <w:r w:rsidRPr="00F164BD">
              <w:rPr>
                <w:rFonts w:ascii="Times New Roman" w:hAnsi="Times New Roman"/>
                <w:color w:val="000000"/>
                <w:sz w:val="28"/>
                <w:szCs w:val="28"/>
              </w:rPr>
              <w:t xml:space="preserve">Lê Đức Hiếu </w:t>
            </w:r>
          </w:p>
        </w:tc>
        <w:tc>
          <w:tcPr>
            <w:tcW w:w="1548" w:type="dxa"/>
          </w:tcPr>
          <w:p w14:paraId="45EAD13D" w14:textId="173C5D91" w:rsidR="002E5E74" w:rsidRDefault="002E5E74" w:rsidP="00997AF6">
            <w:pPr>
              <w:jc w:val="center"/>
              <w:rPr>
                <w:rFonts w:ascii="Times New Roman" w:hAnsi="Times New Roman"/>
                <w:sz w:val="28"/>
                <w:szCs w:val="28"/>
              </w:rPr>
            </w:pPr>
            <w:r>
              <w:rPr>
                <w:rFonts w:ascii="Times New Roman" w:hAnsi="Times New Roman"/>
                <w:sz w:val="28"/>
                <w:szCs w:val="28"/>
              </w:rPr>
              <w:t>PH</w:t>
            </w:r>
            <w:r w:rsidR="00240A80">
              <w:rPr>
                <w:rFonts w:ascii="Times New Roman" w:hAnsi="Times New Roman"/>
                <w:sz w:val="28"/>
                <w:szCs w:val="28"/>
              </w:rPr>
              <w:t>14948</w:t>
            </w:r>
          </w:p>
        </w:tc>
        <w:tc>
          <w:tcPr>
            <w:tcW w:w="3810" w:type="dxa"/>
          </w:tcPr>
          <w:p w14:paraId="5C69E6BA" w14:textId="77777777" w:rsidR="002E5E74" w:rsidRDefault="002E5E74" w:rsidP="00997AF6">
            <w:pPr>
              <w:jc w:val="center"/>
              <w:rPr>
                <w:rFonts w:ascii="Times New Roman" w:hAnsi="Times New Roman"/>
                <w:sz w:val="28"/>
                <w:szCs w:val="28"/>
              </w:rPr>
            </w:pPr>
            <w:r>
              <w:rPr>
                <w:rFonts w:ascii="Times New Roman" w:hAnsi="Times New Roman"/>
                <w:sz w:val="28"/>
                <w:szCs w:val="28"/>
              </w:rPr>
              <w:t>Developer</w:t>
            </w:r>
          </w:p>
        </w:tc>
      </w:tr>
      <w:tr w:rsidR="002E5E74" w14:paraId="707C3270" w14:textId="77777777" w:rsidTr="00550055">
        <w:trPr>
          <w:jc w:val="center"/>
        </w:trPr>
        <w:tc>
          <w:tcPr>
            <w:tcW w:w="746" w:type="dxa"/>
          </w:tcPr>
          <w:p w14:paraId="5ECF7C1B" w14:textId="77777777" w:rsidR="002E5E74" w:rsidRDefault="002E5E74" w:rsidP="00997AF6">
            <w:pPr>
              <w:jc w:val="center"/>
              <w:rPr>
                <w:rFonts w:ascii="Times New Roman" w:hAnsi="Times New Roman"/>
                <w:sz w:val="28"/>
                <w:szCs w:val="28"/>
              </w:rPr>
            </w:pPr>
            <w:r>
              <w:rPr>
                <w:rFonts w:ascii="Times New Roman" w:hAnsi="Times New Roman"/>
                <w:sz w:val="28"/>
                <w:szCs w:val="28"/>
              </w:rPr>
              <w:t>4</w:t>
            </w:r>
          </w:p>
        </w:tc>
        <w:tc>
          <w:tcPr>
            <w:tcW w:w="3574" w:type="dxa"/>
          </w:tcPr>
          <w:p w14:paraId="58D8F70B" w14:textId="77777777" w:rsidR="002E5E74" w:rsidRDefault="002E5E74" w:rsidP="00997AF6">
            <w:pPr>
              <w:jc w:val="center"/>
              <w:rPr>
                <w:rFonts w:ascii="Times New Roman" w:hAnsi="Times New Roman"/>
                <w:sz w:val="28"/>
                <w:szCs w:val="28"/>
              </w:rPr>
            </w:pPr>
            <w:r w:rsidRPr="00F164BD">
              <w:rPr>
                <w:rFonts w:ascii="Times New Roman" w:hAnsi="Times New Roman"/>
                <w:color w:val="000000"/>
                <w:sz w:val="28"/>
                <w:szCs w:val="28"/>
              </w:rPr>
              <w:t>Nguyễn Hữu Đồng</w:t>
            </w:r>
          </w:p>
        </w:tc>
        <w:tc>
          <w:tcPr>
            <w:tcW w:w="1548" w:type="dxa"/>
          </w:tcPr>
          <w:p w14:paraId="168A35AB" w14:textId="77777777" w:rsidR="002E5E74" w:rsidRDefault="002E5E74" w:rsidP="00997AF6">
            <w:pPr>
              <w:jc w:val="center"/>
              <w:rPr>
                <w:rFonts w:ascii="Times New Roman" w:hAnsi="Times New Roman"/>
                <w:sz w:val="28"/>
                <w:szCs w:val="28"/>
              </w:rPr>
            </w:pPr>
            <w:r>
              <w:rPr>
                <w:rFonts w:ascii="Times New Roman" w:hAnsi="Times New Roman"/>
                <w:sz w:val="28"/>
                <w:szCs w:val="28"/>
              </w:rPr>
              <w:t>PH14940</w:t>
            </w:r>
          </w:p>
        </w:tc>
        <w:tc>
          <w:tcPr>
            <w:tcW w:w="3810" w:type="dxa"/>
          </w:tcPr>
          <w:p w14:paraId="4F399E56" w14:textId="77777777" w:rsidR="002E5E74" w:rsidRDefault="002E5E74" w:rsidP="00997AF6">
            <w:pPr>
              <w:jc w:val="center"/>
              <w:rPr>
                <w:rFonts w:ascii="Times New Roman" w:hAnsi="Times New Roman"/>
                <w:sz w:val="28"/>
                <w:szCs w:val="28"/>
              </w:rPr>
            </w:pPr>
            <w:r>
              <w:rPr>
                <w:rFonts w:ascii="Times New Roman" w:hAnsi="Times New Roman"/>
                <w:sz w:val="28"/>
                <w:szCs w:val="28"/>
              </w:rPr>
              <w:t>Developer</w:t>
            </w:r>
          </w:p>
        </w:tc>
      </w:tr>
      <w:tr w:rsidR="002E5E74" w14:paraId="5481BF78" w14:textId="77777777" w:rsidTr="00550055">
        <w:trPr>
          <w:jc w:val="center"/>
        </w:trPr>
        <w:tc>
          <w:tcPr>
            <w:tcW w:w="746" w:type="dxa"/>
          </w:tcPr>
          <w:p w14:paraId="67A7F3C9" w14:textId="77777777" w:rsidR="002E5E74" w:rsidRDefault="002E5E74" w:rsidP="00997AF6">
            <w:pPr>
              <w:jc w:val="center"/>
              <w:rPr>
                <w:rFonts w:ascii="Times New Roman" w:hAnsi="Times New Roman"/>
                <w:sz w:val="28"/>
                <w:szCs w:val="28"/>
              </w:rPr>
            </w:pPr>
            <w:r>
              <w:rPr>
                <w:rFonts w:ascii="Times New Roman" w:hAnsi="Times New Roman"/>
                <w:sz w:val="28"/>
                <w:szCs w:val="28"/>
              </w:rPr>
              <w:t>5</w:t>
            </w:r>
          </w:p>
        </w:tc>
        <w:tc>
          <w:tcPr>
            <w:tcW w:w="3574" w:type="dxa"/>
          </w:tcPr>
          <w:p w14:paraId="31406506" w14:textId="77777777" w:rsidR="002E5E74" w:rsidRDefault="002E5E74" w:rsidP="00997AF6">
            <w:pPr>
              <w:jc w:val="center"/>
              <w:rPr>
                <w:rFonts w:ascii="Times New Roman" w:hAnsi="Times New Roman"/>
                <w:sz w:val="28"/>
                <w:szCs w:val="28"/>
              </w:rPr>
            </w:pPr>
            <w:r w:rsidRPr="00F164BD">
              <w:rPr>
                <w:rFonts w:ascii="Times New Roman" w:hAnsi="Times New Roman"/>
                <w:color w:val="000000"/>
                <w:sz w:val="28"/>
                <w:szCs w:val="28"/>
              </w:rPr>
              <w:t xml:space="preserve">Trần Quang Đạt </w:t>
            </w:r>
          </w:p>
        </w:tc>
        <w:tc>
          <w:tcPr>
            <w:tcW w:w="1548" w:type="dxa"/>
          </w:tcPr>
          <w:p w14:paraId="0E706C74" w14:textId="0E76E5DB" w:rsidR="002E5E74" w:rsidRDefault="002E5E74" w:rsidP="00997AF6">
            <w:pPr>
              <w:jc w:val="center"/>
              <w:rPr>
                <w:rFonts w:ascii="Times New Roman" w:hAnsi="Times New Roman"/>
                <w:sz w:val="28"/>
                <w:szCs w:val="28"/>
              </w:rPr>
            </w:pPr>
            <w:r>
              <w:rPr>
                <w:rFonts w:ascii="Times New Roman" w:hAnsi="Times New Roman"/>
                <w:sz w:val="28"/>
                <w:szCs w:val="28"/>
              </w:rPr>
              <w:t>PH</w:t>
            </w:r>
            <w:r w:rsidR="00B84CBD">
              <w:rPr>
                <w:rFonts w:ascii="Times New Roman" w:hAnsi="Times New Roman"/>
                <w:sz w:val="28"/>
                <w:szCs w:val="28"/>
              </w:rPr>
              <w:t>14839</w:t>
            </w:r>
          </w:p>
        </w:tc>
        <w:tc>
          <w:tcPr>
            <w:tcW w:w="3810" w:type="dxa"/>
          </w:tcPr>
          <w:p w14:paraId="09FD4661" w14:textId="77777777" w:rsidR="002E5E74" w:rsidRDefault="002E5E74" w:rsidP="00997AF6">
            <w:pPr>
              <w:jc w:val="center"/>
              <w:rPr>
                <w:rFonts w:ascii="Times New Roman" w:hAnsi="Times New Roman"/>
                <w:sz w:val="28"/>
                <w:szCs w:val="28"/>
              </w:rPr>
            </w:pPr>
            <w:r>
              <w:rPr>
                <w:rFonts w:ascii="Times New Roman" w:hAnsi="Times New Roman"/>
                <w:sz w:val="28"/>
                <w:szCs w:val="28"/>
              </w:rPr>
              <w:t>Developer</w:t>
            </w:r>
          </w:p>
        </w:tc>
      </w:tr>
      <w:tr w:rsidR="002E5E74" w14:paraId="28CDC982" w14:textId="77777777" w:rsidTr="00550055">
        <w:trPr>
          <w:jc w:val="center"/>
        </w:trPr>
        <w:tc>
          <w:tcPr>
            <w:tcW w:w="746" w:type="dxa"/>
          </w:tcPr>
          <w:p w14:paraId="109B3C55" w14:textId="77777777" w:rsidR="002E5E74" w:rsidRDefault="002E5E74" w:rsidP="00997AF6">
            <w:pPr>
              <w:jc w:val="center"/>
              <w:rPr>
                <w:rFonts w:ascii="Times New Roman" w:hAnsi="Times New Roman"/>
                <w:sz w:val="28"/>
                <w:szCs w:val="28"/>
              </w:rPr>
            </w:pPr>
            <w:r>
              <w:rPr>
                <w:rFonts w:ascii="Times New Roman" w:hAnsi="Times New Roman"/>
                <w:sz w:val="28"/>
                <w:szCs w:val="28"/>
              </w:rPr>
              <w:t>6</w:t>
            </w:r>
          </w:p>
        </w:tc>
        <w:tc>
          <w:tcPr>
            <w:tcW w:w="3574" w:type="dxa"/>
          </w:tcPr>
          <w:p w14:paraId="2E664546" w14:textId="77777777" w:rsidR="002E5E74" w:rsidRDefault="002E5E74" w:rsidP="00997AF6">
            <w:pPr>
              <w:jc w:val="center"/>
              <w:rPr>
                <w:rFonts w:ascii="Times New Roman" w:hAnsi="Times New Roman"/>
                <w:sz w:val="28"/>
                <w:szCs w:val="28"/>
              </w:rPr>
            </w:pPr>
            <w:r w:rsidRPr="00F164BD">
              <w:rPr>
                <w:rFonts w:ascii="Times New Roman" w:hAnsi="Times New Roman"/>
                <w:color w:val="000000"/>
                <w:sz w:val="28"/>
                <w:szCs w:val="28"/>
              </w:rPr>
              <w:t>Võ Minh Quân</w:t>
            </w:r>
          </w:p>
        </w:tc>
        <w:tc>
          <w:tcPr>
            <w:tcW w:w="1548" w:type="dxa"/>
          </w:tcPr>
          <w:p w14:paraId="247C5158" w14:textId="14D92E15" w:rsidR="002E5E74" w:rsidRDefault="002E5E74" w:rsidP="00997AF6">
            <w:pPr>
              <w:jc w:val="center"/>
              <w:rPr>
                <w:rFonts w:ascii="Times New Roman" w:hAnsi="Times New Roman"/>
                <w:sz w:val="28"/>
                <w:szCs w:val="28"/>
              </w:rPr>
            </w:pPr>
            <w:r>
              <w:rPr>
                <w:rFonts w:ascii="Times New Roman" w:hAnsi="Times New Roman"/>
                <w:sz w:val="28"/>
                <w:szCs w:val="28"/>
              </w:rPr>
              <w:t>PH</w:t>
            </w:r>
            <w:r w:rsidR="00482C0E" w:rsidRPr="00482C0E">
              <w:rPr>
                <w:rFonts w:ascii="Times New Roman" w:hAnsi="Times New Roman"/>
                <w:sz w:val="28"/>
                <w:szCs w:val="28"/>
              </w:rPr>
              <w:t>15037</w:t>
            </w:r>
            <w:r w:rsidR="00482C0E">
              <w:t xml:space="preserve"> </w:t>
            </w:r>
          </w:p>
        </w:tc>
        <w:tc>
          <w:tcPr>
            <w:tcW w:w="3810" w:type="dxa"/>
          </w:tcPr>
          <w:p w14:paraId="50495850" w14:textId="77777777" w:rsidR="002E5E74" w:rsidRDefault="002E5E74" w:rsidP="00997AF6">
            <w:pPr>
              <w:jc w:val="center"/>
              <w:rPr>
                <w:rFonts w:ascii="Times New Roman" w:hAnsi="Times New Roman"/>
                <w:sz w:val="28"/>
                <w:szCs w:val="28"/>
              </w:rPr>
            </w:pPr>
            <w:r>
              <w:rPr>
                <w:rFonts w:ascii="Times New Roman" w:hAnsi="Times New Roman"/>
                <w:sz w:val="28"/>
                <w:szCs w:val="28"/>
              </w:rPr>
              <w:t>Developer</w:t>
            </w:r>
          </w:p>
        </w:tc>
      </w:tr>
    </w:tbl>
    <w:p w14:paraId="79B84EE6" w14:textId="77777777" w:rsidR="002E5E74" w:rsidRPr="00C3363F" w:rsidRDefault="002E5E74" w:rsidP="002E5E74">
      <w:pPr>
        <w:spacing w:line="276" w:lineRule="auto"/>
        <w:ind w:left="720" w:firstLine="720"/>
        <w:rPr>
          <w:rFonts w:ascii="Times New Roman" w:hAnsi="Times New Roman"/>
          <w:i/>
          <w:sz w:val="28"/>
          <w:szCs w:val="28"/>
        </w:rPr>
      </w:pPr>
      <w:r w:rsidRPr="00C3363F">
        <w:rPr>
          <w:rFonts w:ascii="Times New Roman" w:hAnsi="Times New Roman"/>
          <w:i/>
          <w:sz w:val="28"/>
          <w:szCs w:val="28"/>
        </w:rPr>
        <w:t>Bảng 1.2. Bảng danh sách và vai trò của thành viên nhóm</w:t>
      </w:r>
    </w:p>
    <w:p w14:paraId="2EB7C31E" w14:textId="77777777" w:rsidR="002E5E74" w:rsidRPr="0031697B" w:rsidRDefault="002E5E74" w:rsidP="002E5E74">
      <w:pPr>
        <w:pStyle w:val="Heading2"/>
        <w:numPr>
          <w:ilvl w:val="1"/>
          <w:numId w:val="1"/>
        </w:numPr>
        <w:spacing w:line="276" w:lineRule="auto"/>
        <w:rPr>
          <w:rFonts w:ascii="Times New Roman" w:hAnsi="Times New Roman" w:cs="Times New Roman"/>
          <w:b/>
          <w:color w:val="auto"/>
          <w:sz w:val="28"/>
          <w:szCs w:val="28"/>
        </w:rPr>
      </w:pPr>
      <w:bookmarkStart w:id="25" w:name="_Toc117359786"/>
      <w:bookmarkStart w:id="26" w:name="_Toc120028857"/>
      <w:bookmarkStart w:id="27" w:name="_Toc121767593"/>
      <w:r w:rsidRPr="0031697B">
        <w:rPr>
          <w:rFonts w:ascii="Times New Roman" w:hAnsi="Times New Roman" w:cs="Times New Roman"/>
          <w:b/>
          <w:color w:val="auto"/>
          <w:sz w:val="28"/>
          <w:szCs w:val="28"/>
        </w:rPr>
        <w:t>Các công cụ và công nghệ sử dụng</w:t>
      </w:r>
      <w:bookmarkEnd w:id="25"/>
      <w:bookmarkEnd w:id="26"/>
      <w:bookmarkEnd w:id="27"/>
    </w:p>
    <w:p w14:paraId="5AC52F96" w14:textId="77777777" w:rsidR="002E5E74" w:rsidRPr="006E27E2" w:rsidRDefault="002E5E74" w:rsidP="002E5E74">
      <w:pPr>
        <w:pStyle w:val="Heading3"/>
        <w:spacing w:line="276" w:lineRule="auto"/>
        <w:ind w:firstLine="420"/>
        <w:rPr>
          <w:rFonts w:ascii="Times New Roman" w:hAnsi="Times New Roman" w:cs="Times New Roman"/>
          <w:b/>
          <w:i/>
          <w:color w:val="auto"/>
          <w:sz w:val="26"/>
          <w:szCs w:val="26"/>
        </w:rPr>
      </w:pPr>
      <w:bookmarkStart w:id="28" w:name="_Toc117359787"/>
      <w:bookmarkStart w:id="29" w:name="_Toc121767594"/>
      <w:r w:rsidRPr="006E27E2">
        <w:rPr>
          <w:rFonts w:ascii="Times New Roman" w:hAnsi="Times New Roman" w:cs="Times New Roman"/>
          <w:b/>
          <w:i/>
          <w:color w:val="auto"/>
          <w:sz w:val="26"/>
          <w:szCs w:val="26"/>
        </w:rPr>
        <w:t>1.3.1 Các công cụ</w:t>
      </w:r>
      <w:bookmarkEnd w:id="28"/>
      <w:bookmarkEnd w:id="29"/>
    </w:p>
    <w:p w14:paraId="59BF7797" w14:textId="77777777" w:rsidR="002E5E74" w:rsidRPr="002165F1" w:rsidRDefault="002E5E74" w:rsidP="002E5E74">
      <w:pPr>
        <w:spacing w:line="276" w:lineRule="auto"/>
        <w:rPr>
          <w:rFonts w:ascii="Times New Roman" w:hAnsi="Times New Roman"/>
          <w:sz w:val="28"/>
          <w:szCs w:val="28"/>
        </w:rPr>
      </w:pPr>
      <w:r w:rsidRPr="002165F1">
        <w:rPr>
          <w:rFonts w:ascii="Times New Roman" w:hAnsi="Times New Roman"/>
          <w:sz w:val="28"/>
          <w:szCs w:val="28"/>
        </w:rPr>
        <w:tab/>
        <w:t>- Github</w:t>
      </w:r>
    </w:p>
    <w:p w14:paraId="215BBD7D" w14:textId="77777777" w:rsidR="002E5E74" w:rsidRPr="002165F1" w:rsidRDefault="002E5E74" w:rsidP="002E5E74">
      <w:pPr>
        <w:spacing w:line="276" w:lineRule="auto"/>
        <w:rPr>
          <w:rFonts w:ascii="Times New Roman" w:hAnsi="Times New Roman"/>
          <w:sz w:val="28"/>
          <w:szCs w:val="28"/>
        </w:rPr>
      </w:pPr>
      <w:r w:rsidRPr="002165F1">
        <w:rPr>
          <w:rFonts w:ascii="Times New Roman" w:hAnsi="Times New Roman"/>
          <w:sz w:val="28"/>
          <w:szCs w:val="28"/>
        </w:rPr>
        <w:tab/>
        <w:t xml:space="preserve">- </w:t>
      </w:r>
      <w:r>
        <w:rPr>
          <w:rFonts w:ascii="Times New Roman" w:hAnsi="Times New Roman"/>
          <w:sz w:val="28"/>
          <w:szCs w:val="28"/>
        </w:rPr>
        <w:t>Android</w:t>
      </w:r>
      <w:r w:rsidRPr="002165F1">
        <w:rPr>
          <w:rFonts w:ascii="Times New Roman" w:hAnsi="Times New Roman"/>
          <w:sz w:val="28"/>
          <w:szCs w:val="28"/>
        </w:rPr>
        <w:t xml:space="preserve"> Studio</w:t>
      </w:r>
    </w:p>
    <w:p w14:paraId="578131E3" w14:textId="77777777" w:rsidR="002E5E74" w:rsidRDefault="002E5E74" w:rsidP="002E5E74">
      <w:pPr>
        <w:spacing w:line="276" w:lineRule="auto"/>
        <w:rPr>
          <w:rFonts w:ascii="Times New Roman" w:hAnsi="Times New Roman"/>
          <w:sz w:val="28"/>
          <w:szCs w:val="28"/>
        </w:rPr>
      </w:pPr>
      <w:r>
        <w:rPr>
          <w:rFonts w:ascii="Times New Roman" w:hAnsi="Times New Roman"/>
          <w:sz w:val="28"/>
          <w:szCs w:val="28"/>
        </w:rPr>
        <w:tab/>
        <w:t>- Webstorm</w:t>
      </w:r>
    </w:p>
    <w:p w14:paraId="1263A444" w14:textId="77777777" w:rsidR="002E5E74" w:rsidRDefault="002E5E74" w:rsidP="002E5E74">
      <w:pPr>
        <w:spacing w:line="276" w:lineRule="auto"/>
        <w:rPr>
          <w:rFonts w:ascii="Times New Roman" w:hAnsi="Times New Roman"/>
          <w:sz w:val="28"/>
          <w:szCs w:val="28"/>
        </w:rPr>
      </w:pPr>
      <w:r>
        <w:rPr>
          <w:rFonts w:ascii="Times New Roman" w:hAnsi="Times New Roman"/>
          <w:sz w:val="28"/>
          <w:szCs w:val="28"/>
        </w:rPr>
        <w:tab/>
        <w:t>- PostMan</w:t>
      </w:r>
    </w:p>
    <w:p w14:paraId="13A16D2B" w14:textId="77777777" w:rsidR="002E5E74" w:rsidRDefault="002E5E74" w:rsidP="002E5E74">
      <w:pPr>
        <w:spacing w:line="276" w:lineRule="auto"/>
        <w:rPr>
          <w:rFonts w:ascii="Times New Roman" w:hAnsi="Times New Roman"/>
          <w:sz w:val="28"/>
          <w:szCs w:val="28"/>
        </w:rPr>
      </w:pPr>
      <w:r>
        <w:rPr>
          <w:rFonts w:ascii="Times New Roman" w:hAnsi="Times New Roman"/>
          <w:sz w:val="28"/>
          <w:szCs w:val="28"/>
        </w:rPr>
        <w:tab/>
      </w:r>
      <w:r w:rsidRPr="002165F1">
        <w:rPr>
          <w:rFonts w:ascii="Times New Roman" w:hAnsi="Times New Roman"/>
          <w:sz w:val="28"/>
          <w:szCs w:val="28"/>
        </w:rPr>
        <w:t xml:space="preserve">- Figma </w:t>
      </w:r>
    </w:p>
    <w:p w14:paraId="32E5C165" w14:textId="77777777" w:rsidR="002E5E74" w:rsidRPr="002165F1" w:rsidRDefault="002E5E74" w:rsidP="002E5E74">
      <w:pPr>
        <w:spacing w:line="276" w:lineRule="auto"/>
        <w:rPr>
          <w:rFonts w:ascii="Times New Roman" w:hAnsi="Times New Roman"/>
          <w:sz w:val="28"/>
          <w:szCs w:val="28"/>
        </w:rPr>
      </w:pPr>
    </w:p>
    <w:p w14:paraId="33391111" w14:textId="77777777" w:rsidR="002E5E74" w:rsidRPr="006E27E2" w:rsidRDefault="002E5E74" w:rsidP="002E5E74">
      <w:pPr>
        <w:pStyle w:val="Heading3"/>
        <w:spacing w:line="276" w:lineRule="auto"/>
        <w:ind w:firstLine="420"/>
        <w:rPr>
          <w:rFonts w:ascii="Times New Roman" w:hAnsi="Times New Roman" w:cs="Times New Roman"/>
          <w:b/>
          <w:i/>
          <w:color w:val="auto"/>
          <w:sz w:val="26"/>
          <w:szCs w:val="26"/>
        </w:rPr>
      </w:pPr>
      <w:bookmarkStart w:id="30" w:name="_Toc117359788"/>
      <w:bookmarkStart w:id="31" w:name="_Toc121767595"/>
      <w:r w:rsidRPr="006E27E2">
        <w:rPr>
          <w:rFonts w:ascii="Times New Roman" w:hAnsi="Times New Roman" w:cs="Times New Roman"/>
          <w:b/>
          <w:i/>
          <w:color w:val="auto"/>
          <w:sz w:val="26"/>
          <w:szCs w:val="26"/>
        </w:rPr>
        <w:t>1.3.2 Các công nghệ</w:t>
      </w:r>
      <w:bookmarkEnd w:id="30"/>
      <w:bookmarkEnd w:id="31"/>
    </w:p>
    <w:p w14:paraId="2F5076B1" w14:textId="77777777" w:rsidR="002E5E74" w:rsidRPr="002165F1" w:rsidRDefault="002E5E74" w:rsidP="002E5E74">
      <w:pPr>
        <w:spacing w:after="160"/>
        <w:rPr>
          <w:rFonts w:ascii="Times New Roman" w:hAnsi="Times New Roman"/>
          <w:sz w:val="28"/>
          <w:szCs w:val="28"/>
        </w:rPr>
      </w:pPr>
      <w:r w:rsidRPr="002165F1">
        <w:rPr>
          <w:rFonts w:ascii="Times New Roman" w:hAnsi="Times New Roman"/>
          <w:sz w:val="28"/>
          <w:szCs w:val="28"/>
        </w:rPr>
        <w:tab/>
        <w:t>- Java</w:t>
      </w:r>
      <w:r>
        <w:rPr>
          <w:rFonts w:ascii="Times New Roman" w:hAnsi="Times New Roman"/>
          <w:sz w:val="28"/>
          <w:szCs w:val="28"/>
        </w:rPr>
        <w:t xml:space="preserve"> </w:t>
      </w:r>
    </w:p>
    <w:p w14:paraId="3CE64303" w14:textId="77777777" w:rsidR="002E5E74" w:rsidRDefault="002E5E74" w:rsidP="002E5E74">
      <w:pPr>
        <w:spacing w:after="160"/>
        <w:rPr>
          <w:rFonts w:ascii="Times New Roman" w:hAnsi="Times New Roman"/>
          <w:color w:val="202124"/>
          <w:sz w:val="28"/>
          <w:szCs w:val="28"/>
          <w:shd w:val="clear" w:color="auto" w:fill="FFFFFF"/>
        </w:rPr>
      </w:pPr>
      <w:r w:rsidRPr="002165F1">
        <w:rPr>
          <w:rFonts w:ascii="Times New Roman" w:hAnsi="Times New Roman"/>
          <w:sz w:val="28"/>
          <w:szCs w:val="28"/>
        </w:rPr>
        <w:lastRenderedPageBreak/>
        <w:tab/>
        <w:t xml:space="preserve">- </w:t>
      </w:r>
      <w:r w:rsidRPr="004F0B2E">
        <w:rPr>
          <w:rFonts w:ascii="Times New Roman" w:hAnsi="Times New Roman"/>
          <w:color w:val="202124"/>
          <w:sz w:val="28"/>
          <w:szCs w:val="28"/>
          <w:shd w:val="clear" w:color="auto" w:fill="FFFFFF"/>
        </w:rPr>
        <w:t>Javascript</w:t>
      </w:r>
    </w:p>
    <w:p w14:paraId="68A59457" w14:textId="6B193492" w:rsidR="002E5E74" w:rsidRDefault="002E5E74" w:rsidP="002E5E74">
      <w:pPr>
        <w:spacing w:after="160"/>
        <w:rPr>
          <w:rFonts w:ascii="Times New Roman" w:hAnsi="Times New Roman"/>
          <w:sz w:val="28"/>
          <w:szCs w:val="28"/>
        </w:rPr>
      </w:pPr>
      <w:r>
        <w:rPr>
          <w:rFonts w:ascii="Times New Roman" w:hAnsi="Times New Roman"/>
          <w:color w:val="202124"/>
          <w:sz w:val="28"/>
          <w:szCs w:val="28"/>
          <w:shd w:val="clear" w:color="auto" w:fill="FFFFFF"/>
        </w:rPr>
        <w:tab/>
      </w:r>
      <w:r>
        <w:rPr>
          <w:rFonts w:ascii="Times New Roman" w:hAnsi="Times New Roman"/>
          <w:sz w:val="28"/>
          <w:szCs w:val="28"/>
        </w:rPr>
        <w:t>- Nodejs</w:t>
      </w:r>
    </w:p>
    <w:p w14:paraId="21F9B169" w14:textId="1674AD9F" w:rsidR="002E5E74" w:rsidRPr="002E5E74" w:rsidRDefault="002E5E74" w:rsidP="002E5E74">
      <w:pPr>
        <w:pStyle w:val="Heading2"/>
        <w:spacing w:line="360" w:lineRule="auto"/>
        <w:rPr>
          <w:rFonts w:ascii="Times New Roman" w:eastAsia="Times New Roman" w:hAnsi="Times New Roman" w:cs="Times New Roman"/>
          <w:b/>
          <w:bCs/>
          <w:color w:val="auto"/>
          <w:sz w:val="28"/>
          <w:szCs w:val="28"/>
        </w:rPr>
      </w:pPr>
      <w:bookmarkStart w:id="32" w:name="_Toc121767596"/>
      <w:r w:rsidRPr="002E5E74">
        <w:rPr>
          <w:rFonts w:ascii="Times New Roman" w:eastAsia="Times New Roman" w:hAnsi="Times New Roman" w:cs="Times New Roman"/>
          <w:b/>
          <w:bCs/>
          <w:color w:val="auto"/>
          <w:sz w:val="28"/>
          <w:szCs w:val="28"/>
        </w:rPr>
        <w:t>2.</w:t>
      </w:r>
      <w:r>
        <w:rPr>
          <w:rFonts w:ascii="Times New Roman" w:eastAsia="Times New Roman" w:hAnsi="Times New Roman" w:cs="Times New Roman"/>
          <w:b/>
          <w:bCs/>
          <w:color w:val="auto"/>
          <w:sz w:val="28"/>
          <w:szCs w:val="28"/>
        </w:rPr>
        <w:t xml:space="preserve"> </w:t>
      </w:r>
      <w:r w:rsidRPr="002E5E74">
        <w:rPr>
          <w:rFonts w:ascii="Times New Roman" w:eastAsia="Times New Roman" w:hAnsi="Times New Roman" w:cs="Times New Roman"/>
          <w:b/>
          <w:bCs/>
          <w:color w:val="auto"/>
          <w:sz w:val="28"/>
          <w:szCs w:val="28"/>
        </w:rPr>
        <w:t>Quy ước của tài liệu</w:t>
      </w:r>
      <w:bookmarkEnd w:id="32"/>
    </w:p>
    <w:tbl>
      <w:tblPr>
        <w:tblW w:w="9072"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11"/>
        <w:gridCol w:w="2179"/>
        <w:gridCol w:w="1676"/>
        <w:gridCol w:w="1928"/>
        <w:gridCol w:w="1778"/>
      </w:tblGrid>
      <w:tr w:rsidR="002E5E74" w:rsidRPr="0073400D" w14:paraId="6E989C8A" w14:textId="77777777" w:rsidTr="00997AF6">
        <w:trPr>
          <w:jc w:val="center"/>
        </w:trPr>
        <w:tc>
          <w:tcPr>
            <w:tcW w:w="1511" w:type="dxa"/>
            <w:vAlign w:val="center"/>
          </w:tcPr>
          <w:p w14:paraId="0317D3ED" w14:textId="77777777" w:rsidR="002E5E74" w:rsidRPr="0073400D" w:rsidRDefault="002E5E74" w:rsidP="00997AF6">
            <w:pPr>
              <w:spacing w:line="360" w:lineRule="auto"/>
              <w:jc w:val="center"/>
              <w:rPr>
                <w:rFonts w:ascii="Times New Roman" w:hAnsi="Times New Roman"/>
                <w:b/>
              </w:rPr>
            </w:pPr>
          </w:p>
        </w:tc>
        <w:tc>
          <w:tcPr>
            <w:tcW w:w="2179" w:type="dxa"/>
            <w:vAlign w:val="center"/>
          </w:tcPr>
          <w:p w14:paraId="4429E937" w14:textId="77777777" w:rsidR="002E5E74" w:rsidRPr="0073400D" w:rsidRDefault="002E5E74" w:rsidP="00997AF6">
            <w:pPr>
              <w:spacing w:line="360" w:lineRule="auto"/>
              <w:jc w:val="center"/>
              <w:rPr>
                <w:rFonts w:ascii="Times New Roman" w:hAnsi="Times New Roman"/>
                <w:b/>
              </w:rPr>
            </w:pPr>
            <w:r w:rsidRPr="0073400D">
              <w:rPr>
                <w:rFonts w:ascii="Times New Roman" w:hAnsi="Times New Roman"/>
                <w:b/>
              </w:rPr>
              <w:t>Font chữ</w:t>
            </w:r>
          </w:p>
        </w:tc>
        <w:tc>
          <w:tcPr>
            <w:tcW w:w="1676" w:type="dxa"/>
            <w:vAlign w:val="center"/>
          </w:tcPr>
          <w:p w14:paraId="16E4ACB7" w14:textId="77777777" w:rsidR="002E5E74" w:rsidRPr="0073400D" w:rsidRDefault="002E5E74" w:rsidP="00997AF6">
            <w:pPr>
              <w:spacing w:line="360" w:lineRule="auto"/>
              <w:jc w:val="center"/>
              <w:rPr>
                <w:rFonts w:ascii="Times New Roman" w:hAnsi="Times New Roman"/>
                <w:b/>
              </w:rPr>
            </w:pPr>
            <w:r w:rsidRPr="0073400D">
              <w:rPr>
                <w:rFonts w:ascii="Times New Roman" w:hAnsi="Times New Roman"/>
                <w:b/>
              </w:rPr>
              <w:t>Kích thước chữ</w:t>
            </w:r>
          </w:p>
        </w:tc>
        <w:tc>
          <w:tcPr>
            <w:tcW w:w="1928" w:type="dxa"/>
            <w:vAlign w:val="center"/>
          </w:tcPr>
          <w:p w14:paraId="5DC2A8C4" w14:textId="77777777" w:rsidR="002E5E74" w:rsidRPr="0073400D" w:rsidRDefault="002E5E74" w:rsidP="00997AF6">
            <w:pPr>
              <w:spacing w:line="360" w:lineRule="auto"/>
              <w:jc w:val="center"/>
              <w:rPr>
                <w:rFonts w:ascii="Times New Roman" w:hAnsi="Times New Roman"/>
                <w:b/>
              </w:rPr>
            </w:pPr>
            <w:r w:rsidRPr="0073400D">
              <w:rPr>
                <w:rFonts w:ascii="Times New Roman" w:hAnsi="Times New Roman"/>
                <w:b/>
              </w:rPr>
              <w:t>Khoảng cách giữa các dòng</w:t>
            </w:r>
          </w:p>
        </w:tc>
        <w:tc>
          <w:tcPr>
            <w:tcW w:w="1778" w:type="dxa"/>
            <w:vAlign w:val="center"/>
          </w:tcPr>
          <w:p w14:paraId="0FD16190" w14:textId="77777777" w:rsidR="002E5E74" w:rsidRPr="0073400D" w:rsidRDefault="002E5E74" w:rsidP="00997AF6">
            <w:pPr>
              <w:spacing w:line="360" w:lineRule="auto"/>
              <w:jc w:val="center"/>
              <w:rPr>
                <w:rFonts w:ascii="Times New Roman" w:hAnsi="Times New Roman"/>
                <w:b/>
              </w:rPr>
            </w:pPr>
            <w:r w:rsidRPr="0073400D">
              <w:rPr>
                <w:rFonts w:ascii="Times New Roman" w:hAnsi="Times New Roman"/>
                <w:b/>
              </w:rPr>
              <w:t>Căn lề</w:t>
            </w:r>
          </w:p>
        </w:tc>
      </w:tr>
      <w:tr w:rsidR="002E5E74" w:rsidRPr="0073400D" w14:paraId="4C2D3882" w14:textId="77777777" w:rsidTr="00997AF6">
        <w:trPr>
          <w:jc w:val="center"/>
        </w:trPr>
        <w:tc>
          <w:tcPr>
            <w:tcW w:w="1511" w:type="dxa"/>
          </w:tcPr>
          <w:p w14:paraId="6FBA420E" w14:textId="77777777" w:rsidR="002E5E74" w:rsidRPr="0073400D" w:rsidRDefault="002E5E74" w:rsidP="00997AF6">
            <w:pPr>
              <w:spacing w:line="360" w:lineRule="auto"/>
              <w:jc w:val="center"/>
              <w:rPr>
                <w:rFonts w:ascii="Times New Roman" w:hAnsi="Times New Roman"/>
              </w:rPr>
            </w:pPr>
            <w:r w:rsidRPr="0073400D">
              <w:rPr>
                <w:rFonts w:ascii="Times New Roman" w:hAnsi="Times New Roman"/>
              </w:rPr>
              <w:t>Heading 1</w:t>
            </w:r>
          </w:p>
        </w:tc>
        <w:tc>
          <w:tcPr>
            <w:tcW w:w="2179" w:type="dxa"/>
          </w:tcPr>
          <w:p w14:paraId="578510E4" w14:textId="77777777" w:rsidR="002E5E74" w:rsidRPr="0073400D" w:rsidRDefault="002E5E74" w:rsidP="00997AF6">
            <w:pPr>
              <w:spacing w:line="360" w:lineRule="auto"/>
              <w:jc w:val="center"/>
              <w:rPr>
                <w:rFonts w:ascii="Times New Roman" w:hAnsi="Times New Roman"/>
              </w:rPr>
            </w:pPr>
            <w:r w:rsidRPr="0073400D">
              <w:rPr>
                <w:rFonts w:ascii="Times New Roman" w:hAnsi="Times New Roman"/>
              </w:rPr>
              <w:t>Times New Roman</w:t>
            </w:r>
          </w:p>
        </w:tc>
        <w:tc>
          <w:tcPr>
            <w:tcW w:w="1676" w:type="dxa"/>
          </w:tcPr>
          <w:p w14:paraId="26E5D3C5" w14:textId="77777777" w:rsidR="002E5E74" w:rsidRPr="0073400D" w:rsidRDefault="002E5E74" w:rsidP="00997AF6">
            <w:pPr>
              <w:spacing w:line="360" w:lineRule="auto"/>
              <w:jc w:val="center"/>
              <w:rPr>
                <w:rFonts w:ascii="Times New Roman" w:hAnsi="Times New Roman"/>
              </w:rPr>
            </w:pPr>
            <w:r w:rsidRPr="0073400D">
              <w:rPr>
                <w:rFonts w:ascii="Times New Roman" w:hAnsi="Times New Roman"/>
              </w:rPr>
              <w:t>18</w:t>
            </w:r>
          </w:p>
        </w:tc>
        <w:tc>
          <w:tcPr>
            <w:tcW w:w="1928" w:type="dxa"/>
          </w:tcPr>
          <w:p w14:paraId="59F9F758" w14:textId="77777777" w:rsidR="002E5E74" w:rsidRPr="0073400D" w:rsidRDefault="002E5E74" w:rsidP="00997AF6">
            <w:pPr>
              <w:spacing w:line="360" w:lineRule="auto"/>
              <w:jc w:val="center"/>
              <w:rPr>
                <w:rFonts w:ascii="Times New Roman" w:hAnsi="Times New Roman"/>
              </w:rPr>
            </w:pPr>
            <w:r w:rsidRPr="0073400D">
              <w:rPr>
                <w:rFonts w:ascii="Times New Roman" w:hAnsi="Times New Roman"/>
              </w:rPr>
              <w:t>1.5cm</w:t>
            </w:r>
          </w:p>
        </w:tc>
        <w:tc>
          <w:tcPr>
            <w:tcW w:w="1778" w:type="dxa"/>
          </w:tcPr>
          <w:p w14:paraId="6592CF72" w14:textId="77777777" w:rsidR="002E5E74" w:rsidRPr="0073400D" w:rsidRDefault="002E5E74" w:rsidP="00997AF6">
            <w:pPr>
              <w:spacing w:line="360" w:lineRule="auto"/>
              <w:jc w:val="center"/>
              <w:rPr>
                <w:rFonts w:ascii="Times New Roman" w:hAnsi="Times New Roman"/>
              </w:rPr>
            </w:pPr>
            <w:r w:rsidRPr="0073400D">
              <w:rPr>
                <w:rFonts w:ascii="Times New Roman" w:hAnsi="Times New Roman"/>
              </w:rPr>
              <w:t>Trái</w:t>
            </w:r>
          </w:p>
        </w:tc>
      </w:tr>
      <w:tr w:rsidR="002E5E74" w:rsidRPr="0073400D" w14:paraId="3180BEE0" w14:textId="77777777" w:rsidTr="00997AF6">
        <w:trPr>
          <w:jc w:val="center"/>
        </w:trPr>
        <w:tc>
          <w:tcPr>
            <w:tcW w:w="1511" w:type="dxa"/>
          </w:tcPr>
          <w:p w14:paraId="7DDDA2DF" w14:textId="77777777" w:rsidR="002E5E74" w:rsidRPr="0073400D" w:rsidRDefault="002E5E74" w:rsidP="00997AF6">
            <w:pPr>
              <w:spacing w:line="360" w:lineRule="auto"/>
              <w:jc w:val="center"/>
              <w:rPr>
                <w:rFonts w:ascii="Times New Roman" w:hAnsi="Times New Roman"/>
              </w:rPr>
            </w:pPr>
            <w:r w:rsidRPr="0073400D">
              <w:rPr>
                <w:rFonts w:ascii="Times New Roman" w:hAnsi="Times New Roman"/>
              </w:rPr>
              <w:t>Heading 2</w:t>
            </w:r>
          </w:p>
        </w:tc>
        <w:tc>
          <w:tcPr>
            <w:tcW w:w="2179" w:type="dxa"/>
          </w:tcPr>
          <w:p w14:paraId="3ABE4870" w14:textId="77777777" w:rsidR="002E5E74" w:rsidRPr="0073400D" w:rsidRDefault="002E5E74" w:rsidP="00997AF6">
            <w:pPr>
              <w:spacing w:line="360" w:lineRule="auto"/>
              <w:jc w:val="center"/>
              <w:rPr>
                <w:rFonts w:ascii="Times New Roman" w:hAnsi="Times New Roman"/>
              </w:rPr>
            </w:pPr>
            <w:r w:rsidRPr="0073400D">
              <w:rPr>
                <w:rFonts w:ascii="Times New Roman" w:hAnsi="Times New Roman"/>
              </w:rPr>
              <w:t>Times New Roman</w:t>
            </w:r>
          </w:p>
        </w:tc>
        <w:tc>
          <w:tcPr>
            <w:tcW w:w="1676" w:type="dxa"/>
          </w:tcPr>
          <w:p w14:paraId="30EDBB3E" w14:textId="77777777" w:rsidR="002E5E74" w:rsidRPr="0073400D" w:rsidRDefault="002E5E74" w:rsidP="00997AF6">
            <w:pPr>
              <w:spacing w:line="360" w:lineRule="auto"/>
              <w:jc w:val="center"/>
              <w:rPr>
                <w:rFonts w:ascii="Times New Roman" w:hAnsi="Times New Roman"/>
              </w:rPr>
            </w:pPr>
            <w:r w:rsidRPr="0073400D">
              <w:rPr>
                <w:rFonts w:ascii="Times New Roman" w:hAnsi="Times New Roman"/>
              </w:rPr>
              <w:t>14</w:t>
            </w:r>
          </w:p>
        </w:tc>
        <w:tc>
          <w:tcPr>
            <w:tcW w:w="1928" w:type="dxa"/>
          </w:tcPr>
          <w:p w14:paraId="2B350919" w14:textId="77777777" w:rsidR="002E5E74" w:rsidRPr="0073400D" w:rsidRDefault="002E5E74" w:rsidP="00997AF6">
            <w:pPr>
              <w:spacing w:line="360" w:lineRule="auto"/>
              <w:jc w:val="center"/>
              <w:rPr>
                <w:rFonts w:ascii="Times New Roman" w:hAnsi="Times New Roman"/>
              </w:rPr>
            </w:pPr>
            <w:r w:rsidRPr="0073400D">
              <w:rPr>
                <w:rFonts w:ascii="Times New Roman" w:hAnsi="Times New Roman"/>
              </w:rPr>
              <w:t>1.5cm</w:t>
            </w:r>
          </w:p>
        </w:tc>
        <w:tc>
          <w:tcPr>
            <w:tcW w:w="1778" w:type="dxa"/>
          </w:tcPr>
          <w:p w14:paraId="2CAADA2D" w14:textId="77777777" w:rsidR="002E5E74" w:rsidRPr="0073400D" w:rsidRDefault="002E5E74" w:rsidP="00997AF6">
            <w:pPr>
              <w:spacing w:line="360" w:lineRule="auto"/>
              <w:jc w:val="center"/>
              <w:rPr>
                <w:rFonts w:ascii="Times New Roman" w:hAnsi="Times New Roman"/>
              </w:rPr>
            </w:pPr>
            <w:r w:rsidRPr="0073400D">
              <w:rPr>
                <w:rFonts w:ascii="Times New Roman" w:hAnsi="Times New Roman"/>
              </w:rPr>
              <w:t>Trái</w:t>
            </w:r>
          </w:p>
        </w:tc>
      </w:tr>
      <w:tr w:rsidR="002E5E74" w:rsidRPr="0073400D" w14:paraId="57606F9C" w14:textId="77777777" w:rsidTr="00997AF6">
        <w:trPr>
          <w:jc w:val="center"/>
        </w:trPr>
        <w:tc>
          <w:tcPr>
            <w:tcW w:w="1511" w:type="dxa"/>
          </w:tcPr>
          <w:p w14:paraId="332758A3" w14:textId="77777777" w:rsidR="002E5E74" w:rsidRPr="0073400D" w:rsidRDefault="002E5E74" w:rsidP="00997AF6">
            <w:pPr>
              <w:spacing w:line="360" w:lineRule="auto"/>
              <w:jc w:val="center"/>
              <w:rPr>
                <w:rFonts w:ascii="Times New Roman" w:hAnsi="Times New Roman"/>
              </w:rPr>
            </w:pPr>
            <w:r w:rsidRPr="0073400D">
              <w:rPr>
                <w:rFonts w:ascii="Times New Roman" w:hAnsi="Times New Roman"/>
              </w:rPr>
              <w:t>Nội dung</w:t>
            </w:r>
          </w:p>
        </w:tc>
        <w:tc>
          <w:tcPr>
            <w:tcW w:w="2179" w:type="dxa"/>
          </w:tcPr>
          <w:p w14:paraId="07804713" w14:textId="77777777" w:rsidR="002E5E74" w:rsidRPr="0073400D" w:rsidRDefault="002E5E74" w:rsidP="00997AF6">
            <w:pPr>
              <w:spacing w:line="360" w:lineRule="auto"/>
              <w:jc w:val="center"/>
              <w:rPr>
                <w:rFonts w:ascii="Times New Roman" w:hAnsi="Times New Roman"/>
              </w:rPr>
            </w:pPr>
            <w:r w:rsidRPr="0073400D">
              <w:rPr>
                <w:rFonts w:ascii="Times New Roman" w:hAnsi="Times New Roman"/>
              </w:rPr>
              <w:t>Times New Roman</w:t>
            </w:r>
          </w:p>
        </w:tc>
        <w:tc>
          <w:tcPr>
            <w:tcW w:w="1676" w:type="dxa"/>
          </w:tcPr>
          <w:p w14:paraId="5F335FEB" w14:textId="77777777" w:rsidR="002E5E74" w:rsidRPr="0073400D" w:rsidRDefault="002E5E74" w:rsidP="00997AF6">
            <w:pPr>
              <w:spacing w:line="360" w:lineRule="auto"/>
              <w:jc w:val="center"/>
              <w:rPr>
                <w:rFonts w:ascii="Times New Roman" w:hAnsi="Times New Roman"/>
              </w:rPr>
            </w:pPr>
            <w:r w:rsidRPr="0073400D">
              <w:rPr>
                <w:rFonts w:ascii="Times New Roman" w:hAnsi="Times New Roman"/>
              </w:rPr>
              <w:t>12</w:t>
            </w:r>
          </w:p>
        </w:tc>
        <w:tc>
          <w:tcPr>
            <w:tcW w:w="1928" w:type="dxa"/>
          </w:tcPr>
          <w:p w14:paraId="50F3A72B" w14:textId="09271EDE" w:rsidR="002E5E74" w:rsidRPr="0073400D" w:rsidRDefault="00550055" w:rsidP="00997AF6">
            <w:pPr>
              <w:spacing w:line="360" w:lineRule="auto"/>
              <w:jc w:val="center"/>
              <w:rPr>
                <w:rFonts w:ascii="Times New Roman" w:hAnsi="Times New Roman"/>
              </w:rPr>
            </w:pPr>
            <w:r>
              <w:rPr>
                <w:rFonts w:ascii="Times New Roman" w:hAnsi="Times New Roman"/>
              </w:rPr>
              <w:t>2</w:t>
            </w:r>
            <w:r w:rsidR="002E5E74" w:rsidRPr="0073400D">
              <w:rPr>
                <w:rFonts w:ascii="Times New Roman" w:hAnsi="Times New Roman"/>
              </w:rPr>
              <w:t>cm</w:t>
            </w:r>
          </w:p>
        </w:tc>
        <w:tc>
          <w:tcPr>
            <w:tcW w:w="1778" w:type="dxa"/>
          </w:tcPr>
          <w:p w14:paraId="2E60EC92" w14:textId="77777777" w:rsidR="002E5E74" w:rsidRPr="0073400D" w:rsidRDefault="002E5E74" w:rsidP="00997AF6">
            <w:pPr>
              <w:spacing w:line="360" w:lineRule="auto"/>
              <w:jc w:val="center"/>
              <w:rPr>
                <w:rFonts w:ascii="Times New Roman" w:hAnsi="Times New Roman"/>
              </w:rPr>
            </w:pPr>
            <w:r w:rsidRPr="0073400D">
              <w:rPr>
                <w:rFonts w:ascii="Times New Roman" w:hAnsi="Times New Roman"/>
              </w:rPr>
              <w:t>Đều hai bên</w:t>
            </w:r>
          </w:p>
        </w:tc>
      </w:tr>
    </w:tbl>
    <w:p w14:paraId="29A693F5" w14:textId="77777777" w:rsidR="002E5E74" w:rsidRPr="0073400D" w:rsidRDefault="002E5E74" w:rsidP="002E5E74">
      <w:pPr>
        <w:spacing w:line="360" w:lineRule="auto"/>
        <w:rPr>
          <w:rFonts w:ascii="Times New Roman" w:hAnsi="Times New Roman"/>
        </w:rPr>
      </w:pPr>
    </w:p>
    <w:p w14:paraId="4102C2D8" w14:textId="77777777" w:rsidR="002E5E74" w:rsidRDefault="002E5E74" w:rsidP="002E5E74">
      <w:pPr>
        <w:spacing w:after="160"/>
        <w:rPr>
          <w:rFonts w:ascii="Times New Roman" w:hAnsi="Times New Roman"/>
          <w:sz w:val="28"/>
          <w:szCs w:val="28"/>
        </w:rPr>
      </w:pPr>
    </w:p>
    <w:p w14:paraId="3AE7E66B" w14:textId="77777777" w:rsidR="002E5E74" w:rsidRPr="002E5E74" w:rsidRDefault="002E5E74" w:rsidP="002E5E74">
      <w:pPr>
        <w:pStyle w:val="Heading1"/>
        <w:jc w:val="left"/>
        <w:rPr>
          <w:rFonts w:ascii="Times New Roman" w:hAnsi="Times New Roman"/>
          <w:sz w:val="28"/>
          <w:szCs w:val="28"/>
        </w:rPr>
      </w:pPr>
    </w:p>
    <w:p w14:paraId="25F8AA87" w14:textId="528E15B8" w:rsidR="00805F18" w:rsidRPr="002E5E74" w:rsidRDefault="002E5E74" w:rsidP="002E5E74">
      <w:pPr>
        <w:pStyle w:val="Heading2"/>
        <w:spacing w:line="360" w:lineRule="auto"/>
        <w:rPr>
          <w:rFonts w:ascii="Times New Roman" w:eastAsia="Times New Roman" w:hAnsi="Times New Roman" w:cs="Times New Roman"/>
          <w:b/>
          <w:bCs/>
          <w:color w:val="auto"/>
          <w:sz w:val="28"/>
          <w:szCs w:val="28"/>
        </w:rPr>
      </w:pPr>
      <w:bookmarkStart w:id="33" w:name="_Toc117359780"/>
      <w:bookmarkStart w:id="34" w:name="_Toc120028853"/>
      <w:bookmarkStart w:id="35" w:name="_Toc121767597"/>
      <w:r w:rsidRPr="002E5E74">
        <w:rPr>
          <w:rFonts w:ascii="Times New Roman" w:hAnsi="Times New Roman"/>
          <w:b/>
          <w:bCs/>
          <w:color w:val="auto"/>
          <w:sz w:val="28"/>
          <w:szCs w:val="28"/>
        </w:rPr>
        <w:t>3.</w:t>
      </w:r>
      <w:bookmarkEnd w:id="33"/>
      <w:bookmarkEnd w:id="34"/>
      <w:r w:rsidRPr="002E5E74">
        <w:rPr>
          <w:rFonts w:ascii="Times New Roman" w:eastAsia="Times New Roman" w:hAnsi="Times New Roman" w:cs="Times New Roman"/>
          <w:b/>
          <w:bCs/>
          <w:color w:val="auto"/>
          <w:sz w:val="28"/>
          <w:szCs w:val="28"/>
        </w:rPr>
        <w:t xml:space="preserve"> Bảng chú giải thuật ngữ</w:t>
      </w:r>
      <w:bookmarkStart w:id="36" w:name="_Toc117359781"/>
      <w:bookmarkEnd w:id="35"/>
    </w:p>
    <w:tbl>
      <w:tblPr>
        <w:tblW w:w="9345" w:type="dxa"/>
        <w:jc w:val="center"/>
        <w:tblLayout w:type="fixed"/>
        <w:tblLook w:val="0400" w:firstRow="0" w:lastRow="0" w:firstColumn="0" w:lastColumn="0" w:noHBand="0" w:noVBand="1"/>
      </w:tblPr>
      <w:tblGrid>
        <w:gridCol w:w="2080"/>
        <w:gridCol w:w="7265"/>
      </w:tblGrid>
      <w:tr w:rsidR="00805F18" w14:paraId="4115802D" w14:textId="77777777" w:rsidTr="00550055">
        <w:trPr>
          <w:jc w:val="center"/>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B2B4B7" w14:textId="77777777" w:rsidR="00805F18" w:rsidRPr="00CA7DEC" w:rsidRDefault="00805F18">
            <w:pPr>
              <w:spacing w:line="276" w:lineRule="auto"/>
              <w:jc w:val="center"/>
              <w:rPr>
                <w:rFonts w:ascii="Times New Roman" w:hAnsi="Times New Roman"/>
              </w:rPr>
            </w:pPr>
            <w:r w:rsidRPr="00CA7DEC">
              <w:rPr>
                <w:rFonts w:ascii="Times New Roman" w:hAnsi="Times New Roman"/>
                <w:b/>
                <w:color w:val="000000"/>
                <w:sz w:val="28"/>
                <w:szCs w:val="28"/>
              </w:rPr>
              <w:t>Thuật ngữ</w:t>
            </w:r>
          </w:p>
        </w:tc>
        <w:tc>
          <w:tcPr>
            <w:tcW w:w="7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CBA8C0" w14:textId="77777777" w:rsidR="00805F18" w:rsidRPr="00CA7DEC" w:rsidRDefault="00805F18">
            <w:pPr>
              <w:spacing w:line="276" w:lineRule="auto"/>
              <w:jc w:val="center"/>
              <w:rPr>
                <w:rFonts w:ascii="Times New Roman" w:hAnsi="Times New Roman"/>
              </w:rPr>
            </w:pPr>
            <w:r w:rsidRPr="00CA7DEC">
              <w:rPr>
                <w:rFonts w:ascii="Times New Roman" w:hAnsi="Times New Roman"/>
                <w:b/>
                <w:color w:val="000000"/>
                <w:sz w:val="28"/>
                <w:szCs w:val="28"/>
              </w:rPr>
              <w:t>Giải thích thuật ngữ</w:t>
            </w:r>
          </w:p>
        </w:tc>
      </w:tr>
      <w:tr w:rsidR="00805F18" w14:paraId="752FAEF7" w14:textId="77777777" w:rsidTr="00550055">
        <w:trPr>
          <w:trHeight w:val="719"/>
          <w:jc w:val="center"/>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E3218D" w14:textId="77777777" w:rsidR="00805F18" w:rsidRPr="00CA7DEC" w:rsidRDefault="00805F18">
            <w:pPr>
              <w:spacing w:line="276" w:lineRule="auto"/>
              <w:jc w:val="both"/>
              <w:rPr>
                <w:rFonts w:ascii="Times New Roman" w:hAnsi="Times New Roman"/>
              </w:rPr>
            </w:pPr>
            <w:r w:rsidRPr="00CA7DEC">
              <w:rPr>
                <w:rFonts w:ascii="Times New Roman" w:hAnsi="Times New Roman"/>
                <w:color w:val="000000"/>
                <w:sz w:val="28"/>
                <w:szCs w:val="28"/>
                <w:highlight w:val="white"/>
              </w:rPr>
              <w:t>Tester</w:t>
            </w:r>
          </w:p>
        </w:tc>
        <w:tc>
          <w:tcPr>
            <w:tcW w:w="7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8B0AF1" w14:textId="77777777" w:rsidR="00805F18" w:rsidRPr="00CA7DEC" w:rsidRDefault="00805F18">
            <w:pPr>
              <w:spacing w:line="276" w:lineRule="auto"/>
              <w:jc w:val="both"/>
              <w:rPr>
                <w:rFonts w:ascii="Times New Roman" w:hAnsi="Times New Roman"/>
              </w:rPr>
            </w:pPr>
            <w:r w:rsidRPr="00CA7DEC">
              <w:rPr>
                <w:rFonts w:ascii="Times New Roman" w:hAnsi="Times New Roman"/>
                <w:color w:val="000000"/>
                <w:sz w:val="28"/>
                <w:szCs w:val="28"/>
                <w:highlight w:val="white"/>
              </w:rPr>
              <w:t>Người kiểm tra sản phẩm mà lập trình viên làm ra. </w:t>
            </w:r>
          </w:p>
        </w:tc>
      </w:tr>
      <w:tr w:rsidR="00805F18" w14:paraId="233D54B2" w14:textId="77777777" w:rsidTr="00550055">
        <w:trPr>
          <w:trHeight w:val="1169"/>
          <w:jc w:val="center"/>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583DC1" w14:textId="77777777" w:rsidR="00805F18" w:rsidRPr="00CA7DEC" w:rsidRDefault="00805F18">
            <w:pPr>
              <w:spacing w:line="276" w:lineRule="auto"/>
              <w:jc w:val="both"/>
              <w:rPr>
                <w:rFonts w:ascii="Times New Roman" w:hAnsi="Times New Roman"/>
              </w:rPr>
            </w:pPr>
            <w:r w:rsidRPr="00CA7DEC">
              <w:rPr>
                <w:rFonts w:ascii="Times New Roman" w:hAnsi="Times New Roman"/>
                <w:color w:val="000000"/>
                <w:sz w:val="28"/>
                <w:szCs w:val="28"/>
                <w:highlight w:val="white"/>
              </w:rPr>
              <w:t>Backend Developer</w:t>
            </w:r>
          </w:p>
        </w:tc>
        <w:tc>
          <w:tcPr>
            <w:tcW w:w="7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45F10C" w14:textId="747EA58A" w:rsidR="00805F18" w:rsidRPr="00CA7DEC" w:rsidRDefault="00805F18">
            <w:pPr>
              <w:spacing w:line="276" w:lineRule="auto"/>
              <w:jc w:val="both"/>
              <w:rPr>
                <w:rFonts w:ascii="Times New Roman" w:hAnsi="Times New Roman"/>
              </w:rPr>
            </w:pPr>
            <w:r w:rsidRPr="00CA7DEC">
              <w:rPr>
                <w:rFonts w:ascii="Times New Roman" w:hAnsi="Times New Roman"/>
                <w:color w:val="000000"/>
                <w:sz w:val="28"/>
                <w:szCs w:val="28"/>
                <w:highlight w:val="white"/>
              </w:rPr>
              <w:t xml:space="preserve">Người xử lý </w:t>
            </w:r>
            <w:r w:rsidR="00492A53" w:rsidRPr="00CA7DEC">
              <w:rPr>
                <w:rFonts w:ascii="Times New Roman" w:hAnsi="Times New Roman"/>
                <w:color w:val="000000"/>
                <w:sz w:val="28"/>
                <w:szCs w:val="28"/>
                <w:highlight w:val="white"/>
              </w:rPr>
              <w:t>mọi</w:t>
            </w:r>
            <w:r w:rsidR="00492A53" w:rsidRPr="00CA7DEC">
              <w:rPr>
                <w:rFonts w:ascii="Times New Roman" w:hAnsi="Times New Roman"/>
                <w:color w:val="000000"/>
                <w:sz w:val="28"/>
                <w:szCs w:val="28"/>
                <w:highlight w:val="white"/>
                <w:lang w:val="vi-VN"/>
              </w:rPr>
              <w:t>,</w:t>
            </w:r>
            <w:r w:rsidR="00E2365E">
              <w:rPr>
                <w:rFonts w:ascii="Times New Roman" w:hAnsi="Times New Roman"/>
                <w:color w:val="000000"/>
                <w:sz w:val="28"/>
                <w:szCs w:val="28"/>
                <w:highlight w:val="white"/>
              </w:rPr>
              <w:t xml:space="preserve"> </w:t>
            </w:r>
            <w:r w:rsidR="00492A53" w:rsidRPr="00CA7DEC">
              <w:rPr>
                <w:rFonts w:ascii="Times New Roman" w:hAnsi="Times New Roman"/>
                <w:color w:val="000000"/>
                <w:sz w:val="28"/>
                <w:szCs w:val="28"/>
                <w:highlight w:val="white"/>
                <w:lang w:val="vi-VN"/>
              </w:rPr>
              <w:t>chức năng phía server,</w:t>
            </w:r>
            <w:r w:rsidRPr="00CA7DEC">
              <w:rPr>
                <w:rFonts w:ascii="Times New Roman" w:hAnsi="Times New Roman"/>
                <w:color w:val="000000"/>
                <w:sz w:val="28"/>
                <w:szCs w:val="28"/>
                <w:highlight w:val="white"/>
              </w:rPr>
              <w:t xml:space="preserve"> logic nghiệp vụ phức tạp ở ẩn phía sau, giúp hệ thống hoạt động trơn tru.</w:t>
            </w:r>
          </w:p>
        </w:tc>
      </w:tr>
      <w:tr w:rsidR="00805F18" w14:paraId="0C34F205" w14:textId="77777777" w:rsidTr="00550055">
        <w:trPr>
          <w:trHeight w:val="971"/>
          <w:jc w:val="center"/>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E6E38B" w14:textId="77777777" w:rsidR="00805F18" w:rsidRPr="00CA7DEC" w:rsidRDefault="00805F18">
            <w:pPr>
              <w:spacing w:line="276" w:lineRule="auto"/>
              <w:jc w:val="both"/>
              <w:rPr>
                <w:rFonts w:ascii="Times New Roman" w:hAnsi="Times New Roman"/>
              </w:rPr>
            </w:pPr>
            <w:r w:rsidRPr="00CA7DEC">
              <w:rPr>
                <w:rFonts w:ascii="Times New Roman" w:hAnsi="Times New Roman"/>
                <w:color w:val="000000"/>
                <w:sz w:val="28"/>
                <w:szCs w:val="28"/>
              </w:rPr>
              <w:t>Frontend Developer</w:t>
            </w:r>
          </w:p>
        </w:tc>
        <w:tc>
          <w:tcPr>
            <w:tcW w:w="7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B40BC8" w14:textId="39A1863C" w:rsidR="00805F18" w:rsidRPr="00CA7DEC" w:rsidRDefault="00805F18">
            <w:pPr>
              <w:spacing w:line="276" w:lineRule="auto"/>
              <w:jc w:val="both"/>
              <w:rPr>
                <w:rFonts w:ascii="Times New Roman" w:hAnsi="Times New Roman"/>
              </w:rPr>
            </w:pPr>
            <w:r w:rsidRPr="00CA7DEC">
              <w:rPr>
                <w:rFonts w:ascii="Times New Roman" w:hAnsi="Times New Roman"/>
                <w:color w:val="000000"/>
                <w:sz w:val="28"/>
                <w:szCs w:val="28"/>
                <w:highlight w:val="white"/>
              </w:rPr>
              <w:t xml:space="preserve">Người xử lý việc xây dựng lên giao </w:t>
            </w:r>
            <w:r w:rsidR="0094343E" w:rsidRPr="00CA7DEC">
              <w:rPr>
                <w:rFonts w:ascii="Times New Roman" w:hAnsi="Times New Roman"/>
                <w:color w:val="000000"/>
                <w:sz w:val="28"/>
                <w:szCs w:val="28"/>
                <w:highlight w:val="white"/>
              </w:rPr>
              <w:t>diện</w:t>
            </w:r>
            <w:r w:rsidR="0094343E" w:rsidRPr="00CA7DEC">
              <w:rPr>
                <w:rFonts w:ascii="Times New Roman" w:hAnsi="Times New Roman"/>
                <w:color w:val="000000"/>
                <w:sz w:val="28"/>
                <w:szCs w:val="28"/>
                <w:highlight w:val="white"/>
                <w:lang w:val="vi-VN"/>
              </w:rPr>
              <w:t>,</w:t>
            </w:r>
            <w:r w:rsidR="00E2365E">
              <w:rPr>
                <w:rFonts w:ascii="Times New Roman" w:hAnsi="Times New Roman"/>
                <w:color w:val="000000"/>
                <w:sz w:val="28"/>
                <w:szCs w:val="28"/>
                <w:highlight w:val="white"/>
              </w:rPr>
              <w:t xml:space="preserve"> </w:t>
            </w:r>
            <w:r w:rsidR="0094343E" w:rsidRPr="00CA7DEC">
              <w:rPr>
                <w:rFonts w:ascii="Times New Roman" w:hAnsi="Times New Roman"/>
                <w:color w:val="000000"/>
                <w:sz w:val="28"/>
                <w:szCs w:val="28"/>
                <w:highlight w:val="white"/>
                <w:lang w:val="vi-VN"/>
              </w:rPr>
              <w:t>chức năng</w:t>
            </w:r>
            <w:r w:rsidR="00492A53" w:rsidRPr="00CA7DEC">
              <w:rPr>
                <w:rFonts w:ascii="Times New Roman" w:hAnsi="Times New Roman"/>
                <w:color w:val="000000"/>
                <w:sz w:val="28"/>
                <w:szCs w:val="28"/>
                <w:highlight w:val="white"/>
                <w:lang w:val="vi-VN"/>
              </w:rPr>
              <w:t xml:space="preserve"> client</w:t>
            </w:r>
            <w:r w:rsidRPr="00CA7DEC">
              <w:rPr>
                <w:rFonts w:ascii="Times New Roman" w:hAnsi="Times New Roman"/>
                <w:color w:val="000000"/>
                <w:sz w:val="28"/>
                <w:szCs w:val="28"/>
                <w:highlight w:val="white"/>
              </w:rPr>
              <w:t xml:space="preserve"> hệ thống từ thiết kế của designer.</w:t>
            </w:r>
          </w:p>
        </w:tc>
      </w:tr>
      <w:tr w:rsidR="00805F18" w14:paraId="4C5E7F84" w14:textId="77777777" w:rsidTr="00550055">
        <w:trPr>
          <w:trHeight w:val="719"/>
          <w:jc w:val="center"/>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3565AF" w14:textId="77777777" w:rsidR="00805F18" w:rsidRPr="00CA7DEC" w:rsidRDefault="00805F18">
            <w:pPr>
              <w:spacing w:line="276" w:lineRule="auto"/>
              <w:jc w:val="both"/>
              <w:rPr>
                <w:rFonts w:ascii="Times New Roman" w:hAnsi="Times New Roman"/>
              </w:rPr>
            </w:pPr>
            <w:r w:rsidRPr="00CA7DEC">
              <w:rPr>
                <w:rFonts w:ascii="Times New Roman" w:hAnsi="Times New Roman"/>
                <w:color w:val="000000"/>
                <w:sz w:val="28"/>
                <w:szCs w:val="28"/>
              </w:rPr>
              <w:t>Module</w:t>
            </w:r>
          </w:p>
        </w:tc>
        <w:tc>
          <w:tcPr>
            <w:tcW w:w="7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8AC96F" w14:textId="77777777" w:rsidR="00805F18" w:rsidRPr="00CA7DEC" w:rsidRDefault="00805F18">
            <w:pPr>
              <w:spacing w:line="276" w:lineRule="auto"/>
              <w:jc w:val="both"/>
              <w:rPr>
                <w:rFonts w:ascii="Times New Roman" w:hAnsi="Times New Roman"/>
              </w:rPr>
            </w:pPr>
            <w:r w:rsidRPr="00CA7DEC">
              <w:rPr>
                <w:rFonts w:ascii="Times New Roman" w:hAnsi="Times New Roman"/>
                <w:color w:val="000000"/>
                <w:sz w:val="28"/>
                <w:szCs w:val="28"/>
              </w:rPr>
              <w:t>Chức năng</w:t>
            </w:r>
          </w:p>
        </w:tc>
      </w:tr>
      <w:tr w:rsidR="00805F18" w14:paraId="4DFDACF6" w14:textId="77777777" w:rsidTr="00550055">
        <w:trPr>
          <w:trHeight w:val="1061"/>
          <w:jc w:val="center"/>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4EBCC6" w14:textId="3A2B45D0" w:rsidR="00805F18" w:rsidRPr="00CA7DEC" w:rsidRDefault="006F3D31">
            <w:pPr>
              <w:spacing w:line="276" w:lineRule="auto"/>
              <w:jc w:val="both"/>
              <w:rPr>
                <w:rFonts w:ascii="Times New Roman" w:hAnsi="Times New Roman"/>
              </w:rPr>
            </w:pPr>
            <w:r>
              <w:rPr>
                <w:rFonts w:ascii="Times New Roman" w:hAnsi="Times New Roman"/>
                <w:color w:val="000000"/>
                <w:sz w:val="28"/>
                <w:szCs w:val="28"/>
              </w:rPr>
              <w:t>CRUD</w:t>
            </w:r>
          </w:p>
        </w:tc>
        <w:tc>
          <w:tcPr>
            <w:tcW w:w="7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1146A1" w14:textId="04024260" w:rsidR="006F3D31" w:rsidRPr="006F3D31" w:rsidRDefault="006F3D31" w:rsidP="006F3D31">
            <w:pPr>
              <w:pStyle w:val="Heading2"/>
              <w:shd w:val="clear" w:color="auto" w:fill="FFFFFF"/>
              <w:spacing w:before="0" w:after="144"/>
              <w:rPr>
                <w:rFonts w:ascii="Times New Roman" w:hAnsi="Times New Roman" w:cs="Times New Roman"/>
                <w:color w:val="1B1B1B"/>
                <w:sz w:val="28"/>
                <w:szCs w:val="28"/>
                <w:lang w:val="vi-VN"/>
              </w:rPr>
            </w:pPr>
            <w:bookmarkStart w:id="37" w:name="_Toc121767598"/>
            <w:r w:rsidRPr="006F3D31">
              <w:rPr>
                <w:rFonts w:ascii="Times New Roman" w:hAnsi="Times New Roman" w:cs="Times New Roman"/>
                <w:color w:val="1B1B1B"/>
                <w:sz w:val="28"/>
                <w:szCs w:val="28"/>
              </w:rPr>
              <w:t xml:space="preserve">CRUD là gì? CRUD là viết tắt của 4 từ tiếng Anh: Create, Read, Update, Delete. CRUD là 4 tính năng quan trọng nhất để làm việc với Database của một </w:t>
            </w:r>
            <w:r>
              <w:rPr>
                <w:rFonts w:ascii="Times New Roman" w:hAnsi="Times New Roman" w:cs="Times New Roman"/>
                <w:color w:val="1B1B1B"/>
                <w:sz w:val="28"/>
                <w:szCs w:val="28"/>
              </w:rPr>
              <w:t>Website</w:t>
            </w:r>
            <w:r>
              <w:rPr>
                <w:rFonts w:ascii="Times New Roman" w:hAnsi="Times New Roman" w:cs="Times New Roman"/>
                <w:color w:val="1B1B1B"/>
                <w:sz w:val="28"/>
                <w:szCs w:val="28"/>
                <w:lang w:val="vi-VN"/>
              </w:rPr>
              <w:t>.</w:t>
            </w:r>
            <w:bookmarkEnd w:id="37"/>
          </w:p>
          <w:p w14:paraId="47ACDF41" w14:textId="0761B960" w:rsidR="00805F18" w:rsidRPr="00CA7DEC" w:rsidRDefault="00805F18">
            <w:pPr>
              <w:spacing w:line="276" w:lineRule="auto"/>
              <w:jc w:val="both"/>
              <w:rPr>
                <w:rFonts w:ascii="Times New Roman" w:hAnsi="Times New Roman"/>
              </w:rPr>
            </w:pPr>
          </w:p>
        </w:tc>
      </w:tr>
      <w:tr w:rsidR="00805F18" w14:paraId="690941F2" w14:textId="77777777" w:rsidTr="00550055">
        <w:trPr>
          <w:trHeight w:val="980"/>
          <w:jc w:val="center"/>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125DF" w14:textId="77777777" w:rsidR="00805F18" w:rsidRPr="00CA7DEC" w:rsidRDefault="00805F18">
            <w:pPr>
              <w:spacing w:line="276" w:lineRule="auto"/>
              <w:jc w:val="both"/>
              <w:rPr>
                <w:rFonts w:ascii="Times New Roman" w:hAnsi="Times New Roman"/>
              </w:rPr>
            </w:pPr>
            <w:r w:rsidRPr="00CA7DEC">
              <w:rPr>
                <w:rFonts w:ascii="Times New Roman" w:hAnsi="Times New Roman"/>
                <w:color w:val="000000"/>
                <w:sz w:val="28"/>
                <w:szCs w:val="28"/>
              </w:rPr>
              <w:lastRenderedPageBreak/>
              <w:t>Web hosting</w:t>
            </w:r>
          </w:p>
        </w:tc>
        <w:tc>
          <w:tcPr>
            <w:tcW w:w="7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76A0F2" w14:textId="77777777" w:rsidR="00805F18" w:rsidRPr="00CA7DEC" w:rsidRDefault="00805F18">
            <w:pPr>
              <w:spacing w:line="276" w:lineRule="auto"/>
              <w:jc w:val="both"/>
              <w:rPr>
                <w:rFonts w:ascii="Times New Roman" w:hAnsi="Times New Roman"/>
              </w:rPr>
            </w:pPr>
            <w:r w:rsidRPr="00CA7DEC">
              <w:rPr>
                <w:rFonts w:ascii="Times New Roman" w:hAnsi="Times New Roman"/>
                <w:color w:val="000000"/>
                <w:sz w:val="28"/>
                <w:szCs w:val="28"/>
              </w:rPr>
              <w:t>Web Hosting là nơi lưu trữ tất cả các trang Web, các thông tin, tư liệu, hình ảnh của Website trên một máy chủ Internet</w:t>
            </w:r>
          </w:p>
        </w:tc>
      </w:tr>
      <w:tr w:rsidR="00805F18" w14:paraId="06AEA0EF" w14:textId="77777777" w:rsidTr="00550055">
        <w:trPr>
          <w:trHeight w:val="908"/>
          <w:jc w:val="center"/>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D07F71" w14:textId="77777777" w:rsidR="00805F18" w:rsidRPr="00CA7DEC" w:rsidRDefault="00805F18">
            <w:pPr>
              <w:spacing w:line="276" w:lineRule="auto"/>
              <w:jc w:val="both"/>
              <w:rPr>
                <w:rFonts w:ascii="Times New Roman" w:hAnsi="Times New Roman"/>
              </w:rPr>
            </w:pPr>
            <w:r w:rsidRPr="00CA7DEC">
              <w:rPr>
                <w:rFonts w:ascii="Times New Roman" w:hAnsi="Times New Roman"/>
                <w:color w:val="000000"/>
                <w:sz w:val="28"/>
                <w:szCs w:val="28"/>
              </w:rPr>
              <w:t>HTTP request</w:t>
            </w:r>
          </w:p>
        </w:tc>
        <w:tc>
          <w:tcPr>
            <w:tcW w:w="7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B5E8BE" w14:textId="77777777" w:rsidR="00805F18" w:rsidRPr="00CA7DEC" w:rsidRDefault="00805F18">
            <w:pPr>
              <w:spacing w:line="276" w:lineRule="auto"/>
              <w:jc w:val="both"/>
              <w:rPr>
                <w:rFonts w:ascii="Times New Roman" w:hAnsi="Times New Roman"/>
              </w:rPr>
            </w:pPr>
            <w:r w:rsidRPr="00CA7DEC">
              <w:rPr>
                <w:rFonts w:ascii="Times New Roman" w:hAnsi="Times New Roman"/>
                <w:color w:val="000000"/>
                <w:sz w:val="28"/>
                <w:szCs w:val="28"/>
              </w:rPr>
              <w:t>Thông báo yêu cầu được gửi từ client đến server, để yêu cầu server làm việc gì đó. </w:t>
            </w:r>
          </w:p>
        </w:tc>
      </w:tr>
      <w:tr w:rsidR="00CA7DEC" w14:paraId="6BDF4A7D" w14:textId="77777777" w:rsidTr="00EA0EC4">
        <w:trPr>
          <w:trHeight w:val="575"/>
          <w:jc w:val="center"/>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0B77B" w14:textId="2C4DA77E" w:rsidR="00CA7DEC" w:rsidRPr="00CA7DEC" w:rsidRDefault="00CA7DEC" w:rsidP="00CA7DEC">
            <w:pPr>
              <w:spacing w:line="276" w:lineRule="auto"/>
              <w:jc w:val="both"/>
              <w:rPr>
                <w:rFonts w:ascii="Times New Roman" w:hAnsi="Times New Roman"/>
              </w:rPr>
            </w:pPr>
            <w:r w:rsidRPr="00CA7DEC">
              <w:rPr>
                <w:rFonts w:ascii="Times New Roman" w:hAnsi="Times New Roman"/>
              </w:rPr>
              <w:t>Use Case</w:t>
            </w:r>
          </w:p>
        </w:tc>
        <w:tc>
          <w:tcPr>
            <w:tcW w:w="7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6BCE8A" w14:textId="25590940" w:rsidR="00CA7DEC" w:rsidRPr="00CA7DEC" w:rsidRDefault="00CA7DEC" w:rsidP="00CA7DEC">
            <w:pPr>
              <w:spacing w:line="276" w:lineRule="auto"/>
              <w:jc w:val="both"/>
              <w:rPr>
                <w:rFonts w:ascii="Times New Roman" w:hAnsi="Times New Roman"/>
              </w:rPr>
            </w:pPr>
            <w:r w:rsidRPr="00CA7DEC">
              <w:rPr>
                <w:rFonts w:ascii="Times New Roman" w:hAnsi="Times New Roman"/>
              </w:rPr>
              <w:t>Một kỹ thuật được dùng trong kỹ thuật phần mềm và hệ thống để nắm bắt yêu cầu chức năng hệ thống. Mô tả sự tương tác đặc trưng giữa người dùng bên ngoài và hệ thống.</w:t>
            </w:r>
          </w:p>
        </w:tc>
      </w:tr>
      <w:tr w:rsidR="00CA7DEC" w14:paraId="45542DC5" w14:textId="77777777" w:rsidTr="00550055">
        <w:trPr>
          <w:trHeight w:val="1160"/>
          <w:jc w:val="center"/>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398CC0" w14:textId="192A0161" w:rsidR="00CA7DEC" w:rsidRPr="00CA7DEC" w:rsidRDefault="00CA7DEC" w:rsidP="00CA7DEC">
            <w:pPr>
              <w:spacing w:line="276" w:lineRule="auto"/>
              <w:jc w:val="both"/>
              <w:rPr>
                <w:rFonts w:ascii="Times New Roman" w:hAnsi="Times New Roman"/>
              </w:rPr>
            </w:pPr>
            <w:r w:rsidRPr="0073400D">
              <w:rPr>
                <w:rFonts w:ascii="Times New Roman" w:hAnsi="Times New Roman"/>
              </w:rPr>
              <w:t>ERD</w:t>
            </w:r>
          </w:p>
          <w:p w14:paraId="6AD99EF4" w14:textId="77777777" w:rsidR="00CA7DEC" w:rsidRPr="00CA7DEC" w:rsidRDefault="00CA7DEC" w:rsidP="00CA7DEC">
            <w:pPr>
              <w:spacing w:line="276" w:lineRule="auto"/>
              <w:jc w:val="both"/>
              <w:rPr>
                <w:rFonts w:ascii="Times New Roman" w:hAnsi="Times New Roman"/>
              </w:rPr>
            </w:pPr>
          </w:p>
        </w:tc>
        <w:tc>
          <w:tcPr>
            <w:tcW w:w="7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B3E490" w14:textId="7F875C03" w:rsidR="00CA7DEC" w:rsidRPr="00CA7DEC" w:rsidRDefault="00CA7DEC" w:rsidP="00CA7DEC">
            <w:pPr>
              <w:spacing w:line="276" w:lineRule="auto"/>
              <w:jc w:val="both"/>
              <w:rPr>
                <w:rFonts w:ascii="Times New Roman" w:hAnsi="Times New Roman"/>
              </w:rPr>
            </w:pPr>
            <w:r w:rsidRPr="0073400D">
              <w:rPr>
                <w:rFonts w:ascii="Times New Roman" w:hAnsi="Times New Roman"/>
              </w:rPr>
              <w:t xml:space="preserve">Entity Relationship Diagram, là một sơ đồ thể hiện các thực thể có trong database, và mối quan hệ giữa chúng với nhau. </w:t>
            </w:r>
          </w:p>
        </w:tc>
      </w:tr>
      <w:tr w:rsidR="00CA7DEC" w14:paraId="16372D2C" w14:textId="77777777" w:rsidTr="00550055">
        <w:trPr>
          <w:trHeight w:val="1340"/>
          <w:jc w:val="center"/>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6CC704" w14:textId="77777777" w:rsidR="00CA7DEC" w:rsidRPr="00CA7DEC" w:rsidRDefault="00CA7DEC" w:rsidP="00CA7DEC">
            <w:pPr>
              <w:spacing w:line="276" w:lineRule="auto"/>
              <w:rPr>
                <w:rFonts w:ascii="Times New Roman" w:hAnsi="Times New Roman"/>
              </w:rPr>
            </w:pPr>
            <w:r w:rsidRPr="00CA7DEC">
              <w:rPr>
                <w:rFonts w:ascii="Times New Roman" w:hAnsi="Times New Roman"/>
                <w:color w:val="000000"/>
                <w:sz w:val="28"/>
                <w:szCs w:val="28"/>
              </w:rPr>
              <w:t>Bug</w:t>
            </w:r>
          </w:p>
          <w:p w14:paraId="6D1BC63B" w14:textId="77777777" w:rsidR="00CA7DEC" w:rsidRPr="00CA7DEC" w:rsidRDefault="00CA7DEC" w:rsidP="00CA7DEC">
            <w:pPr>
              <w:spacing w:line="276" w:lineRule="auto"/>
              <w:rPr>
                <w:rFonts w:ascii="Times New Roman" w:hAnsi="Times New Roman"/>
              </w:rPr>
            </w:pPr>
          </w:p>
        </w:tc>
        <w:tc>
          <w:tcPr>
            <w:tcW w:w="7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90C735" w14:textId="77777777" w:rsidR="00CA7DEC" w:rsidRPr="00CA7DEC" w:rsidRDefault="00CA7DEC" w:rsidP="00CA7DEC">
            <w:pPr>
              <w:spacing w:line="276" w:lineRule="auto"/>
              <w:jc w:val="both"/>
              <w:rPr>
                <w:rFonts w:ascii="Times New Roman" w:hAnsi="Times New Roman"/>
              </w:rPr>
            </w:pPr>
            <w:r w:rsidRPr="00CA7DEC">
              <w:rPr>
                <w:rFonts w:ascii="Times New Roman" w:hAnsi="Times New Roman"/>
                <w:color w:val="000000"/>
                <w:sz w:val="28"/>
                <w:szCs w:val="28"/>
              </w:rPr>
              <w:t>Thuật ngữ được sử dụng để mô tả một vấn đề hoặc một lỗi trong chương trình hoặc máy tính làm cho nó hoạt động không bình thường.</w:t>
            </w:r>
          </w:p>
        </w:tc>
      </w:tr>
      <w:tr w:rsidR="00CA7DEC" w14:paraId="75B41DF0" w14:textId="77777777" w:rsidTr="00550055">
        <w:trPr>
          <w:trHeight w:val="620"/>
          <w:jc w:val="center"/>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CCC08F" w14:textId="77777777" w:rsidR="00CA7DEC" w:rsidRPr="00CA7DEC" w:rsidRDefault="00CA7DEC" w:rsidP="00CA7DEC">
            <w:pPr>
              <w:spacing w:line="276" w:lineRule="auto"/>
              <w:rPr>
                <w:rFonts w:ascii="Times New Roman" w:hAnsi="Times New Roman"/>
              </w:rPr>
            </w:pPr>
            <w:r w:rsidRPr="00CA7DEC">
              <w:rPr>
                <w:rFonts w:ascii="Times New Roman" w:hAnsi="Times New Roman"/>
                <w:color w:val="000000"/>
                <w:sz w:val="28"/>
                <w:szCs w:val="28"/>
              </w:rPr>
              <w:t>Database</w:t>
            </w:r>
          </w:p>
          <w:p w14:paraId="1304040B" w14:textId="77777777" w:rsidR="00CA7DEC" w:rsidRPr="00CA7DEC" w:rsidRDefault="00CA7DEC" w:rsidP="00CA7DEC">
            <w:pPr>
              <w:spacing w:line="276" w:lineRule="auto"/>
              <w:rPr>
                <w:rFonts w:ascii="Times New Roman" w:hAnsi="Times New Roman"/>
              </w:rPr>
            </w:pPr>
          </w:p>
        </w:tc>
        <w:tc>
          <w:tcPr>
            <w:tcW w:w="7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1BE886" w14:textId="77777777" w:rsidR="00CA7DEC" w:rsidRPr="00CA7DEC" w:rsidRDefault="00CA7DEC" w:rsidP="00CA7DEC">
            <w:pPr>
              <w:spacing w:line="276" w:lineRule="auto"/>
              <w:jc w:val="both"/>
              <w:rPr>
                <w:rFonts w:ascii="Times New Roman" w:hAnsi="Times New Roman"/>
              </w:rPr>
            </w:pPr>
            <w:r w:rsidRPr="00CA7DEC">
              <w:rPr>
                <w:rFonts w:ascii="Times New Roman" w:hAnsi="Times New Roman"/>
                <w:color w:val="000000"/>
                <w:sz w:val="28"/>
                <w:szCs w:val="28"/>
              </w:rPr>
              <w:t>Một bộ dữ liệu được lưu trữ để tiếp cận một cách dễ dàng.</w:t>
            </w:r>
          </w:p>
        </w:tc>
      </w:tr>
      <w:tr w:rsidR="00CA7DEC" w14:paraId="23FD3708" w14:textId="77777777" w:rsidTr="00550055">
        <w:trPr>
          <w:trHeight w:val="809"/>
          <w:jc w:val="center"/>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ED8869" w14:textId="6164135E" w:rsidR="00CA7DEC" w:rsidRPr="00CA7DEC" w:rsidRDefault="007D5F5A" w:rsidP="00CA7DEC">
            <w:pPr>
              <w:spacing w:line="276" w:lineRule="auto"/>
              <w:rPr>
                <w:rFonts w:ascii="Times New Roman" w:hAnsi="Times New Roman"/>
              </w:rPr>
            </w:pPr>
            <w:r>
              <w:rPr>
                <w:rFonts w:ascii="Times New Roman" w:hAnsi="Times New Roman"/>
                <w:color w:val="000000"/>
                <w:sz w:val="28"/>
                <w:szCs w:val="28"/>
              </w:rPr>
              <w:t>Client</w:t>
            </w:r>
          </w:p>
          <w:p w14:paraId="4896E050" w14:textId="77777777" w:rsidR="00CA7DEC" w:rsidRPr="00CA7DEC" w:rsidRDefault="00CA7DEC" w:rsidP="00CA7DEC">
            <w:pPr>
              <w:spacing w:line="276" w:lineRule="auto"/>
              <w:rPr>
                <w:rFonts w:ascii="Times New Roman" w:hAnsi="Times New Roman"/>
              </w:rPr>
            </w:pPr>
          </w:p>
        </w:tc>
        <w:tc>
          <w:tcPr>
            <w:tcW w:w="7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28316E" w14:textId="7637840A" w:rsidR="00CA7DEC" w:rsidRPr="00533229" w:rsidRDefault="00533229" w:rsidP="00CA7DEC">
            <w:pPr>
              <w:spacing w:line="276" w:lineRule="auto"/>
              <w:jc w:val="both"/>
              <w:rPr>
                <w:rFonts w:ascii="Times New Roman" w:hAnsi="Times New Roman"/>
              </w:rPr>
            </w:pPr>
            <w:r w:rsidRPr="00533229">
              <w:rPr>
                <w:rFonts w:ascii="Times New Roman" w:hAnsi="Times New Roman"/>
                <w:color w:val="333333"/>
                <w:shd w:val="clear" w:color="auto" w:fill="FFFFFF"/>
              </w:rPr>
              <w:t>Client hay còn gọi là </w:t>
            </w:r>
            <w:r w:rsidRPr="00533229">
              <w:rPr>
                <w:rStyle w:val="Strong"/>
                <w:rFonts w:ascii="Times New Roman" w:hAnsi="Times New Roman"/>
                <w:b w:val="0"/>
                <w:bCs w:val="0"/>
                <w:color w:val="333333"/>
                <w:bdr w:val="none" w:sz="0" w:space="0" w:color="auto" w:frame="1"/>
                <w:shd w:val="clear" w:color="auto" w:fill="FFFFFF"/>
              </w:rPr>
              <w:t>máy trạm, máy khách</w:t>
            </w:r>
            <w:r w:rsidRPr="00533229">
              <w:rPr>
                <w:rFonts w:ascii="Times New Roman" w:hAnsi="Times New Roman"/>
                <w:color w:val="333333"/>
                <w:shd w:val="clear" w:color="auto" w:fill="FFFFFF"/>
              </w:rPr>
              <w:t> – là nơi gửi yêu cầu đến </w:t>
            </w:r>
            <w:r w:rsidRPr="00533229">
              <w:rPr>
                <w:rFonts w:ascii="Times New Roman" w:hAnsi="Times New Roman"/>
              </w:rPr>
              <w:t>server</w:t>
            </w:r>
            <w:r w:rsidRPr="00533229">
              <w:rPr>
                <w:rFonts w:ascii="Times New Roman" w:hAnsi="Times New Roman"/>
                <w:color w:val="333333"/>
                <w:shd w:val="clear" w:color="auto" w:fill="FFFFFF"/>
              </w:rPr>
              <w:t>. Nghĩa là Client sẽ tổ chức giao tiếp với người dùng, Server và môi trường bên ngoài tại trạm làm việc. Bên cạnh đó, nó còn tiếp nhận yêu cầu của người dùng và thành lập các query string nhằm gửi đến Server. Kết quả nhận được từ Server, Client sẽ tổ chức và trình diễn các kết quả đó</w:t>
            </w:r>
          </w:p>
        </w:tc>
      </w:tr>
      <w:tr w:rsidR="00CA7DEC" w14:paraId="50C158B0" w14:textId="77777777" w:rsidTr="00550055">
        <w:trPr>
          <w:trHeight w:val="1160"/>
          <w:jc w:val="center"/>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5013A" w14:textId="13B6BA05" w:rsidR="00CA7DEC" w:rsidRPr="00CA7DEC" w:rsidRDefault="00533229" w:rsidP="00CA7DEC">
            <w:pPr>
              <w:spacing w:line="276" w:lineRule="auto"/>
              <w:rPr>
                <w:rFonts w:ascii="Times New Roman" w:hAnsi="Times New Roman"/>
              </w:rPr>
            </w:pPr>
            <w:r>
              <w:rPr>
                <w:rFonts w:ascii="Times New Roman" w:hAnsi="Times New Roman"/>
                <w:color w:val="000000"/>
                <w:sz w:val="28"/>
                <w:szCs w:val="28"/>
              </w:rPr>
              <w:t>Workflow</w:t>
            </w:r>
          </w:p>
          <w:p w14:paraId="407CE74F" w14:textId="77777777" w:rsidR="00CA7DEC" w:rsidRPr="00CA7DEC" w:rsidRDefault="00CA7DEC" w:rsidP="00CA7DEC">
            <w:pPr>
              <w:spacing w:line="276" w:lineRule="auto"/>
              <w:rPr>
                <w:rFonts w:ascii="Times New Roman" w:hAnsi="Times New Roman"/>
              </w:rPr>
            </w:pPr>
          </w:p>
        </w:tc>
        <w:tc>
          <w:tcPr>
            <w:tcW w:w="7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C2A85B" w14:textId="6C385C04" w:rsidR="00CA7DEC" w:rsidRPr="00533229" w:rsidRDefault="00533229" w:rsidP="00CA7DEC">
            <w:pPr>
              <w:spacing w:line="276" w:lineRule="auto"/>
              <w:jc w:val="both"/>
              <w:rPr>
                <w:rFonts w:ascii="Times New Roman" w:hAnsi="Times New Roman"/>
                <w:sz w:val="28"/>
                <w:szCs w:val="28"/>
              </w:rPr>
            </w:pPr>
            <w:r w:rsidRPr="00533229">
              <w:rPr>
                <w:rStyle w:val="Strong"/>
                <w:rFonts w:ascii="Times New Roman" w:hAnsi="Times New Roman"/>
                <w:b w:val="0"/>
                <w:bCs w:val="0"/>
                <w:color w:val="000000"/>
                <w:sz w:val="28"/>
                <w:szCs w:val="28"/>
                <w:bdr w:val="none" w:sz="0" w:space="0" w:color="auto" w:frame="1"/>
                <w:shd w:val="clear" w:color="auto" w:fill="F9F9F9"/>
              </w:rPr>
              <w:t>Workflow</w:t>
            </w:r>
            <w:r w:rsidRPr="00533229">
              <w:rPr>
                <w:rFonts w:ascii="Times New Roman" w:hAnsi="Times New Roman"/>
                <w:color w:val="000000"/>
                <w:sz w:val="28"/>
                <w:szCs w:val="28"/>
                <w:shd w:val="clear" w:color="auto" w:fill="F9F9F9"/>
              </w:rPr>
              <w:t> (luồng công việc) </w:t>
            </w:r>
            <w:r w:rsidRPr="00533229">
              <w:rPr>
                <w:rStyle w:val="Emphasis"/>
                <w:rFonts w:ascii="Times New Roman" w:hAnsi="Times New Roman"/>
                <w:i w:val="0"/>
                <w:iCs w:val="0"/>
                <w:color w:val="000000"/>
                <w:sz w:val="28"/>
                <w:szCs w:val="28"/>
                <w:bdr w:val="none" w:sz="0" w:space="0" w:color="auto" w:frame="1"/>
                <w:shd w:val="clear" w:color="auto" w:fill="F9F9F9"/>
              </w:rPr>
              <w:t>là một sơ đồ miêu tả thứ tự thực hiện từng công việc, từng sự kiện.</w:t>
            </w:r>
          </w:p>
        </w:tc>
      </w:tr>
      <w:tr w:rsidR="00CA7DEC" w14:paraId="43D9FCC4" w14:textId="77777777" w:rsidTr="00550055">
        <w:trPr>
          <w:trHeight w:val="881"/>
          <w:jc w:val="center"/>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744988" w14:textId="77777777" w:rsidR="00CA7DEC" w:rsidRPr="00CA7DEC" w:rsidRDefault="00CA7DEC" w:rsidP="00CA7DEC">
            <w:pPr>
              <w:spacing w:line="276" w:lineRule="auto"/>
              <w:rPr>
                <w:rFonts w:ascii="Times New Roman" w:hAnsi="Times New Roman"/>
              </w:rPr>
            </w:pPr>
            <w:r w:rsidRPr="00CA7DEC">
              <w:rPr>
                <w:rFonts w:ascii="Times New Roman" w:hAnsi="Times New Roman"/>
                <w:color w:val="000000"/>
                <w:sz w:val="28"/>
                <w:szCs w:val="28"/>
              </w:rPr>
              <w:t>Network – Mạng</w:t>
            </w:r>
          </w:p>
          <w:p w14:paraId="1C35A7F9" w14:textId="77777777" w:rsidR="00CA7DEC" w:rsidRPr="00CA7DEC" w:rsidRDefault="00CA7DEC" w:rsidP="00CA7DEC">
            <w:pPr>
              <w:spacing w:line="276" w:lineRule="auto"/>
              <w:rPr>
                <w:rFonts w:ascii="Times New Roman" w:hAnsi="Times New Roman"/>
              </w:rPr>
            </w:pPr>
          </w:p>
        </w:tc>
        <w:tc>
          <w:tcPr>
            <w:tcW w:w="7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79AC76" w14:textId="77777777" w:rsidR="00CA7DEC" w:rsidRPr="00CA7DEC" w:rsidRDefault="00CA7DEC" w:rsidP="00CA7DEC">
            <w:pPr>
              <w:spacing w:line="276" w:lineRule="auto"/>
              <w:jc w:val="both"/>
              <w:rPr>
                <w:rFonts w:ascii="Times New Roman" w:hAnsi="Times New Roman"/>
              </w:rPr>
            </w:pPr>
            <w:r w:rsidRPr="00CA7DEC">
              <w:rPr>
                <w:rFonts w:ascii="Times New Roman" w:hAnsi="Times New Roman"/>
                <w:color w:val="000000"/>
                <w:sz w:val="28"/>
                <w:szCs w:val="28"/>
              </w:rPr>
              <w:t>Một tập hợp các máy tính được kết nối với nhau để chia sẻ tài nguyên</w:t>
            </w:r>
          </w:p>
        </w:tc>
      </w:tr>
      <w:tr w:rsidR="00CA7DEC" w14:paraId="67BDCC80" w14:textId="77777777" w:rsidTr="00550055">
        <w:trPr>
          <w:jc w:val="center"/>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C2B323" w14:textId="77777777" w:rsidR="00CA7DEC" w:rsidRPr="00CA7DEC" w:rsidRDefault="00CA7DEC" w:rsidP="00CA7DEC">
            <w:pPr>
              <w:spacing w:line="276" w:lineRule="auto"/>
              <w:rPr>
                <w:rFonts w:ascii="Times New Roman" w:hAnsi="Times New Roman"/>
              </w:rPr>
            </w:pPr>
            <w:r w:rsidRPr="00CA7DEC">
              <w:rPr>
                <w:rFonts w:ascii="Times New Roman" w:hAnsi="Times New Roman"/>
                <w:color w:val="000000"/>
                <w:sz w:val="28"/>
                <w:szCs w:val="28"/>
              </w:rPr>
              <w:t>Server – Máy chủ </w:t>
            </w:r>
          </w:p>
          <w:p w14:paraId="745F0793" w14:textId="77777777" w:rsidR="00CA7DEC" w:rsidRPr="00CA7DEC" w:rsidRDefault="00CA7DEC" w:rsidP="00CA7DEC">
            <w:pPr>
              <w:spacing w:line="276" w:lineRule="auto"/>
              <w:rPr>
                <w:rFonts w:ascii="Times New Roman" w:hAnsi="Times New Roman"/>
              </w:rPr>
            </w:pPr>
          </w:p>
        </w:tc>
        <w:tc>
          <w:tcPr>
            <w:tcW w:w="7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B285A4" w14:textId="77777777" w:rsidR="00CA7DEC" w:rsidRPr="00CA7DEC" w:rsidRDefault="00CA7DEC" w:rsidP="00CA7DEC">
            <w:pPr>
              <w:spacing w:line="276" w:lineRule="auto"/>
              <w:jc w:val="both"/>
              <w:rPr>
                <w:rFonts w:ascii="Times New Roman" w:hAnsi="Times New Roman"/>
              </w:rPr>
            </w:pPr>
            <w:r w:rsidRPr="00CA7DEC">
              <w:rPr>
                <w:rFonts w:ascii="Times New Roman" w:hAnsi="Times New Roman"/>
                <w:color w:val="000000"/>
                <w:sz w:val="28"/>
                <w:szCs w:val="28"/>
              </w:rPr>
              <w:t>Hệ thống máy tính cung cấp dịch vụ cho các máy tính khác và lưu trữ tất cả chúng ở một nơi.</w:t>
            </w:r>
          </w:p>
        </w:tc>
      </w:tr>
      <w:tr w:rsidR="00CA7DEC" w14:paraId="162A0A5F" w14:textId="77777777" w:rsidTr="00550055">
        <w:trPr>
          <w:jc w:val="center"/>
        </w:trPr>
        <w:tc>
          <w:tcPr>
            <w:tcW w:w="2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5B484D" w14:textId="77777777" w:rsidR="00CA7DEC" w:rsidRPr="00CA7DEC" w:rsidRDefault="00CA7DEC" w:rsidP="00CA7DEC">
            <w:pPr>
              <w:spacing w:line="276" w:lineRule="auto"/>
              <w:rPr>
                <w:rFonts w:ascii="Times New Roman" w:hAnsi="Times New Roman"/>
              </w:rPr>
            </w:pPr>
            <w:r w:rsidRPr="00CA7DEC">
              <w:rPr>
                <w:rFonts w:ascii="Times New Roman" w:hAnsi="Times New Roman"/>
                <w:color w:val="000000"/>
                <w:sz w:val="28"/>
                <w:szCs w:val="28"/>
              </w:rPr>
              <w:t>Source Code – Mã nguồn</w:t>
            </w:r>
          </w:p>
          <w:p w14:paraId="03F1B134" w14:textId="77777777" w:rsidR="00CA7DEC" w:rsidRPr="00CA7DEC" w:rsidRDefault="00CA7DEC" w:rsidP="00CA7DEC">
            <w:pPr>
              <w:spacing w:line="276" w:lineRule="auto"/>
              <w:rPr>
                <w:rFonts w:ascii="Times New Roman" w:hAnsi="Times New Roman"/>
              </w:rPr>
            </w:pPr>
          </w:p>
        </w:tc>
        <w:tc>
          <w:tcPr>
            <w:tcW w:w="7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27DBD9" w14:textId="77777777" w:rsidR="00CA7DEC" w:rsidRPr="00CA7DEC" w:rsidRDefault="00CA7DEC" w:rsidP="00CA7DEC">
            <w:pPr>
              <w:spacing w:line="276" w:lineRule="auto"/>
              <w:jc w:val="both"/>
              <w:rPr>
                <w:rFonts w:ascii="Times New Roman" w:hAnsi="Times New Roman"/>
              </w:rPr>
            </w:pPr>
            <w:r w:rsidRPr="00CA7DEC">
              <w:rPr>
                <w:rFonts w:ascii="Times New Roman" w:hAnsi="Times New Roman"/>
                <w:color w:val="000000"/>
                <w:sz w:val="28"/>
                <w:szCs w:val="28"/>
              </w:rPr>
              <w:lastRenderedPageBreak/>
              <w:t>Tập hợp văn bản về hướng dẫn máy tính và được biên soạn thành một chương trình máy tính.</w:t>
            </w:r>
          </w:p>
        </w:tc>
      </w:tr>
    </w:tbl>
    <w:p w14:paraId="65DC9F9F" w14:textId="4D25CC32" w:rsidR="00805F18" w:rsidRDefault="00CA7DEC" w:rsidP="00805F18">
      <w:pPr>
        <w:spacing w:after="240" w:line="276" w:lineRule="auto"/>
        <w:rPr>
          <w:rFonts w:asciiTheme="minorHAnsi" w:hAnsiTheme="minorHAnsi"/>
          <w:lang w:val="vi-VN"/>
        </w:rPr>
      </w:pPr>
      <w:r>
        <w:rPr>
          <w:rFonts w:asciiTheme="minorHAnsi" w:hAnsiTheme="minorHAnsi"/>
          <w:lang w:val="vi-VN"/>
        </w:rPr>
        <w:t xml:space="preserve">   </w:t>
      </w:r>
    </w:p>
    <w:p w14:paraId="23CA478C" w14:textId="3B91377E" w:rsidR="00CA7DEC" w:rsidRPr="006E27E2" w:rsidRDefault="00CA7DEC" w:rsidP="00C711B3">
      <w:pPr>
        <w:pStyle w:val="Heading2"/>
        <w:rPr>
          <w:rFonts w:ascii="Times New Roman" w:eastAsia="Times New Roman" w:hAnsi="Times New Roman" w:cs="Times New Roman"/>
          <w:b/>
          <w:bCs/>
          <w:color w:val="auto"/>
          <w:sz w:val="28"/>
          <w:szCs w:val="28"/>
        </w:rPr>
      </w:pPr>
      <w:bookmarkStart w:id="38" w:name="_Toc121767599"/>
      <w:r w:rsidRPr="006E27E2">
        <w:rPr>
          <w:rFonts w:ascii="Times New Roman" w:eastAsia="Times New Roman" w:hAnsi="Times New Roman" w:cs="Times New Roman"/>
          <w:b/>
          <w:bCs/>
          <w:color w:val="auto"/>
          <w:sz w:val="28"/>
          <w:szCs w:val="28"/>
        </w:rPr>
        <w:t>4</w:t>
      </w:r>
      <w:r w:rsidRPr="006E27E2">
        <w:rPr>
          <w:rFonts w:ascii="Times New Roman" w:eastAsia="Times New Roman" w:hAnsi="Times New Roman" w:cs="Times New Roman"/>
          <w:b/>
          <w:bCs/>
          <w:color w:val="auto"/>
          <w:sz w:val="28"/>
          <w:szCs w:val="28"/>
          <w:lang w:val="vi-VN"/>
        </w:rPr>
        <w:t>.</w:t>
      </w:r>
      <w:r w:rsidR="00C711B3" w:rsidRPr="006E27E2">
        <w:rPr>
          <w:rFonts w:ascii="Times New Roman" w:eastAsia="Times New Roman" w:hAnsi="Times New Roman" w:cs="Times New Roman"/>
          <w:b/>
          <w:bCs/>
          <w:color w:val="auto"/>
          <w:sz w:val="28"/>
          <w:szCs w:val="28"/>
        </w:rPr>
        <w:t xml:space="preserve"> </w:t>
      </w:r>
      <w:r w:rsidRPr="006E27E2">
        <w:rPr>
          <w:rFonts w:ascii="Times New Roman" w:eastAsia="Times New Roman" w:hAnsi="Times New Roman" w:cs="Times New Roman"/>
          <w:b/>
          <w:bCs/>
          <w:color w:val="auto"/>
          <w:sz w:val="28"/>
          <w:szCs w:val="28"/>
        </w:rPr>
        <w:t>Mục tiêu của đề tài</w:t>
      </w:r>
      <w:bookmarkEnd w:id="38"/>
    </w:p>
    <w:p w14:paraId="22278E64" w14:textId="76932EA7" w:rsidR="00CA7DEC" w:rsidRPr="0073400D" w:rsidRDefault="00CA7DEC" w:rsidP="00CA7DEC">
      <w:pPr>
        <w:spacing w:line="360" w:lineRule="auto"/>
        <w:ind w:firstLine="360"/>
        <w:jc w:val="both"/>
        <w:rPr>
          <w:rFonts w:ascii="Times New Roman" w:hAnsi="Times New Roman"/>
        </w:rPr>
      </w:pPr>
      <w:r w:rsidRPr="0073400D">
        <w:rPr>
          <w:rFonts w:ascii="Times New Roman" w:hAnsi="Times New Roman"/>
        </w:rPr>
        <w:t>Xây dựng một</w:t>
      </w:r>
      <w:r>
        <w:rPr>
          <w:rFonts w:ascii="Times New Roman" w:hAnsi="Times New Roman"/>
          <w:lang w:val="vi-VN"/>
        </w:rPr>
        <w:t xml:space="preserve"> ứng dụng bán thời trang nam công sở</w:t>
      </w:r>
      <w:r w:rsidRPr="0073400D">
        <w:rPr>
          <w:rFonts w:ascii="Times New Roman" w:hAnsi="Times New Roman"/>
        </w:rPr>
        <w:t xml:space="preserve"> với đầy đủ những tính năng vốn có của một </w:t>
      </w:r>
      <w:r>
        <w:rPr>
          <w:rFonts w:ascii="Times New Roman" w:hAnsi="Times New Roman"/>
        </w:rPr>
        <w:t>ứng</w:t>
      </w:r>
      <w:r>
        <w:rPr>
          <w:rFonts w:ascii="Times New Roman" w:hAnsi="Times New Roman"/>
          <w:lang w:val="vi-VN"/>
        </w:rPr>
        <w:t xml:space="preserve"> dụng</w:t>
      </w:r>
      <w:r w:rsidRPr="0073400D">
        <w:rPr>
          <w:rFonts w:ascii="Times New Roman" w:hAnsi="Times New Roman"/>
        </w:rPr>
        <w:t xml:space="preserve"> thương mại điện tử, bổ sung vào đó những chức năng đã được các thành viên cải thiện và phục vụ tốt nhất nhu cầu mua hàng của người dùng.</w:t>
      </w:r>
    </w:p>
    <w:p w14:paraId="3E176D56" w14:textId="77777777" w:rsidR="00CA7DEC" w:rsidRPr="00CA7DEC" w:rsidRDefault="00CA7DEC" w:rsidP="00C711B3">
      <w:pPr>
        <w:pStyle w:val="Heading2"/>
        <w:rPr>
          <w:rFonts w:asciiTheme="minorHAnsi" w:hAnsiTheme="minorHAnsi"/>
          <w:lang w:val="vi-VN"/>
        </w:rPr>
      </w:pPr>
    </w:p>
    <w:p w14:paraId="02835CB6" w14:textId="4DCA4EF7" w:rsidR="00FA5F2E" w:rsidRPr="006E27E2" w:rsidRDefault="00CA7DEC" w:rsidP="00C711B3">
      <w:pPr>
        <w:pStyle w:val="Heading2"/>
        <w:rPr>
          <w:rFonts w:ascii="Times New Roman" w:eastAsia="Times New Roman" w:hAnsi="Times New Roman" w:cs="Times New Roman"/>
          <w:b/>
          <w:bCs/>
          <w:color w:val="auto"/>
          <w:sz w:val="28"/>
          <w:szCs w:val="28"/>
        </w:rPr>
      </w:pPr>
      <w:bookmarkStart w:id="39" w:name="_Toc121767600"/>
      <w:r w:rsidRPr="006E27E2">
        <w:rPr>
          <w:rFonts w:ascii="Times New Roman" w:eastAsia="Times New Roman" w:hAnsi="Times New Roman" w:cs="Times New Roman"/>
          <w:b/>
          <w:bCs/>
          <w:color w:val="auto"/>
          <w:sz w:val="28"/>
          <w:szCs w:val="28"/>
        </w:rPr>
        <w:t>5</w:t>
      </w:r>
      <w:r w:rsidRPr="006E27E2">
        <w:rPr>
          <w:rFonts w:ascii="Times New Roman" w:eastAsia="Times New Roman" w:hAnsi="Times New Roman" w:cs="Times New Roman"/>
          <w:b/>
          <w:bCs/>
          <w:color w:val="auto"/>
          <w:sz w:val="28"/>
          <w:szCs w:val="28"/>
          <w:lang w:val="vi-VN"/>
        </w:rPr>
        <w:t>.</w:t>
      </w:r>
      <w:r w:rsidR="00C711B3" w:rsidRPr="006E27E2">
        <w:rPr>
          <w:rFonts w:ascii="Times New Roman" w:eastAsia="Times New Roman" w:hAnsi="Times New Roman" w:cs="Times New Roman"/>
          <w:b/>
          <w:bCs/>
          <w:color w:val="auto"/>
          <w:sz w:val="28"/>
          <w:szCs w:val="28"/>
        </w:rPr>
        <w:t xml:space="preserve"> </w:t>
      </w:r>
      <w:r w:rsidR="00FA5F2E" w:rsidRPr="006E27E2">
        <w:rPr>
          <w:rFonts w:ascii="Times New Roman" w:eastAsia="Times New Roman" w:hAnsi="Times New Roman" w:cs="Times New Roman"/>
          <w:b/>
          <w:bCs/>
          <w:color w:val="auto"/>
          <w:sz w:val="28"/>
          <w:szCs w:val="28"/>
        </w:rPr>
        <w:t>Phạm vi đề tài</w:t>
      </w:r>
      <w:bookmarkEnd w:id="39"/>
    </w:p>
    <w:p w14:paraId="048850FE" w14:textId="77777777" w:rsidR="00FA5F2E" w:rsidRPr="0073400D" w:rsidRDefault="00FA5F2E" w:rsidP="00FA5F2E">
      <w:pPr>
        <w:spacing w:line="360" w:lineRule="auto"/>
        <w:jc w:val="both"/>
        <w:rPr>
          <w:rFonts w:ascii="Times New Roman" w:hAnsi="Times New Roman"/>
        </w:rPr>
      </w:pPr>
      <w:r w:rsidRPr="0073400D">
        <w:rPr>
          <w:rFonts w:ascii="Times New Roman" w:hAnsi="Times New Roman"/>
        </w:rPr>
        <w:t>Hệ thống chia tách thành 2 phân hệ riêng biệt:</w:t>
      </w:r>
    </w:p>
    <w:p w14:paraId="7C97CD74" w14:textId="6DB99683" w:rsidR="00FA5F2E" w:rsidRPr="006E27E2" w:rsidRDefault="00FA5F2E" w:rsidP="006E27E2">
      <w:pPr>
        <w:pStyle w:val="ListParagraph"/>
        <w:widowControl w:val="0"/>
        <w:numPr>
          <w:ilvl w:val="0"/>
          <w:numId w:val="53"/>
        </w:numPr>
        <w:pBdr>
          <w:top w:val="nil"/>
          <w:left w:val="nil"/>
          <w:bottom w:val="nil"/>
          <w:right w:val="nil"/>
          <w:between w:val="nil"/>
        </w:pBdr>
        <w:spacing w:before="74" w:line="360" w:lineRule="auto"/>
        <w:jc w:val="both"/>
        <w:rPr>
          <w:rFonts w:ascii="Times New Roman" w:hAnsi="Times New Roman"/>
          <w:color w:val="000000"/>
        </w:rPr>
      </w:pPr>
      <w:r w:rsidRPr="006E27E2">
        <w:rPr>
          <w:rFonts w:ascii="Times New Roman" w:hAnsi="Times New Roman"/>
          <w:color w:val="000000"/>
        </w:rPr>
        <w:t>Phân hệ admin: giúp người quản lý cửa hàng theo dõi hoạt động của cửa hàng từ quản lý thể loại, quản lý sản phẩm, quản lý đơn hàng, quản lý khách hàng.</w:t>
      </w:r>
      <w:r w:rsidR="00EC6323" w:rsidRPr="006E27E2">
        <w:rPr>
          <w:rFonts w:ascii="Times New Roman" w:hAnsi="Times New Roman"/>
          <w:color w:val="000000"/>
          <w:lang w:val="vi-VN"/>
        </w:rPr>
        <w:t>..</w:t>
      </w:r>
    </w:p>
    <w:p w14:paraId="4590C0E9" w14:textId="2AD952CE" w:rsidR="00FA5F2E" w:rsidRPr="006E27E2" w:rsidRDefault="00FA5F2E" w:rsidP="006E27E2">
      <w:pPr>
        <w:pStyle w:val="ListParagraph"/>
        <w:widowControl w:val="0"/>
        <w:numPr>
          <w:ilvl w:val="0"/>
          <w:numId w:val="53"/>
        </w:numPr>
        <w:pBdr>
          <w:top w:val="nil"/>
          <w:left w:val="nil"/>
          <w:bottom w:val="nil"/>
          <w:right w:val="nil"/>
          <w:between w:val="nil"/>
        </w:pBdr>
        <w:spacing w:before="74" w:line="360" w:lineRule="auto"/>
        <w:jc w:val="both"/>
        <w:rPr>
          <w:rFonts w:ascii="Times New Roman" w:hAnsi="Times New Roman"/>
          <w:color w:val="000000"/>
        </w:rPr>
      </w:pPr>
      <w:r w:rsidRPr="006E27E2">
        <w:rPr>
          <w:rFonts w:ascii="Times New Roman" w:hAnsi="Times New Roman"/>
          <w:color w:val="000000"/>
        </w:rPr>
        <w:t>Theo dõi doanh thu của cửa hàng thông qua phần thống kê doanh số với những tính năng như: thống kê sản phẩm, quản lí tài khoản, quản lí đơn hàng, quản lí đơn hàng đã đặt, hủy đơn hàng ….</w:t>
      </w:r>
    </w:p>
    <w:p w14:paraId="50F5EC2B" w14:textId="1F55FDD8" w:rsidR="00FA5F2E" w:rsidRPr="006E27E2" w:rsidRDefault="00FA5F2E" w:rsidP="006E27E2">
      <w:pPr>
        <w:pStyle w:val="ListParagraph"/>
        <w:widowControl w:val="0"/>
        <w:numPr>
          <w:ilvl w:val="0"/>
          <w:numId w:val="53"/>
        </w:numPr>
        <w:pBdr>
          <w:top w:val="nil"/>
          <w:left w:val="nil"/>
          <w:bottom w:val="nil"/>
          <w:right w:val="nil"/>
          <w:between w:val="nil"/>
        </w:pBdr>
        <w:spacing w:before="74" w:line="360" w:lineRule="auto"/>
        <w:jc w:val="both"/>
        <w:rPr>
          <w:rFonts w:ascii="Times New Roman" w:hAnsi="Times New Roman"/>
          <w:color w:val="000000"/>
        </w:rPr>
      </w:pPr>
      <w:r w:rsidRPr="006E27E2">
        <w:rPr>
          <w:rFonts w:ascii="Times New Roman" w:hAnsi="Times New Roman"/>
          <w:color w:val="000000"/>
        </w:rPr>
        <w:t>Phân hệ người dùng: đưa ra giao diện trực quan tới người dùng cụ thể là một ứng dụng mua quần áo</w:t>
      </w:r>
      <w:r w:rsidR="00EC6323" w:rsidRPr="006E27E2">
        <w:rPr>
          <w:rFonts w:ascii="Times New Roman" w:hAnsi="Times New Roman"/>
          <w:color w:val="000000"/>
          <w:lang w:val="vi-VN"/>
        </w:rPr>
        <w:t xml:space="preserve"> </w:t>
      </w:r>
      <w:r w:rsidR="00EC6323" w:rsidRPr="006E27E2">
        <w:rPr>
          <w:rFonts w:ascii="Times New Roman" w:hAnsi="Times New Roman"/>
          <w:color w:val="000000"/>
        </w:rPr>
        <w:t>nam</w:t>
      </w:r>
      <w:r w:rsidRPr="006E27E2">
        <w:rPr>
          <w:rFonts w:ascii="Times New Roman" w:hAnsi="Times New Roman"/>
          <w:color w:val="000000"/>
        </w:rPr>
        <w:t xml:space="preserve"> công sở, bên trong bao gồm các giao diện các thể loại sản phẩm để người dùng lựa chọn, quản lý sản phẩm phía người dùng với giỏ hàng và lựa chọn thanh toán là </w:t>
      </w:r>
      <w:r w:rsidR="00EC6323" w:rsidRPr="006E27E2">
        <w:rPr>
          <w:rFonts w:ascii="Times New Roman" w:hAnsi="Times New Roman"/>
          <w:color w:val="000000"/>
        </w:rPr>
        <w:t>trực</w:t>
      </w:r>
      <w:r w:rsidR="00EC6323" w:rsidRPr="006E27E2">
        <w:rPr>
          <w:rFonts w:ascii="Times New Roman" w:hAnsi="Times New Roman"/>
          <w:color w:val="000000"/>
          <w:lang w:val="vi-VN"/>
        </w:rPr>
        <w:t xml:space="preserve"> tiếp</w:t>
      </w:r>
      <w:r w:rsidRPr="006E27E2">
        <w:rPr>
          <w:rFonts w:ascii="Times New Roman" w:hAnsi="Times New Roman"/>
          <w:color w:val="000000"/>
        </w:rPr>
        <w:t xml:space="preserve"> hoặc online.</w:t>
      </w:r>
    </w:p>
    <w:p w14:paraId="5AF44868" w14:textId="1DF03E22" w:rsidR="00FA5F2E" w:rsidRPr="006E27E2" w:rsidRDefault="00CA7DEC" w:rsidP="006E27E2">
      <w:pPr>
        <w:pStyle w:val="Heading2"/>
        <w:spacing w:line="360" w:lineRule="auto"/>
        <w:ind w:left="360"/>
        <w:rPr>
          <w:rFonts w:ascii="Times New Roman" w:eastAsia="Times New Roman" w:hAnsi="Times New Roman" w:cs="Times New Roman"/>
          <w:b/>
          <w:bCs/>
          <w:color w:val="auto"/>
          <w:sz w:val="28"/>
          <w:szCs w:val="28"/>
        </w:rPr>
      </w:pPr>
      <w:bookmarkStart w:id="40" w:name="_Toc121767601"/>
      <w:r w:rsidRPr="006E27E2">
        <w:rPr>
          <w:rFonts w:ascii="Times New Roman" w:eastAsia="Times New Roman" w:hAnsi="Times New Roman" w:cs="Times New Roman"/>
          <w:b/>
          <w:bCs/>
          <w:color w:val="auto"/>
          <w:sz w:val="28"/>
          <w:szCs w:val="28"/>
        </w:rPr>
        <w:t>6</w:t>
      </w:r>
      <w:r w:rsidRPr="006E27E2">
        <w:rPr>
          <w:rFonts w:ascii="Times New Roman" w:eastAsia="Times New Roman" w:hAnsi="Times New Roman" w:cs="Times New Roman"/>
          <w:b/>
          <w:bCs/>
          <w:color w:val="auto"/>
          <w:sz w:val="28"/>
          <w:szCs w:val="28"/>
          <w:lang w:val="vi-VN"/>
        </w:rPr>
        <w:t xml:space="preserve">. </w:t>
      </w:r>
      <w:r w:rsidR="00FA5F2E" w:rsidRPr="006E27E2">
        <w:rPr>
          <w:rFonts w:ascii="Times New Roman" w:eastAsia="Times New Roman" w:hAnsi="Times New Roman" w:cs="Times New Roman"/>
          <w:b/>
          <w:bCs/>
          <w:color w:val="auto"/>
          <w:sz w:val="28"/>
          <w:szCs w:val="28"/>
        </w:rPr>
        <w:t>Bố cục tài liệu</w:t>
      </w:r>
      <w:bookmarkEnd w:id="40"/>
    </w:p>
    <w:p w14:paraId="688AA0C2" w14:textId="77777777" w:rsidR="00FA5F2E" w:rsidRPr="0073400D" w:rsidRDefault="00FA5F2E" w:rsidP="00FA5F2E">
      <w:pPr>
        <w:spacing w:line="360" w:lineRule="auto"/>
        <w:jc w:val="both"/>
        <w:rPr>
          <w:rFonts w:ascii="Times New Roman" w:hAnsi="Times New Roman"/>
        </w:rPr>
      </w:pPr>
      <w:r w:rsidRPr="0073400D">
        <w:rPr>
          <w:rFonts w:ascii="Times New Roman" w:hAnsi="Times New Roman"/>
          <w:b/>
        </w:rPr>
        <w:t>Phần 1. Giới thiệu đề tài:</w:t>
      </w:r>
      <w:r w:rsidRPr="0073400D">
        <w:rPr>
          <w:rFonts w:ascii="Times New Roman" w:hAnsi="Times New Roman"/>
        </w:rPr>
        <w:t xml:space="preserve"> nói về lý do chọn đề tài, quy ước tài liệu, bảng chú giải thuật ngữ, mục tiêu và phạm vi đề tài, khảo sát lên kế hoạch và lập ra các chức năng.</w:t>
      </w:r>
    </w:p>
    <w:p w14:paraId="294630A8" w14:textId="63411C30" w:rsidR="00FA5F2E" w:rsidRPr="0073400D" w:rsidRDefault="00FA5F2E" w:rsidP="00FA5F2E">
      <w:pPr>
        <w:spacing w:line="360" w:lineRule="auto"/>
        <w:jc w:val="both"/>
        <w:rPr>
          <w:rFonts w:ascii="Times New Roman" w:hAnsi="Times New Roman"/>
        </w:rPr>
      </w:pPr>
      <w:r w:rsidRPr="0073400D">
        <w:rPr>
          <w:rFonts w:ascii="Times New Roman" w:hAnsi="Times New Roman"/>
          <w:b/>
        </w:rPr>
        <w:t>Phần 2. Thiết kế ERD:</w:t>
      </w:r>
      <w:r w:rsidRPr="0073400D">
        <w:rPr>
          <w:rFonts w:ascii="Times New Roman" w:hAnsi="Times New Roman"/>
        </w:rPr>
        <w:t xml:space="preserve"> mô hình thể hiện mối liên hệ giữa các thực thể với nhau.</w:t>
      </w:r>
    </w:p>
    <w:p w14:paraId="04C57261" w14:textId="64773D32" w:rsidR="00FA5F2E" w:rsidRPr="0073400D" w:rsidRDefault="00FA5F2E" w:rsidP="00FA5F2E">
      <w:pPr>
        <w:spacing w:line="360" w:lineRule="auto"/>
        <w:jc w:val="both"/>
        <w:rPr>
          <w:rFonts w:ascii="Times New Roman" w:hAnsi="Times New Roman"/>
        </w:rPr>
      </w:pPr>
      <w:r w:rsidRPr="0073400D">
        <w:rPr>
          <w:rFonts w:ascii="Times New Roman" w:hAnsi="Times New Roman"/>
          <w:b/>
        </w:rPr>
        <w:t>Phần 3. Phân tích và thiết kế:</w:t>
      </w:r>
      <w:r w:rsidRPr="0073400D">
        <w:rPr>
          <w:rFonts w:ascii="Times New Roman" w:hAnsi="Times New Roman"/>
        </w:rPr>
        <w:t xml:space="preserve"> mô hình</w:t>
      </w:r>
      <w:r w:rsidR="00CA7DEC">
        <w:rPr>
          <w:rFonts w:ascii="Times New Roman" w:hAnsi="Times New Roman"/>
          <w:lang w:val="vi-VN"/>
        </w:rPr>
        <w:t xml:space="preserve"> MVC</w:t>
      </w:r>
      <w:r w:rsidRPr="0073400D">
        <w:rPr>
          <w:rFonts w:ascii="Times New Roman" w:hAnsi="Times New Roman"/>
        </w:rPr>
        <w:t>, mô hình use case và thiết kế giao diện.</w:t>
      </w:r>
    </w:p>
    <w:p w14:paraId="25C1A272" w14:textId="33F865B0" w:rsidR="00FA5F2E" w:rsidRPr="0073400D" w:rsidRDefault="00FA5F2E" w:rsidP="00FA5F2E">
      <w:pPr>
        <w:spacing w:line="360" w:lineRule="auto"/>
        <w:jc w:val="both"/>
        <w:rPr>
          <w:rFonts w:ascii="Times New Roman" w:hAnsi="Times New Roman"/>
        </w:rPr>
      </w:pPr>
      <w:r w:rsidRPr="0073400D">
        <w:rPr>
          <w:rFonts w:ascii="Times New Roman" w:hAnsi="Times New Roman"/>
          <w:b/>
        </w:rPr>
        <w:t>Phần 4. Các chức năng:</w:t>
      </w:r>
      <w:r w:rsidRPr="0073400D">
        <w:rPr>
          <w:rFonts w:ascii="Times New Roman" w:hAnsi="Times New Roman"/>
        </w:rPr>
        <w:t xml:space="preserve"> mô tả các chức năng có trong </w:t>
      </w:r>
      <w:r w:rsidR="00EC6323">
        <w:rPr>
          <w:rFonts w:ascii="Times New Roman" w:hAnsi="Times New Roman"/>
        </w:rPr>
        <w:t>ứng</w:t>
      </w:r>
      <w:r w:rsidR="00EC6323">
        <w:rPr>
          <w:rFonts w:ascii="Times New Roman" w:hAnsi="Times New Roman"/>
          <w:lang w:val="vi-VN"/>
        </w:rPr>
        <w:t xml:space="preserve"> dụng và </w:t>
      </w:r>
      <w:r w:rsidRPr="0073400D">
        <w:rPr>
          <w:rFonts w:ascii="Times New Roman" w:hAnsi="Times New Roman"/>
        </w:rPr>
        <w:t>trang web</w:t>
      </w:r>
      <w:r w:rsidR="00EC6323">
        <w:rPr>
          <w:rFonts w:ascii="Times New Roman" w:hAnsi="Times New Roman"/>
          <w:lang w:val="vi-VN"/>
        </w:rPr>
        <w:t xml:space="preserve"> quản trị</w:t>
      </w:r>
      <w:r w:rsidRPr="0073400D">
        <w:rPr>
          <w:rFonts w:ascii="Times New Roman" w:hAnsi="Times New Roman"/>
        </w:rPr>
        <w:t>.</w:t>
      </w:r>
    </w:p>
    <w:p w14:paraId="1081B387" w14:textId="2D81274A" w:rsidR="00FA5F2E" w:rsidRPr="0073400D" w:rsidRDefault="00FA5F2E" w:rsidP="00FA5F2E">
      <w:pPr>
        <w:spacing w:line="360" w:lineRule="auto"/>
        <w:jc w:val="both"/>
        <w:rPr>
          <w:rFonts w:ascii="Times New Roman" w:hAnsi="Times New Roman"/>
        </w:rPr>
      </w:pPr>
      <w:r w:rsidRPr="0073400D">
        <w:rPr>
          <w:rFonts w:ascii="Times New Roman" w:hAnsi="Times New Roman"/>
          <w:b/>
        </w:rPr>
        <w:t>Phần 5. Phi chức năng:</w:t>
      </w:r>
      <w:r w:rsidRPr="0073400D">
        <w:rPr>
          <w:rFonts w:ascii="Times New Roman" w:hAnsi="Times New Roman"/>
        </w:rPr>
        <w:t xml:space="preserve"> liệt kê những phi chức năng.</w:t>
      </w:r>
    </w:p>
    <w:p w14:paraId="5AD0F9CA" w14:textId="77777777" w:rsidR="00FA5F2E" w:rsidRPr="0073400D" w:rsidRDefault="00FA5F2E" w:rsidP="00FA5F2E">
      <w:pPr>
        <w:spacing w:line="360" w:lineRule="auto"/>
        <w:jc w:val="both"/>
        <w:rPr>
          <w:rFonts w:ascii="Times New Roman" w:hAnsi="Times New Roman"/>
        </w:rPr>
      </w:pPr>
      <w:r w:rsidRPr="0073400D">
        <w:rPr>
          <w:rFonts w:ascii="Times New Roman" w:hAnsi="Times New Roman"/>
          <w:b/>
        </w:rPr>
        <w:t>Phần 6. Kiểm thử:</w:t>
      </w:r>
      <w:r w:rsidRPr="0073400D">
        <w:rPr>
          <w:rFonts w:ascii="Times New Roman" w:hAnsi="Times New Roman"/>
        </w:rPr>
        <w:t xml:space="preserve"> đưa ra kế hoạch kiểm thử của dự án, test case và kết quả đạt được.</w:t>
      </w:r>
    </w:p>
    <w:p w14:paraId="5BE4910B" w14:textId="0ECE5039" w:rsidR="00805F18" w:rsidRPr="00FA5F2E" w:rsidRDefault="00FA5F2E" w:rsidP="00FA5F2E">
      <w:pPr>
        <w:spacing w:line="360" w:lineRule="auto"/>
        <w:jc w:val="both"/>
        <w:rPr>
          <w:rFonts w:ascii="Times New Roman" w:hAnsi="Times New Roman"/>
        </w:rPr>
      </w:pPr>
      <w:r w:rsidRPr="0073400D">
        <w:rPr>
          <w:rFonts w:ascii="Times New Roman" w:hAnsi="Times New Roman"/>
          <w:b/>
        </w:rPr>
        <w:t>Phần 7. Tổng kết:</w:t>
      </w:r>
      <w:r w:rsidRPr="0073400D">
        <w:rPr>
          <w:rFonts w:ascii="Times New Roman" w:hAnsi="Times New Roman"/>
        </w:rPr>
        <w:t xml:space="preserve"> thời gian phát triển của dự án, mức độ hoàn thành, những khó khăn gặp phải, cách giải quyết khó khăn. Bài học rút ra và kế hoạch phát triển trong tương lai.</w:t>
      </w:r>
    </w:p>
    <w:p w14:paraId="3AFECCB0" w14:textId="625AC4A3" w:rsidR="00FA5F2E" w:rsidRDefault="00FA5F2E" w:rsidP="00FA5F2E">
      <w:pPr>
        <w:pStyle w:val="Heading1"/>
        <w:jc w:val="left"/>
        <w:rPr>
          <w:rFonts w:ascii="Times New Roman" w:hAnsi="Times New Roman"/>
          <w:sz w:val="32"/>
          <w:szCs w:val="32"/>
        </w:rPr>
      </w:pPr>
      <w:bookmarkStart w:id="41" w:name="_Toc117359789"/>
      <w:bookmarkStart w:id="42" w:name="_Toc120028858"/>
      <w:bookmarkEnd w:id="36"/>
    </w:p>
    <w:p w14:paraId="1D845E01" w14:textId="20B81B8F" w:rsidR="00C232AC" w:rsidRPr="001B4025" w:rsidRDefault="00FA5F2E" w:rsidP="001B4025">
      <w:pPr>
        <w:pStyle w:val="Heading1"/>
        <w:jc w:val="left"/>
        <w:rPr>
          <w:rFonts w:ascii="Times New Roman" w:hAnsi="Times New Roman"/>
          <w:sz w:val="28"/>
          <w:szCs w:val="28"/>
        </w:rPr>
      </w:pPr>
      <w:bookmarkStart w:id="43" w:name="_Toc121767602"/>
      <w:r>
        <w:rPr>
          <w:rFonts w:ascii="Times New Roman" w:hAnsi="Times New Roman"/>
          <w:sz w:val="28"/>
          <w:szCs w:val="28"/>
        </w:rPr>
        <w:t>6</w:t>
      </w:r>
      <w:r w:rsidR="00264967" w:rsidRPr="00FA5F2E">
        <w:rPr>
          <w:rFonts w:ascii="Times New Roman" w:hAnsi="Times New Roman"/>
          <w:sz w:val="28"/>
          <w:szCs w:val="28"/>
        </w:rPr>
        <w:t xml:space="preserve">. </w:t>
      </w:r>
      <w:bookmarkEnd w:id="41"/>
      <w:bookmarkEnd w:id="42"/>
      <w:r>
        <w:rPr>
          <w:rFonts w:ascii="Times New Roman" w:hAnsi="Times New Roman"/>
          <w:sz w:val="28"/>
          <w:szCs w:val="28"/>
        </w:rPr>
        <w:t>Khảo sát hệ thống</w:t>
      </w:r>
      <w:bookmarkEnd w:id="43"/>
    </w:p>
    <w:p w14:paraId="591BEA7C" w14:textId="77777777" w:rsidR="001B4025" w:rsidRPr="004169C5" w:rsidRDefault="00C232AC" w:rsidP="001B4025">
      <w:pPr>
        <w:pStyle w:val="Heading2"/>
        <w:rPr>
          <w:rFonts w:ascii="Times New Roman" w:hAnsi="Times New Roman" w:cs="Times New Roman"/>
          <w:b/>
          <w:color w:val="auto"/>
        </w:rPr>
      </w:pPr>
      <w:r w:rsidRPr="004169C5">
        <w:rPr>
          <w:rFonts w:ascii="Times New Roman" w:hAnsi="Times New Roman"/>
          <w:lang w:val="vi-VN"/>
        </w:rPr>
        <w:t xml:space="preserve">      </w:t>
      </w:r>
      <w:bookmarkStart w:id="44" w:name="_Toc117359790"/>
      <w:bookmarkStart w:id="45" w:name="_Toc120028859"/>
      <w:bookmarkStart w:id="46" w:name="_Toc121767603"/>
      <w:r w:rsidR="001B4025" w:rsidRPr="004169C5">
        <w:rPr>
          <w:rFonts w:ascii="Times New Roman" w:hAnsi="Times New Roman" w:cs="Times New Roman"/>
          <w:b/>
          <w:color w:val="auto"/>
        </w:rPr>
        <w:t>6.1 Bài toán nghiệp vụ</w:t>
      </w:r>
      <w:bookmarkEnd w:id="44"/>
      <w:bookmarkEnd w:id="45"/>
      <w:bookmarkEnd w:id="46"/>
    </w:p>
    <w:p w14:paraId="1EFF6EDD" w14:textId="77777777" w:rsidR="001B4025" w:rsidRDefault="001B4025" w:rsidP="001B4025">
      <w:pPr>
        <w:rPr>
          <w:rFonts w:ascii="Times New Roman" w:hAnsi="Times New Roman"/>
          <w:sz w:val="28"/>
          <w:szCs w:val="28"/>
        </w:rPr>
      </w:pPr>
      <w:r>
        <w:tab/>
      </w:r>
      <w:r>
        <w:rPr>
          <w:rFonts w:ascii="Times New Roman" w:hAnsi="Times New Roman"/>
          <w:sz w:val="28"/>
          <w:szCs w:val="28"/>
        </w:rPr>
        <w:t>Hiện nay có rất nhiều ứng dụng mua bán quần áo online trên thị trường, tất cả ứng dụng đều có điểm yếu và điểm mạnh riêng. Theo khảo sát nhu cầu của khách hàng nhu cầu mua đồ công sở nam rất cao, trong khi giới nhân viên văn phòng có rất ít thời gian để đến mua đồ trực tiếp tại cửa hàng, để giải quyết vấn để và đáp ứng nhu cầu của khách hàng, nhóm chúng em xây dựng một ứng dụng hướng tới một đối tượng riêng là Quần áo công sở cho nam.</w:t>
      </w:r>
    </w:p>
    <w:p w14:paraId="484CE9A1" w14:textId="77777777" w:rsidR="001B4025" w:rsidRDefault="001B4025" w:rsidP="001B4025">
      <w:pPr>
        <w:rPr>
          <w:rFonts w:ascii="Times New Roman" w:hAnsi="Times New Roman"/>
          <w:sz w:val="28"/>
          <w:szCs w:val="28"/>
        </w:rPr>
      </w:pPr>
    </w:p>
    <w:p w14:paraId="49AB9B0E" w14:textId="77777777" w:rsidR="001B4025" w:rsidRDefault="001B4025" w:rsidP="001B4025">
      <w:pPr>
        <w:jc w:val="center"/>
        <w:rPr>
          <w:rFonts w:ascii="Times New Roman" w:hAnsi="Times New Roman"/>
          <w:sz w:val="28"/>
          <w:szCs w:val="28"/>
        </w:rPr>
      </w:pPr>
      <w:r>
        <w:rPr>
          <w:noProof/>
        </w:rPr>
        <w:drawing>
          <wp:inline distT="0" distB="0" distL="0" distR="0" wp14:anchorId="16A3EDE4" wp14:editId="29EA10C8">
            <wp:extent cx="6327140" cy="35591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27140" cy="3559175"/>
                    </a:xfrm>
                    <a:prstGeom prst="rect">
                      <a:avLst/>
                    </a:prstGeom>
                  </pic:spPr>
                </pic:pic>
              </a:graphicData>
            </a:graphic>
          </wp:inline>
        </w:drawing>
      </w:r>
    </w:p>
    <w:p w14:paraId="5768528F" w14:textId="77777777" w:rsidR="001B4025" w:rsidRPr="004D47EE" w:rsidRDefault="001B4025" w:rsidP="001B4025">
      <w:pPr>
        <w:spacing w:line="276" w:lineRule="auto"/>
        <w:jc w:val="center"/>
        <w:rPr>
          <w:rFonts w:ascii="Times New Roman" w:hAnsi="Times New Roman"/>
          <w:i/>
          <w:color w:val="000000"/>
        </w:rPr>
      </w:pPr>
    </w:p>
    <w:p w14:paraId="5834160F" w14:textId="77777777" w:rsidR="001B4025" w:rsidRPr="004D47EE" w:rsidRDefault="001B4025" w:rsidP="001B4025">
      <w:pPr>
        <w:spacing w:line="276" w:lineRule="auto"/>
        <w:jc w:val="center"/>
        <w:rPr>
          <w:rFonts w:ascii="Times New Roman" w:hAnsi="Times New Roman"/>
          <w:sz w:val="24"/>
        </w:rPr>
      </w:pPr>
      <w:r w:rsidRPr="004D47EE">
        <w:rPr>
          <w:rFonts w:ascii="Times New Roman" w:hAnsi="Times New Roman"/>
          <w:i/>
          <w:color w:val="000000"/>
        </w:rPr>
        <w:t>Hình 1.</w:t>
      </w:r>
      <w:r>
        <w:rPr>
          <w:rFonts w:ascii="Times New Roman" w:hAnsi="Times New Roman"/>
          <w:i/>
          <w:color w:val="000000"/>
        </w:rPr>
        <w:t>2</w:t>
      </w:r>
      <w:r w:rsidRPr="004D47EE">
        <w:rPr>
          <w:rFonts w:ascii="Times New Roman" w:hAnsi="Times New Roman"/>
          <w:i/>
          <w:color w:val="000000"/>
        </w:rPr>
        <w:t>: kh</w:t>
      </w:r>
      <w:r>
        <w:rPr>
          <w:rFonts w:ascii="Times New Roman" w:hAnsi="Times New Roman"/>
          <w:i/>
          <w:color w:val="000000"/>
        </w:rPr>
        <w:t>ảo sát nhu cầu khách hàng</w:t>
      </w:r>
    </w:p>
    <w:p w14:paraId="613F1CAE" w14:textId="77777777" w:rsidR="001B4025" w:rsidRDefault="001B4025" w:rsidP="001B4025">
      <w:pPr>
        <w:rPr>
          <w:rFonts w:ascii="Times New Roman" w:hAnsi="Times New Roman"/>
          <w:sz w:val="28"/>
          <w:szCs w:val="28"/>
        </w:rPr>
      </w:pPr>
    </w:p>
    <w:p w14:paraId="4D3C3A3E" w14:textId="77777777" w:rsidR="001B4025" w:rsidRDefault="001B4025" w:rsidP="001B4025">
      <w:pPr>
        <w:jc w:val="center"/>
        <w:rPr>
          <w:rFonts w:ascii="Times New Roman" w:hAnsi="Times New Roman"/>
          <w:sz w:val="28"/>
          <w:szCs w:val="28"/>
        </w:rPr>
      </w:pPr>
      <w:r>
        <w:rPr>
          <w:noProof/>
        </w:rPr>
        <w:lastRenderedPageBreak/>
        <w:drawing>
          <wp:inline distT="0" distB="0" distL="0" distR="0" wp14:anchorId="1392910A" wp14:editId="78D2F1F0">
            <wp:extent cx="6332220" cy="35617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2220" cy="3561715"/>
                    </a:xfrm>
                    <a:prstGeom prst="rect">
                      <a:avLst/>
                    </a:prstGeom>
                    <a:noFill/>
                    <a:ln>
                      <a:noFill/>
                    </a:ln>
                  </pic:spPr>
                </pic:pic>
              </a:graphicData>
            </a:graphic>
          </wp:inline>
        </w:drawing>
      </w:r>
    </w:p>
    <w:p w14:paraId="1A93401B" w14:textId="77777777" w:rsidR="001B4025" w:rsidRDefault="001B4025" w:rsidP="001B4025">
      <w:pPr>
        <w:rPr>
          <w:rFonts w:ascii="Times New Roman" w:hAnsi="Times New Roman"/>
          <w:sz w:val="28"/>
          <w:szCs w:val="28"/>
        </w:rPr>
      </w:pPr>
    </w:p>
    <w:p w14:paraId="1E0F0EA6" w14:textId="77777777" w:rsidR="001B4025" w:rsidRPr="004D47EE" w:rsidRDefault="001B4025" w:rsidP="001B4025">
      <w:pPr>
        <w:spacing w:line="276" w:lineRule="auto"/>
        <w:jc w:val="center"/>
        <w:rPr>
          <w:rFonts w:ascii="Times New Roman" w:hAnsi="Times New Roman"/>
          <w:sz w:val="24"/>
        </w:rPr>
      </w:pPr>
      <w:r w:rsidRPr="004D47EE">
        <w:rPr>
          <w:rFonts w:ascii="Times New Roman" w:hAnsi="Times New Roman"/>
          <w:i/>
          <w:color w:val="000000"/>
        </w:rPr>
        <w:t>Hình 1.3: Danh mục thời trang dành cho nam </w:t>
      </w:r>
    </w:p>
    <w:p w14:paraId="42B1AAAE" w14:textId="77777777" w:rsidR="001B4025" w:rsidRPr="005E100E" w:rsidRDefault="001B4025" w:rsidP="001B4025">
      <w:pPr>
        <w:rPr>
          <w:rFonts w:ascii="Times New Roman" w:hAnsi="Times New Roman"/>
          <w:sz w:val="28"/>
          <w:szCs w:val="28"/>
        </w:rPr>
      </w:pPr>
    </w:p>
    <w:p w14:paraId="34EDADC7" w14:textId="3113D107" w:rsidR="001B4025" w:rsidRPr="00CA1D40" w:rsidRDefault="001B4025" w:rsidP="001B4025">
      <w:pPr>
        <w:spacing w:line="276" w:lineRule="auto"/>
        <w:ind w:firstLine="720"/>
        <w:rPr>
          <w:rFonts w:ascii="Times New Roman" w:hAnsi="Times New Roman"/>
          <w:sz w:val="28"/>
          <w:szCs w:val="28"/>
        </w:rPr>
      </w:pPr>
      <w:r w:rsidRPr="00CA1D40">
        <w:rPr>
          <w:rFonts w:ascii="Times New Roman" w:hAnsi="Times New Roman"/>
          <w:sz w:val="28"/>
          <w:szCs w:val="28"/>
        </w:rPr>
        <w:t xml:space="preserve">Xây dựng ứng dụng </w:t>
      </w:r>
      <w:r>
        <w:rPr>
          <w:rFonts w:ascii="Times New Roman" w:hAnsi="Times New Roman"/>
          <w:sz w:val="28"/>
          <w:szCs w:val="28"/>
        </w:rPr>
        <w:t>mua quần áo</w:t>
      </w:r>
      <w:r>
        <w:rPr>
          <w:rFonts w:ascii="Times New Roman" w:hAnsi="Times New Roman"/>
          <w:sz w:val="28"/>
          <w:szCs w:val="28"/>
          <w:lang w:val="vi-VN"/>
        </w:rPr>
        <w:t xml:space="preserve"> </w:t>
      </w:r>
      <w:r>
        <w:rPr>
          <w:rFonts w:ascii="Times New Roman" w:hAnsi="Times New Roman"/>
          <w:sz w:val="28"/>
          <w:szCs w:val="28"/>
        </w:rPr>
        <w:t xml:space="preserve">nam công sở cho </w:t>
      </w:r>
      <w:r w:rsidRPr="00CA1D40">
        <w:rPr>
          <w:rFonts w:ascii="Times New Roman" w:hAnsi="Times New Roman"/>
          <w:sz w:val="28"/>
          <w:szCs w:val="28"/>
        </w:rPr>
        <w:t xml:space="preserve">online là cho phép khách hàng đăng ký mua </w:t>
      </w:r>
      <w:r>
        <w:rPr>
          <w:rFonts w:ascii="Times New Roman" w:hAnsi="Times New Roman"/>
          <w:sz w:val="28"/>
          <w:szCs w:val="28"/>
        </w:rPr>
        <w:t>quần áo</w:t>
      </w:r>
      <w:r>
        <w:rPr>
          <w:rFonts w:ascii="Times New Roman" w:hAnsi="Times New Roman"/>
          <w:sz w:val="28"/>
          <w:szCs w:val="28"/>
          <w:lang w:val="vi-VN"/>
        </w:rPr>
        <w:t xml:space="preserve"> nam</w:t>
      </w:r>
      <w:r w:rsidR="004169C5">
        <w:rPr>
          <w:rFonts w:ascii="Times New Roman" w:hAnsi="Times New Roman"/>
          <w:sz w:val="28"/>
          <w:szCs w:val="28"/>
        </w:rPr>
        <w:t xml:space="preserve"> </w:t>
      </w:r>
      <w:r>
        <w:rPr>
          <w:rFonts w:ascii="Times New Roman" w:hAnsi="Times New Roman"/>
          <w:sz w:val="28"/>
          <w:szCs w:val="28"/>
        </w:rPr>
        <w:t xml:space="preserve">công sở bất cứ khi nào có nhu cầu </w:t>
      </w:r>
      <w:r w:rsidRPr="00CA1D40">
        <w:rPr>
          <w:rFonts w:ascii="Times New Roman" w:hAnsi="Times New Roman"/>
          <w:sz w:val="28"/>
          <w:szCs w:val="28"/>
        </w:rPr>
        <w:t xml:space="preserve">và người quản lý biết được số lượng </w:t>
      </w:r>
      <w:r>
        <w:rPr>
          <w:rFonts w:ascii="Times New Roman" w:hAnsi="Times New Roman"/>
          <w:sz w:val="28"/>
          <w:szCs w:val="28"/>
        </w:rPr>
        <w:t>đơn hàng</w:t>
      </w:r>
      <w:r w:rsidRPr="00CA1D40">
        <w:rPr>
          <w:rFonts w:ascii="Times New Roman" w:hAnsi="Times New Roman"/>
          <w:sz w:val="28"/>
          <w:szCs w:val="28"/>
        </w:rPr>
        <w:t xml:space="preserve"> </w:t>
      </w:r>
      <w:r>
        <w:rPr>
          <w:rFonts w:ascii="Times New Roman" w:hAnsi="Times New Roman"/>
          <w:sz w:val="28"/>
          <w:szCs w:val="28"/>
        </w:rPr>
        <w:t>quần áo</w:t>
      </w:r>
      <w:r w:rsidRPr="00CA1D40">
        <w:rPr>
          <w:rFonts w:ascii="Times New Roman" w:hAnsi="Times New Roman"/>
          <w:sz w:val="28"/>
          <w:szCs w:val="28"/>
        </w:rPr>
        <w:t xml:space="preserve"> được đặt. </w:t>
      </w:r>
    </w:p>
    <w:p w14:paraId="1D307998" w14:textId="77777777" w:rsidR="001B4025" w:rsidRPr="00CA1D40" w:rsidRDefault="001B4025" w:rsidP="001B4025">
      <w:pPr>
        <w:spacing w:line="276" w:lineRule="auto"/>
        <w:ind w:firstLine="720"/>
        <w:rPr>
          <w:rFonts w:ascii="Times New Roman" w:hAnsi="Times New Roman"/>
          <w:sz w:val="28"/>
          <w:szCs w:val="28"/>
        </w:rPr>
      </w:pPr>
      <w:r w:rsidRPr="00CA1D40">
        <w:rPr>
          <w:rFonts w:ascii="Times New Roman" w:hAnsi="Times New Roman"/>
          <w:sz w:val="28"/>
          <w:szCs w:val="28"/>
        </w:rPr>
        <w:t xml:space="preserve">Các bước thực hiện trong hệ thống: </w:t>
      </w:r>
    </w:p>
    <w:p w14:paraId="67B58EF0" w14:textId="77777777" w:rsidR="001B4025" w:rsidRPr="00CA1D40" w:rsidRDefault="001B4025" w:rsidP="001B4025">
      <w:pPr>
        <w:spacing w:line="276" w:lineRule="auto"/>
        <w:ind w:firstLine="720"/>
        <w:rPr>
          <w:rFonts w:ascii="Times New Roman" w:hAnsi="Times New Roman"/>
          <w:sz w:val="28"/>
          <w:szCs w:val="28"/>
        </w:rPr>
      </w:pPr>
      <w:r w:rsidRPr="00CA1D40">
        <w:rPr>
          <w:rFonts w:ascii="Times New Roman" w:hAnsi="Times New Roman"/>
          <w:sz w:val="28"/>
          <w:szCs w:val="28"/>
        </w:rPr>
        <w:t xml:space="preserve">Cho phép người dùng đăng ký để đăng nhập hệ thống </w:t>
      </w:r>
    </w:p>
    <w:p w14:paraId="3B397B68" w14:textId="77777777" w:rsidR="001B4025" w:rsidRPr="00CA1D40" w:rsidRDefault="001B4025" w:rsidP="001B4025">
      <w:pPr>
        <w:spacing w:line="276" w:lineRule="auto"/>
        <w:ind w:firstLine="720"/>
        <w:rPr>
          <w:rFonts w:ascii="Times New Roman" w:hAnsi="Times New Roman"/>
          <w:sz w:val="28"/>
          <w:szCs w:val="28"/>
        </w:rPr>
      </w:pPr>
      <w:r w:rsidRPr="00CA1D40">
        <w:rPr>
          <w:rFonts w:ascii="Times New Roman" w:hAnsi="Times New Roman"/>
          <w:sz w:val="28"/>
          <w:szCs w:val="28"/>
        </w:rPr>
        <w:t xml:space="preserve">Cho khách hàng mua </w:t>
      </w:r>
      <w:r>
        <w:rPr>
          <w:rFonts w:ascii="Times New Roman" w:hAnsi="Times New Roman"/>
          <w:sz w:val="28"/>
          <w:szCs w:val="28"/>
        </w:rPr>
        <w:t>quần áo</w:t>
      </w:r>
      <w:r w:rsidRPr="00CA1D40">
        <w:rPr>
          <w:rFonts w:ascii="Times New Roman" w:hAnsi="Times New Roman"/>
          <w:sz w:val="28"/>
          <w:szCs w:val="28"/>
        </w:rPr>
        <w:t xml:space="preserve"> trên ứng dụng </w:t>
      </w:r>
    </w:p>
    <w:p w14:paraId="2740260A" w14:textId="77777777" w:rsidR="001B4025" w:rsidRPr="00CA1D40" w:rsidRDefault="001B4025" w:rsidP="001B4025">
      <w:pPr>
        <w:spacing w:line="276" w:lineRule="auto"/>
        <w:ind w:firstLine="720"/>
        <w:rPr>
          <w:rFonts w:ascii="Times New Roman" w:hAnsi="Times New Roman"/>
          <w:sz w:val="28"/>
          <w:szCs w:val="28"/>
        </w:rPr>
      </w:pPr>
      <w:r>
        <w:rPr>
          <w:rFonts w:ascii="Times New Roman" w:hAnsi="Times New Roman"/>
          <w:sz w:val="28"/>
          <w:szCs w:val="28"/>
        </w:rPr>
        <w:t xml:space="preserve">Trên web quản lý, </w:t>
      </w:r>
      <w:r w:rsidRPr="00CA1D40">
        <w:rPr>
          <w:rFonts w:ascii="Times New Roman" w:hAnsi="Times New Roman"/>
          <w:sz w:val="28"/>
          <w:szCs w:val="28"/>
        </w:rPr>
        <w:t xml:space="preserve">người quản lý </w:t>
      </w:r>
      <w:r>
        <w:rPr>
          <w:rFonts w:ascii="Times New Roman" w:hAnsi="Times New Roman"/>
          <w:sz w:val="28"/>
          <w:szCs w:val="28"/>
        </w:rPr>
        <w:t xml:space="preserve">có thể </w:t>
      </w:r>
      <w:r w:rsidRPr="00CA1D40">
        <w:rPr>
          <w:rFonts w:ascii="Times New Roman" w:hAnsi="Times New Roman"/>
          <w:sz w:val="28"/>
          <w:szCs w:val="28"/>
        </w:rPr>
        <w:t>xem số lượng khách</w:t>
      </w:r>
      <w:r>
        <w:rPr>
          <w:rFonts w:ascii="Times New Roman" w:hAnsi="Times New Roman"/>
          <w:sz w:val="28"/>
          <w:szCs w:val="28"/>
        </w:rPr>
        <w:t>, thông tin khách</w:t>
      </w:r>
      <w:r w:rsidRPr="00CA1D40">
        <w:rPr>
          <w:rFonts w:ascii="Times New Roman" w:hAnsi="Times New Roman"/>
          <w:sz w:val="28"/>
          <w:szCs w:val="28"/>
        </w:rPr>
        <w:t>, có thể xem thống kê và số lượng khách</w:t>
      </w:r>
      <w:r>
        <w:rPr>
          <w:rFonts w:ascii="Times New Roman" w:hAnsi="Times New Roman"/>
          <w:sz w:val="28"/>
          <w:szCs w:val="28"/>
        </w:rPr>
        <w:t xml:space="preserve"> </w:t>
      </w:r>
      <w:r w:rsidRPr="00CA1D40">
        <w:rPr>
          <w:rFonts w:ascii="Times New Roman" w:hAnsi="Times New Roman"/>
          <w:sz w:val="28"/>
          <w:szCs w:val="28"/>
        </w:rPr>
        <w:t>mua hàng,</w:t>
      </w:r>
      <w:r>
        <w:rPr>
          <w:rFonts w:ascii="Times New Roman" w:hAnsi="Times New Roman"/>
          <w:sz w:val="28"/>
          <w:szCs w:val="28"/>
        </w:rPr>
        <w:t xml:space="preserve"> đơn hàng,quản</w:t>
      </w:r>
      <w:r>
        <w:rPr>
          <w:rFonts w:ascii="Times New Roman" w:hAnsi="Times New Roman"/>
          <w:sz w:val="28"/>
          <w:szCs w:val="28"/>
          <w:lang w:val="vi-VN"/>
        </w:rPr>
        <w:t xml:space="preserve"> lý thông báo,xem đánh giá,</w:t>
      </w:r>
      <w:r w:rsidRPr="00CA1D40">
        <w:rPr>
          <w:rFonts w:ascii="Times New Roman" w:hAnsi="Times New Roman"/>
          <w:sz w:val="28"/>
          <w:szCs w:val="28"/>
        </w:rPr>
        <w:t xml:space="preserve"> chỉnh sửa sản phẩm…</w:t>
      </w:r>
    </w:p>
    <w:p w14:paraId="60B8D90D" w14:textId="77777777" w:rsidR="001B4025" w:rsidRPr="0073400D" w:rsidRDefault="001B4025" w:rsidP="00EE2611">
      <w:pPr>
        <w:widowControl w:val="0"/>
        <w:numPr>
          <w:ilvl w:val="0"/>
          <w:numId w:val="40"/>
        </w:numPr>
        <w:pBdr>
          <w:top w:val="nil"/>
          <w:left w:val="nil"/>
          <w:bottom w:val="nil"/>
          <w:right w:val="nil"/>
          <w:between w:val="nil"/>
        </w:pBdr>
        <w:spacing w:before="74" w:line="360" w:lineRule="auto"/>
        <w:jc w:val="both"/>
        <w:rPr>
          <w:rFonts w:ascii="Times New Roman" w:hAnsi="Times New Roman"/>
          <w:b/>
          <w:color w:val="000000"/>
        </w:rPr>
      </w:pPr>
      <w:r w:rsidRPr="0073400D">
        <w:rPr>
          <w:rFonts w:ascii="Times New Roman" w:hAnsi="Times New Roman"/>
          <w:b/>
          <w:color w:val="000000"/>
        </w:rPr>
        <w:t>Kế hoạch khảo sát</w:t>
      </w:r>
    </w:p>
    <w:p w14:paraId="106A3461" w14:textId="63001EA1" w:rsidR="00C232AC" w:rsidRPr="00C232AC" w:rsidRDefault="00C232AC">
      <w:pPr>
        <w:spacing w:after="160" w:line="259" w:lineRule="auto"/>
        <w:rPr>
          <w:rFonts w:ascii="Times New Roman" w:hAnsi="Times New Roman"/>
          <w:sz w:val="28"/>
          <w:szCs w:val="28"/>
          <w:lang w:val="vi-VN"/>
        </w:rPr>
      </w:pPr>
    </w:p>
    <w:tbl>
      <w:tblPr>
        <w:tblW w:w="9072"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402"/>
        <w:gridCol w:w="5670"/>
      </w:tblGrid>
      <w:tr w:rsidR="00C232AC" w:rsidRPr="0073400D" w14:paraId="5A17F259" w14:textId="77777777" w:rsidTr="00EA0EC4">
        <w:tc>
          <w:tcPr>
            <w:tcW w:w="3402" w:type="dxa"/>
            <w:vAlign w:val="center"/>
          </w:tcPr>
          <w:p w14:paraId="556817F2" w14:textId="77777777" w:rsidR="00C232AC" w:rsidRPr="0073400D" w:rsidRDefault="00C232AC" w:rsidP="00EA0EC4">
            <w:pPr>
              <w:spacing w:line="360" w:lineRule="auto"/>
              <w:rPr>
                <w:rFonts w:ascii="Times New Roman" w:hAnsi="Times New Roman"/>
              </w:rPr>
            </w:pPr>
            <w:r w:rsidRPr="0073400D">
              <w:rPr>
                <w:rFonts w:ascii="Times New Roman" w:hAnsi="Times New Roman"/>
              </w:rPr>
              <w:t>Hình thức khảo sát</w:t>
            </w:r>
          </w:p>
        </w:tc>
        <w:tc>
          <w:tcPr>
            <w:tcW w:w="5670" w:type="dxa"/>
          </w:tcPr>
          <w:p w14:paraId="156B8D49" w14:textId="5C88235E" w:rsidR="00C232AC" w:rsidRPr="0073400D" w:rsidRDefault="00C232AC" w:rsidP="00EA0EC4">
            <w:pPr>
              <w:spacing w:line="360" w:lineRule="auto"/>
              <w:rPr>
                <w:rFonts w:ascii="Times New Roman" w:hAnsi="Times New Roman"/>
              </w:rPr>
            </w:pPr>
            <w:r w:rsidRPr="0073400D">
              <w:rPr>
                <w:rFonts w:ascii="Times New Roman" w:hAnsi="Times New Roman"/>
              </w:rPr>
              <w:t xml:space="preserve"> </w:t>
            </w:r>
            <w:r>
              <w:rPr>
                <w:rFonts w:ascii="Times New Roman" w:hAnsi="Times New Roman"/>
              </w:rPr>
              <w:t>O</w:t>
            </w:r>
            <w:r w:rsidRPr="0073400D">
              <w:rPr>
                <w:rFonts w:ascii="Times New Roman" w:hAnsi="Times New Roman"/>
              </w:rPr>
              <w:t>nline</w:t>
            </w:r>
          </w:p>
        </w:tc>
      </w:tr>
      <w:tr w:rsidR="00C232AC" w:rsidRPr="0073400D" w14:paraId="036E0E60" w14:textId="77777777" w:rsidTr="00EA0EC4">
        <w:tc>
          <w:tcPr>
            <w:tcW w:w="3402" w:type="dxa"/>
            <w:vMerge w:val="restart"/>
            <w:vAlign w:val="center"/>
          </w:tcPr>
          <w:p w14:paraId="63B92F73" w14:textId="77777777" w:rsidR="00C232AC" w:rsidRPr="0073400D" w:rsidRDefault="00C232AC" w:rsidP="00EA0EC4">
            <w:pPr>
              <w:spacing w:line="360" w:lineRule="auto"/>
              <w:rPr>
                <w:rFonts w:ascii="Times New Roman" w:hAnsi="Times New Roman"/>
              </w:rPr>
            </w:pPr>
            <w:r w:rsidRPr="0073400D">
              <w:rPr>
                <w:rFonts w:ascii="Times New Roman" w:hAnsi="Times New Roman"/>
              </w:rPr>
              <w:t>Đối tượng khảo sát</w:t>
            </w:r>
          </w:p>
        </w:tc>
        <w:tc>
          <w:tcPr>
            <w:tcW w:w="5670" w:type="dxa"/>
          </w:tcPr>
          <w:p w14:paraId="525E36ED" w14:textId="398FE7B5" w:rsidR="00C232AC" w:rsidRPr="0011340E" w:rsidRDefault="0011340E" w:rsidP="00EA0EC4">
            <w:pPr>
              <w:spacing w:line="360" w:lineRule="auto"/>
              <w:rPr>
                <w:rFonts w:ascii="Times New Roman" w:hAnsi="Times New Roman"/>
                <w:lang w:val="vi-VN"/>
              </w:rPr>
            </w:pPr>
            <w:r>
              <w:rPr>
                <w:rFonts w:ascii="Times New Roman" w:hAnsi="Times New Roman"/>
              </w:rPr>
              <w:t>Tập</w:t>
            </w:r>
            <w:r>
              <w:rPr>
                <w:rFonts w:ascii="Times New Roman" w:hAnsi="Times New Roman"/>
                <w:lang w:val="vi-VN"/>
              </w:rPr>
              <w:t xml:space="preserve"> trung </w:t>
            </w:r>
            <w:r w:rsidR="001B4025">
              <w:rPr>
                <w:rFonts w:ascii="Times New Roman" w:hAnsi="Times New Roman"/>
                <w:lang w:val="vi-VN"/>
              </w:rPr>
              <w:t>chủ yếu</w:t>
            </w:r>
            <w:r>
              <w:rPr>
                <w:rFonts w:ascii="Times New Roman" w:hAnsi="Times New Roman"/>
                <w:lang w:val="vi-VN"/>
              </w:rPr>
              <w:t xml:space="preserve"> các đối tượng 18-50 tuổi.</w:t>
            </w:r>
          </w:p>
        </w:tc>
      </w:tr>
      <w:tr w:rsidR="00C232AC" w:rsidRPr="0073400D" w14:paraId="664BB92B" w14:textId="77777777" w:rsidTr="00EA0EC4">
        <w:tc>
          <w:tcPr>
            <w:tcW w:w="3402" w:type="dxa"/>
            <w:vMerge/>
            <w:vAlign w:val="center"/>
          </w:tcPr>
          <w:p w14:paraId="302A180C" w14:textId="77777777" w:rsidR="00C232AC" w:rsidRPr="0073400D" w:rsidRDefault="00C232AC" w:rsidP="00EA0EC4">
            <w:pPr>
              <w:widowControl w:val="0"/>
              <w:pBdr>
                <w:top w:val="nil"/>
                <w:left w:val="nil"/>
                <w:bottom w:val="nil"/>
                <w:right w:val="nil"/>
                <w:between w:val="nil"/>
              </w:pBdr>
              <w:spacing w:line="360" w:lineRule="auto"/>
              <w:rPr>
                <w:rFonts w:ascii="Times New Roman" w:hAnsi="Times New Roman"/>
              </w:rPr>
            </w:pPr>
          </w:p>
        </w:tc>
        <w:tc>
          <w:tcPr>
            <w:tcW w:w="5670" w:type="dxa"/>
          </w:tcPr>
          <w:p w14:paraId="59E94D6A" w14:textId="45E79529" w:rsidR="00C232AC" w:rsidRPr="0011340E" w:rsidRDefault="0011340E" w:rsidP="00EA0EC4">
            <w:pPr>
              <w:spacing w:line="360" w:lineRule="auto"/>
              <w:rPr>
                <w:rFonts w:ascii="Times New Roman" w:hAnsi="Times New Roman"/>
                <w:lang w:val="vi-VN"/>
              </w:rPr>
            </w:pPr>
            <w:r>
              <w:rPr>
                <w:rFonts w:ascii="Times New Roman" w:hAnsi="Times New Roman"/>
              </w:rPr>
              <w:t>Đối</w:t>
            </w:r>
            <w:r>
              <w:rPr>
                <w:rFonts w:ascii="Times New Roman" w:hAnsi="Times New Roman"/>
                <w:lang w:val="vi-VN"/>
              </w:rPr>
              <w:t xml:space="preserve"> tượng chính là nhân viên văn phòng.</w:t>
            </w:r>
          </w:p>
        </w:tc>
      </w:tr>
      <w:tr w:rsidR="00C232AC" w:rsidRPr="0073400D" w14:paraId="19081BB3" w14:textId="77777777" w:rsidTr="00EA0EC4">
        <w:tc>
          <w:tcPr>
            <w:tcW w:w="3402" w:type="dxa"/>
            <w:vAlign w:val="center"/>
          </w:tcPr>
          <w:p w14:paraId="7140261B" w14:textId="77777777" w:rsidR="00C232AC" w:rsidRPr="0073400D" w:rsidRDefault="00C232AC" w:rsidP="00EA0EC4">
            <w:pPr>
              <w:spacing w:line="360" w:lineRule="auto"/>
              <w:rPr>
                <w:rFonts w:ascii="Times New Roman" w:hAnsi="Times New Roman"/>
              </w:rPr>
            </w:pPr>
            <w:r w:rsidRPr="0073400D">
              <w:rPr>
                <w:rFonts w:ascii="Times New Roman" w:hAnsi="Times New Roman"/>
              </w:rPr>
              <w:lastRenderedPageBreak/>
              <w:t>Người lên kế hoạch khảo sát</w:t>
            </w:r>
          </w:p>
        </w:tc>
        <w:tc>
          <w:tcPr>
            <w:tcW w:w="5670" w:type="dxa"/>
          </w:tcPr>
          <w:p w14:paraId="4502D73D" w14:textId="0CCC0CE1" w:rsidR="00C232AC" w:rsidRPr="0011340E" w:rsidRDefault="0011340E" w:rsidP="00EA0EC4">
            <w:pPr>
              <w:spacing w:line="360" w:lineRule="auto"/>
              <w:rPr>
                <w:rFonts w:ascii="Times New Roman" w:hAnsi="Times New Roman"/>
                <w:lang w:val="vi-VN"/>
              </w:rPr>
            </w:pPr>
            <w:r>
              <w:rPr>
                <w:rFonts w:ascii="Times New Roman" w:hAnsi="Times New Roman"/>
              </w:rPr>
              <w:t>Nguyễn</w:t>
            </w:r>
            <w:r>
              <w:rPr>
                <w:rFonts w:ascii="Times New Roman" w:hAnsi="Times New Roman"/>
                <w:lang w:val="vi-VN"/>
              </w:rPr>
              <w:t xml:space="preserve"> Đình Quang</w:t>
            </w:r>
          </w:p>
        </w:tc>
      </w:tr>
      <w:tr w:rsidR="0011340E" w:rsidRPr="0073400D" w14:paraId="7DD87ECD" w14:textId="77777777" w:rsidTr="00EA0EC4">
        <w:tc>
          <w:tcPr>
            <w:tcW w:w="3402" w:type="dxa"/>
            <w:vAlign w:val="center"/>
          </w:tcPr>
          <w:p w14:paraId="671B6204" w14:textId="77777777" w:rsidR="0011340E" w:rsidRPr="0073400D" w:rsidRDefault="0011340E" w:rsidP="0011340E">
            <w:pPr>
              <w:spacing w:line="360" w:lineRule="auto"/>
              <w:rPr>
                <w:rFonts w:ascii="Times New Roman" w:hAnsi="Times New Roman"/>
              </w:rPr>
            </w:pPr>
            <w:r w:rsidRPr="0073400D">
              <w:rPr>
                <w:rFonts w:ascii="Times New Roman" w:hAnsi="Times New Roman"/>
              </w:rPr>
              <w:t>Người thực hiện khảo sát</w:t>
            </w:r>
          </w:p>
        </w:tc>
        <w:tc>
          <w:tcPr>
            <w:tcW w:w="5670" w:type="dxa"/>
          </w:tcPr>
          <w:p w14:paraId="78680646" w14:textId="0B16C93E" w:rsidR="0011340E" w:rsidRDefault="0011340E" w:rsidP="0011340E">
            <w:pPr>
              <w:spacing w:line="360" w:lineRule="auto"/>
              <w:rPr>
                <w:rFonts w:ascii="Times New Roman" w:hAnsi="Times New Roman"/>
                <w:lang w:val="vi-VN"/>
              </w:rPr>
            </w:pPr>
            <w:r>
              <w:rPr>
                <w:rFonts w:ascii="Times New Roman" w:hAnsi="Times New Roman"/>
              </w:rPr>
              <w:t>Nguyễn</w:t>
            </w:r>
            <w:r>
              <w:rPr>
                <w:rFonts w:ascii="Times New Roman" w:hAnsi="Times New Roman"/>
                <w:lang w:val="vi-VN"/>
              </w:rPr>
              <w:t xml:space="preserve"> Đình Quang</w:t>
            </w:r>
          </w:p>
          <w:p w14:paraId="289882A3" w14:textId="4B9A4579" w:rsidR="0011340E" w:rsidRPr="0073400D" w:rsidRDefault="0011340E" w:rsidP="0011340E">
            <w:pPr>
              <w:spacing w:line="360" w:lineRule="auto"/>
              <w:rPr>
                <w:rFonts w:ascii="Times New Roman" w:hAnsi="Times New Roman"/>
              </w:rPr>
            </w:pPr>
            <w:r>
              <w:rPr>
                <w:rFonts w:ascii="Times New Roman" w:hAnsi="Times New Roman"/>
                <w:lang w:val="vi-VN"/>
              </w:rPr>
              <w:t>Nguyễn Hữu Quân</w:t>
            </w:r>
          </w:p>
        </w:tc>
      </w:tr>
      <w:tr w:rsidR="00C232AC" w:rsidRPr="0073400D" w14:paraId="13D34ADE" w14:textId="77777777" w:rsidTr="00EA0EC4">
        <w:tc>
          <w:tcPr>
            <w:tcW w:w="3402" w:type="dxa"/>
            <w:vAlign w:val="center"/>
          </w:tcPr>
          <w:p w14:paraId="75858BA2" w14:textId="77777777" w:rsidR="00C232AC" w:rsidRPr="0073400D" w:rsidRDefault="00C232AC" w:rsidP="00EA0EC4">
            <w:pPr>
              <w:spacing w:line="360" w:lineRule="auto"/>
              <w:rPr>
                <w:rFonts w:ascii="Times New Roman" w:hAnsi="Times New Roman"/>
              </w:rPr>
            </w:pPr>
            <w:r w:rsidRPr="0073400D">
              <w:rPr>
                <w:rFonts w:ascii="Times New Roman" w:hAnsi="Times New Roman"/>
              </w:rPr>
              <w:t>Thời gian khảo sát</w:t>
            </w:r>
          </w:p>
        </w:tc>
        <w:tc>
          <w:tcPr>
            <w:tcW w:w="5670" w:type="dxa"/>
          </w:tcPr>
          <w:p w14:paraId="1F4ACE26" w14:textId="1AB591D3" w:rsidR="00C232AC" w:rsidRPr="0073400D" w:rsidRDefault="00C232AC" w:rsidP="00EA0EC4">
            <w:pPr>
              <w:spacing w:line="360" w:lineRule="auto"/>
              <w:rPr>
                <w:rFonts w:ascii="Times New Roman" w:hAnsi="Times New Roman"/>
              </w:rPr>
            </w:pPr>
            <w:r w:rsidRPr="0073400D">
              <w:rPr>
                <w:rFonts w:ascii="Times New Roman" w:hAnsi="Times New Roman"/>
              </w:rPr>
              <w:t>24/</w:t>
            </w:r>
            <w:r w:rsidR="0011340E">
              <w:rPr>
                <w:rFonts w:ascii="Times New Roman" w:hAnsi="Times New Roman"/>
              </w:rPr>
              <w:t>09</w:t>
            </w:r>
            <w:r w:rsidRPr="0073400D">
              <w:rPr>
                <w:rFonts w:ascii="Times New Roman" w:hAnsi="Times New Roman"/>
              </w:rPr>
              <w:t xml:space="preserve">/2022 – </w:t>
            </w:r>
            <w:r w:rsidR="0011340E">
              <w:rPr>
                <w:rFonts w:ascii="Times New Roman" w:hAnsi="Times New Roman"/>
              </w:rPr>
              <w:t>01</w:t>
            </w:r>
            <w:r w:rsidRPr="0073400D">
              <w:rPr>
                <w:rFonts w:ascii="Times New Roman" w:hAnsi="Times New Roman"/>
              </w:rPr>
              <w:t>/</w:t>
            </w:r>
            <w:r w:rsidR="0011340E">
              <w:rPr>
                <w:rFonts w:ascii="Times New Roman" w:hAnsi="Times New Roman"/>
              </w:rPr>
              <w:t>10</w:t>
            </w:r>
            <w:r w:rsidRPr="0073400D">
              <w:rPr>
                <w:rFonts w:ascii="Times New Roman" w:hAnsi="Times New Roman"/>
              </w:rPr>
              <w:t>/2022</w:t>
            </w:r>
          </w:p>
        </w:tc>
      </w:tr>
      <w:tr w:rsidR="00C232AC" w:rsidRPr="0073400D" w14:paraId="7C50A93A" w14:textId="77777777" w:rsidTr="00EA0EC4">
        <w:tc>
          <w:tcPr>
            <w:tcW w:w="3402" w:type="dxa"/>
            <w:vAlign w:val="center"/>
          </w:tcPr>
          <w:p w14:paraId="2BEBEFEE" w14:textId="77777777" w:rsidR="00C232AC" w:rsidRPr="0073400D" w:rsidRDefault="00C232AC" w:rsidP="00EA0EC4">
            <w:pPr>
              <w:spacing w:line="360" w:lineRule="auto"/>
              <w:rPr>
                <w:rFonts w:ascii="Times New Roman" w:hAnsi="Times New Roman"/>
              </w:rPr>
            </w:pPr>
            <w:r w:rsidRPr="0073400D">
              <w:rPr>
                <w:rFonts w:ascii="Times New Roman" w:hAnsi="Times New Roman"/>
              </w:rPr>
              <w:t>Kế hoạch triển khai</w:t>
            </w:r>
          </w:p>
        </w:tc>
        <w:tc>
          <w:tcPr>
            <w:tcW w:w="5670" w:type="dxa"/>
          </w:tcPr>
          <w:p w14:paraId="29F6CE2F" w14:textId="47F49B6A" w:rsidR="00C232AC" w:rsidRPr="00EA0EC4" w:rsidRDefault="00C232AC" w:rsidP="00EA0EC4">
            <w:pPr>
              <w:spacing w:line="360" w:lineRule="auto"/>
              <w:jc w:val="both"/>
              <w:rPr>
                <w:rFonts w:ascii="Times New Roman" w:hAnsi="Times New Roman"/>
                <w:lang w:val="vi-VN"/>
              </w:rPr>
            </w:pPr>
            <w:r w:rsidRPr="0073400D">
              <w:rPr>
                <w:rFonts w:ascii="Times New Roman" w:hAnsi="Times New Roman"/>
              </w:rPr>
              <w:t xml:space="preserve">- Hai thành viên </w:t>
            </w:r>
            <w:r w:rsidR="0011340E">
              <w:rPr>
                <w:rFonts w:ascii="Times New Roman" w:hAnsi="Times New Roman"/>
              </w:rPr>
              <w:t>trong</w:t>
            </w:r>
            <w:r w:rsidR="0011340E">
              <w:rPr>
                <w:rFonts w:ascii="Times New Roman" w:hAnsi="Times New Roman"/>
                <w:lang w:val="vi-VN"/>
              </w:rPr>
              <w:t xml:space="preserve"> nhóm </w:t>
            </w:r>
            <w:r w:rsidRPr="0073400D">
              <w:rPr>
                <w:rFonts w:ascii="Times New Roman" w:hAnsi="Times New Roman"/>
              </w:rPr>
              <w:t xml:space="preserve">thực hiện khảo sát online thông qua </w:t>
            </w:r>
            <w:r w:rsidR="00EA0EC4">
              <w:rPr>
                <w:rFonts w:ascii="Times New Roman" w:hAnsi="Times New Roman"/>
              </w:rPr>
              <w:t>googleform</w:t>
            </w:r>
            <w:r w:rsidR="00EA0EC4">
              <w:rPr>
                <w:rFonts w:ascii="Times New Roman" w:hAnsi="Times New Roman"/>
                <w:lang w:val="vi-VN"/>
              </w:rPr>
              <w:t xml:space="preserve"> về nhu cầu của khách hàng.</w:t>
            </w:r>
          </w:p>
        </w:tc>
      </w:tr>
      <w:tr w:rsidR="00C232AC" w:rsidRPr="0073400D" w14:paraId="7ABBCA1F" w14:textId="77777777" w:rsidTr="00EA0EC4">
        <w:tc>
          <w:tcPr>
            <w:tcW w:w="3402" w:type="dxa"/>
            <w:vAlign w:val="center"/>
          </w:tcPr>
          <w:p w14:paraId="3D791333" w14:textId="77777777" w:rsidR="00C232AC" w:rsidRPr="0073400D" w:rsidRDefault="00C232AC" w:rsidP="00EA0EC4">
            <w:pPr>
              <w:spacing w:line="360" w:lineRule="auto"/>
              <w:rPr>
                <w:rFonts w:ascii="Times New Roman" w:hAnsi="Times New Roman"/>
              </w:rPr>
            </w:pPr>
            <w:r w:rsidRPr="0073400D">
              <w:rPr>
                <w:rFonts w:ascii="Times New Roman" w:hAnsi="Times New Roman"/>
              </w:rPr>
              <w:t>Mục đích của việc khảo sát</w:t>
            </w:r>
          </w:p>
        </w:tc>
        <w:tc>
          <w:tcPr>
            <w:tcW w:w="5670" w:type="dxa"/>
          </w:tcPr>
          <w:p w14:paraId="1BF75670" w14:textId="7BB3B3EB" w:rsidR="00C232AC" w:rsidRPr="0073400D" w:rsidRDefault="00C232AC" w:rsidP="00EA0EC4">
            <w:pPr>
              <w:spacing w:line="360" w:lineRule="auto"/>
              <w:jc w:val="both"/>
              <w:rPr>
                <w:rFonts w:ascii="Times New Roman" w:hAnsi="Times New Roman"/>
              </w:rPr>
            </w:pPr>
            <w:r w:rsidRPr="0073400D">
              <w:rPr>
                <w:rFonts w:ascii="Times New Roman" w:hAnsi="Times New Roman"/>
              </w:rPr>
              <w:t xml:space="preserve"> Thu thập các thông tin </w:t>
            </w:r>
            <w:r w:rsidR="00EA0EC4">
              <w:rPr>
                <w:rFonts w:ascii="Times New Roman" w:hAnsi="Times New Roman"/>
              </w:rPr>
              <w:t>về</w:t>
            </w:r>
            <w:r w:rsidR="00EA0EC4">
              <w:rPr>
                <w:rFonts w:ascii="Times New Roman" w:hAnsi="Times New Roman"/>
                <w:lang w:val="vi-VN"/>
              </w:rPr>
              <w:t xml:space="preserve"> nhu cầu của khách hàng</w:t>
            </w:r>
            <w:r w:rsidRPr="0073400D">
              <w:rPr>
                <w:rFonts w:ascii="Times New Roman" w:hAnsi="Times New Roman"/>
              </w:rPr>
              <w:t xml:space="preserve">. </w:t>
            </w:r>
            <w:r w:rsidR="00EA0EC4">
              <w:rPr>
                <w:rFonts w:ascii="Times New Roman" w:hAnsi="Times New Roman"/>
              </w:rPr>
              <w:t>Tìm</w:t>
            </w:r>
            <w:r w:rsidR="00EA0EC4">
              <w:rPr>
                <w:rFonts w:ascii="Times New Roman" w:hAnsi="Times New Roman"/>
                <w:lang w:val="vi-VN"/>
              </w:rPr>
              <w:t xml:space="preserve"> hiểu</w:t>
            </w:r>
            <w:r w:rsidRPr="0073400D">
              <w:rPr>
                <w:rFonts w:ascii="Times New Roman" w:hAnsi="Times New Roman"/>
              </w:rPr>
              <w:t xml:space="preserve"> về những khó khăn, những gì mà</w:t>
            </w:r>
            <w:r w:rsidR="00EA0EC4">
              <w:rPr>
                <w:rFonts w:ascii="Times New Roman" w:hAnsi="Times New Roman"/>
                <w:lang w:val="vi-VN"/>
              </w:rPr>
              <w:t xml:space="preserve"> các ứng dụng khác trên thị trường chưa đáp ứng được</w:t>
            </w:r>
            <w:r w:rsidRPr="0073400D">
              <w:rPr>
                <w:rFonts w:ascii="Times New Roman" w:hAnsi="Times New Roman"/>
              </w:rPr>
              <w:t>. Tìm ra giải pháp khắc phục, đưa ra những cải thiện phục vụ đề tài.</w:t>
            </w:r>
          </w:p>
        </w:tc>
      </w:tr>
    </w:tbl>
    <w:p w14:paraId="45A0BD5F" w14:textId="266AF621" w:rsidR="00264967" w:rsidRDefault="00264967">
      <w:pPr>
        <w:spacing w:after="160" w:line="259" w:lineRule="auto"/>
        <w:rPr>
          <w:rFonts w:ascii="Times New Roman" w:hAnsi="Times New Roman"/>
          <w:sz w:val="28"/>
          <w:szCs w:val="28"/>
          <w:lang w:val="vi-VN"/>
        </w:rPr>
      </w:pPr>
    </w:p>
    <w:p w14:paraId="3DB81A35" w14:textId="77777777" w:rsidR="002D7CA0" w:rsidRPr="0073400D" w:rsidRDefault="002D7CA0" w:rsidP="002D7CA0">
      <w:pPr>
        <w:spacing w:line="360" w:lineRule="auto"/>
        <w:ind w:left="360"/>
        <w:rPr>
          <w:rFonts w:ascii="Times New Roman" w:hAnsi="Times New Roman"/>
          <w:b/>
        </w:rPr>
      </w:pPr>
      <w:r w:rsidRPr="0073400D">
        <w:rPr>
          <w:rFonts w:ascii="Times New Roman" w:hAnsi="Times New Roman"/>
          <w:b/>
        </w:rPr>
        <w:t>Kết luận</w:t>
      </w:r>
    </w:p>
    <w:p w14:paraId="5AD24A47" w14:textId="6C14F369" w:rsidR="002D7CA0" w:rsidRPr="0073400D" w:rsidRDefault="002D7CA0" w:rsidP="002D7CA0">
      <w:pPr>
        <w:spacing w:line="360" w:lineRule="auto"/>
        <w:ind w:left="360"/>
        <w:rPr>
          <w:rFonts w:ascii="Times New Roman" w:hAnsi="Times New Roman"/>
        </w:rPr>
      </w:pPr>
      <w:r w:rsidRPr="0073400D">
        <w:rPr>
          <w:rFonts w:ascii="Times New Roman" w:hAnsi="Times New Roman"/>
        </w:rPr>
        <w:t>Từ kết quả khảo sát, chúng em xác định được các chức năng</w:t>
      </w:r>
      <w:r>
        <w:rPr>
          <w:rFonts w:ascii="Times New Roman" w:hAnsi="Times New Roman"/>
          <w:lang w:val="vi-VN"/>
        </w:rPr>
        <w:t xml:space="preserve"> chính</w:t>
      </w:r>
      <w:r w:rsidRPr="0073400D">
        <w:rPr>
          <w:rFonts w:ascii="Times New Roman" w:hAnsi="Times New Roman"/>
        </w:rPr>
        <w:t xml:space="preserve"> cần có như sau:</w:t>
      </w:r>
    </w:p>
    <w:p w14:paraId="50787CA1" w14:textId="77777777" w:rsidR="002D7CA0" w:rsidRPr="0073400D" w:rsidRDefault="002D7CA0" w:rsidP="00EE2611">
      <w:pPr>
        <w:numPr>
          <w:ilvl w:val="0"/>
          <w:numId w:val="41"/>
        </w:numPr>
        <w:spacing w:line="360" w:lineRule="auto"/>
        <w:rPr>
          <w:rFonts w:ascii="Times New Roman" w:hAnsi="Times New Roman"/>
        </w:rPr>
      </w:pPr>
      <w:r w:rsidRPr="0073400D">
        <w:rPr>
          <w:rFonts w:ascii="Times New Roman" w:hAnsi="Times New Roman"/>
        </w:rPr>
        <w:t>Phía khách hàng</w:t>
      </w:r>
    </w:p>
    <w:p w14:paraId="3952097A" w14:textId="77777777" w:rsidR="002D7CA0" w:rsidRPr="0073400D" w:rsidRDefault="002D7CA0" w:rsidP="00EE2611">
      <w:pPr>
        <w:numPr>
          <w:ilvl w:val="1"/>
          <w:numId w:val="41"/>
        </w:numPr>
        <w:spacing w:line="360" w:lineRule="auto"/>
        <w:rPr>
          <w:rFonts w:ascii="Times New Roman" w:hAnsi="Times New Roman"/>
        </w:rPr>
      </w:pPr>
      <w:r w:rsidRPr="0073400D">
        <w:rPr>
          <w:rFonts w:ascii="Times New Roman" w:hAnsi="Times New Roman"/>
        </w:rPr>
        <w:t>Đăng nhập, đăng ký</w:t>
      </w:r>
    </w:p>
    <w:p w14:paraId="1B4250C2" w14:textId="77777777" w:rsidR="002D7CA0" w:rsidRPr="0073400D" w:rsidRDefault="002D7CA0" w:rsidP="00EE2611">
      <w:pPr>
        <w:numPr>
          <w:ilvl w:val="1"/>
          <w:numId w:val="41"/>
        </w:numPr>
        <w:spacing w:line="360" w:lineRule="auto"/>
        <w:rPr>
          <w:rFonts w:ascii="Times New Roman" w:hAnsi="Times New Roman"/>
        </w:rPr>
      </w:pPr>
      <w:r w:rsidRPr="0073400D">
        <w:rPr>
          <w:rFonts w:ascii="Times New Roman" w:hAnsi="Times New Roman"/>
        </w:rPr>
        <w:t>Quên mật khẩu</w:t>
      </w:r>
    </w:p>
    <w:p w14:paraId="5A20E83C" w14:textId="77777777" w:rsidR="002D7CA0" w:rsidRPr="0073400D" w:rsidRDefault="002D7CA0" w:rsidP="00EE2611">
      <w:pPr>
        <w:numPr>
          <w:ilvl w:val="1"/>
          <w:numId w:val="41"/>
        </w:numPr>
        <w:spacing w:line="360" w:lineRule="auto"/>
        <w:rPr>
          <w:rFonts w:ascii="Times New Roman" w:hAnsi="Times New Roman"/>
        </w:rPr>
      </w:pPr>
      <w:r w:rsidRPr="0073400D">
        <w:rPr>
          <w:rFonts w:ascii="Times New Roman" w:hAnsi="Times New Roman"/>
        </w:rPr>
        <w:t>Tìm kiếm sản phẩm</w:t>
      </w:r>
    </w:p>
    <w:p w14:paraId="3B7A23C2" w14:textId="77777777" w:rsidR="002D7CA0" w:rsidRPr="0073400D" w:rsidRDefault="002D7CA0" w:rsidP="00EE2611">
      <w:pPr>
        <w:numPr>
          <w:ilvl w:val="1"/>
          <w:numId w:val="41"/>
        </w:numPr>
        <w:spacing w:line="360" w:lineRule="auto"/>
        <w:rPr>
          <w:rFonts w:ascii="Times New Roman" w:hAnsi="Times New Roman"/>
        </w:rPr>
      </w:pPr>
      <w:r w:rsidRPr="0073400D">
        <w:rPr>
          <w:rFonts w:ascii="Times New Roman" w:hAnsi="Times New Roman"/>
        </w:rPr>
        <w:t>Xem sản phẩm</w:t>
      </w:r>
    </w:p>
    <w:p w14:paraId="2CD07AD8" w14:textId="30B60A14" w:rsidR="002D7CA0" w:rsidRPr="00157D67" w:rsidRDefault="002D7CA0" w:rsidP="00EE2611">
      <w:pPr>
        <w:numPr>
          <w:ilvl w:val="1"/>
          <w:numId w:val="41"/>
        </w:numPr>
        <w:spacing w:line="360" w:lineRule="auto"/>
        <w:rPr>
          <w:rFonts w:ascii="Times New Roman" w:hAnsi="Times New Roman"/>
        </w:rPr>
      </w:pPr>
      <w:r w:rsidRPr="0073400D">
        <w:rPr>
          <w:rFonts w:ascii="Times New Roman" w:hAnsi="Times New Roman"/>
        </w:rPr>
        <w:t>Xem chi tiết sản phẩm</w:t>
      </w:r>
    </w:p>
    <w:p w14:paraId="55056CEF" w14:textId="77777777" w:rsidR="002D7CA0" w:rsidRPr="0073400D" w:rsidRDefault="002D7CA0" w:rsidP="00EE2611">
      <w:pPr>
        <w:numPr>
          <w:ilvl w:val="1"/>
          <w:numId w:val="41"/>
        </w:numPr>
        <w:spacing w:line="360" w:lineRule="auto"/>
        <w:rPr>
          <w:rFonts w:ascii="Times New Roman" w:hAnsi="Times New Roman"/>
        </w:rPr>
      </w:pPr>
      <w:r w:rsidRPr="0073400D">
        <w:rPr>
          <w:rFonts w:ascii="Times New Roman" w:hAnsi="Times New Roman"/>
        </w:rPr>
        <w:t>Giỏ hàng</w:t>
      </w:r>
    </w:p>
    <w:p w14:paraId="4C30FD11" w14:textId="77777777" w:rsidR="002D7CA0" w:rsidRPr="0073400D" w:rsidRDefault="002D7CA0" w:rsidP="00EE2611">
      <w:pPr>
        <w:numPr>
          <w:ilvl w:val="1"/>
          <w:numId w:val="41"/>
        </w:numPr>
        <w:spacing w:line="360" w:lineRule="auto"/>
        <w:rPr>
          <w:rFonts w:ascii="Times New Roman" w:hAnsi="Times New Roman"/>
        </w:rPr>
      </w:pPr>
      <w:r w:rsidRPr="0073400D">
        <w:rPr>
          <w:rFonts w:ascii="Times New Roman" w:hAnsi="Times New Roman"/>
        </w:rPr>
        <w:t>Thêm sản phẩm yêu thích</w:t>
      </w:r>
    </w:p>
    <w:p w14:paraId="0E6952C4" w14:textId="7ACB0464" w:rsidR="002D7CA0" w:rsidRDefault="002D7CA0" w:rsidP="00EE2611">
      <w:pPr>
        <w:numPr>
          <w:ilvl w:val="1"/>
          <w:numId w:val="41"/>
        </w:numPr>
        <w:spacing w:line="360" w:lineRule="auto"/>
        <w:rPr>
          <w:rFonts w:ascii="Times New Roman" w:hAnsi="Times New Roman"/>
        </w:rPr>
      </w:pPr>
      <w:r w:rsidRPr="0073400D">
        <w:rPr>
          <w:rFonts w:ascii="Times New Roman" w:hAnsi="Times New Roman"/>
        </w:rPr>
        <w:t>Thanh toán</w:t>
      </w:r>
    </w:p>
    <w:p w14:paraId="59747D44" w14:textId="4DDD1B3F" w:rsidR="002D7CA0" w:rsidRPr="0073400D" w:rsidRDefault="002D7CA0" w:rsidP="00EE2611">
      <w:pPr>
        <w:numPr>
          <w:ilvl w:val="1"/>
          <w:numId w:val="41"/>
        </w:numPr>
        <w:spacing w:line="360" w:lineRule="auto"/>
        <w:rPr>
          <w:rFonts w:ascii="Times New Roman" w:hAnsi="Times New Roman"/>
        </w:rPr>
      </w:pPr>
      <w:r>
        <w:rPr>
          <w:rFonts w:ascii="Times New Roman" w:hAnsi="Times New Roman"/>
        </w:rPr>
        <w:t>Đánh</w:t>
      </w:r>
      <w:r>
        <w:rPr>
          <w:rFonts w:ascii="Times New Roman" w:hAnsi="Times New Roman"/>
          <w:lang w:val="vi-VN"/>
        </w:rPr>
        <w:t xml:space="preserve"> giá sản phẩm</w:t>
      </w:r>
    </w:p>
    <w:p w14:paraId="7998D7A8" w14:textId="77777777" w:rsidR="002D7CA0" w:rsidRPr="0073400D" w:rsidRDefault="002D7CA0" w:rsidP="00EE2611">
      <w:pPr>
        <w:numPr>
          <w:ilvl w:val="0"/>
          <w:numId w:val="41"/>
        </w:numPr>
        <w:spacing w:line="360" w:lineRule="auto"/>
        <w:rPr>
          <w:rFonts w:ascii="Times New Roman" w:hAnsi="Times New Roman"/>
        </w:rPr>
      </w:pPr>
      <w:r w:rsidRPr="0073400D">
        <w:rPr>
          <w:rFonts w:ascii="Times New Roman" w:hAnsi="Times New Roman"/>
        </w:rPr>
        <w:t>Phía chủ cửa hàng (admin)</w:t>
      </w:r>
    </w:p>
    <w:p w14:paraId="7796398B" w14:textId="77777777" w:rsidR="002D7CA0" w:rsidRPr="0073400D" w:rsidRDefault="002D7CA0" w:rsidP="00EE2611">
      <w:pPr>
        <w:numPr>
          <w:ilvl w:val="1"/>
          <w:numId w:val="41"/>
        </w:numPr>
        <w:spacing w:line="360" w:lineRule="auto"/>
        <w:rPr>
          <w:rFonts w:ascii="Times New Roman" w:hAnsi="Times New Roman"/>
        </w:rPr>
      </w:pPr>
      <w:r w:rsidRPr="0073400D">
        <w:rPr>
          <w:rFonts w:ascii="Times New Roman" w:hAnsi="Times New Roman"/>
        </w:rPr>
        <w:lastRenderedPageBreak/>
        <w:t>Theo dõi thống kê (dashboard)</w:t>
      </w:r>
    </w:p>
    <w:p w14:paraId="592A90E4" w14:textId="77777777" w:rsidR="002D7CA0" w:rsidRPr="0073400D" w:rsidRDefault="002D7CA0" w:rsidP="00EE2611">
      <w:pPr>
        <w:numPr>
          <w:ilvl w:val="1"/>
          <w:numId w:val="41"/>
        </w:numPr>
        <w:spacing w:line="360" w:lineRule="auto"/>
        <w:rPr>
          <w:rFonts w:ascii="Times New Roman" w:hAnsi="Times New Roman"/>
        </w:rPr>
      </w:pPr>
      <w:r w:rsidRPr="0073400D">
        <w:rPr>
          <w:rFonts w:ascii="Times New Roman" w:hAnsi="Times New Roman"/>
        </w:rPr>
        <w:t>Quản lý thể loại</w:t>
      </w:r>
    </w:p>
    <w:p w14:paraId="51055D5C" w14:textId="77777777" w:rsidR="002D7CA0" w:rsidRPr="0073400D" w:rsidRDefault="002D7CA0" w:rsidP="00EE2611">
      <w:pPr>
        <w:numPr>
          <w:ilvl w:val="1"/>
          <w:numId w:val="41"/>
        </w:numPr>
        <w:spacing w:line="360" w:lineRule="auto"/>
        <w:rPr>
          <w:rFonts w:ascii="Times New Roman" w:hAnsi="Times New Roman"/>
        </w:rPr>
      </w:pPr>
      <w:r w:rsidRPr="0073400D">
        <w:rPr>
          <w:rFonts w:ascii="Times New Roman" w:hAnsi="Times New Roman"/>
        </w:rPr>
        <w:t>Quản lý sản phẩm</w:t>
      </w:r>
    </w:p>
    <w:p w14:paraId="55DB66CA" w14:textId="77777777" w:rsidR="002D7CA0" w:rsidRPr="0073400D" w:rsidRDefault="002D7CA0" w:rsidP="00EE2611">
      <w:pPr>
        <w:numPr>
          <w:ilvl w:val="1"/>
          <w:numId w:val="41"/>
        </w:numPr>
        <w:spacing w:line="360" w:lineRule="auto"/>
        <w:rPr>
          <w:rFonts w:ascii="Times New Roman" w:hAnsi="Times New Roman"/>
        </w:rPr>
      </w:pPr>
      <w:r w:rsidRPr="0073400D">
        <w:rPr>
          <w:rFonts w:ascii="Times New Roman" w:hAnsi="Times New Roman"/>
        </w:rPr>
        <w:t>Quản lý đơn hàng</w:t>
      </w:r>
    </w:p>
    <w:p w14:paraId="5D034173" w14:textId="77777777" w:rsidR="002D7CA0" w:rsidRPr="0073400D" w:rsidRDefault="002D7CA0" w:rsidP="00EE2611">
      <w:pPr>
        <w:numPr>
          <w:ilvl w:val="1"/>
          <w:numId w:val="41"/>
        </w:numPr>
        <w:spacing w:line="360" w:lineRule="auto"/>
        <w:rPr>
          <w:rFonts w:ascii="Times New Roman" w:hAnsi="Times New Roman"/>
        </w:rPr>
      </w:pPr>
      <w:r w:rsidRPr="0073400D">
        <w:rPr>
          <w:rFonts w:ascii="Times New Roman" w:hAnsi="Times New Roman"/>
        </w:rPr>
        <w:t>Quản lý khách hàng</w:t>
      </w:r>
    </w:p>
    <w:p w14:paraId="60F2D276" w14:textId="77777777" w:rsidR="002D7CA0" w:rsidRPr="0073400D" w:rsidRDefault="002D7CA0" w:rsidP="00EE2611">
      <w:pPr>
        <w:numPr>
          <w:ilvl w:val="1"/>
          <w:numId w:val="41"/>
        </w:numPr>
        <w:spacing w:line="360" w:lineRule="auto"/>
        <w:rPr>
          <w:rFonts w:ascii="Times New Roman" w:hAnsi="Times New Roman"/>
        </w:rPr>
      </w:pPr>
      <w:r w:rsidRPr="0073400D">
        <w:rPr>
          <w:rFonts w:ascii="Times New Roman" w:hAnsi="Times New Roman"/>
        </w:rPr>
        <w:t>Quản lý thống kê sản phẩm</w:t>
      </w:r>
    </w:p>
    <w:p w14:paraId="5E80D21B" w14:textId="1DE339AE" w:rsidR="002D7CA0" w:rsidRDefault="002D7CA0" w:rsidP="00EE2611">
      <w:pPr>
        <w:numPr>
          <w:ilvl w:val="1"/>
          <w:numId w:val="41"/>
        </w:numPr>
        <w:spacing w:line="360" w:lineRule="auto"/>
        <w:rPr>
          <w:rFonts w:ascii="Times New Roman" w:hAnsi="Times New Roman"/>
        </w:rPr>
      </w:pPr>
      <w:r w:rsidRPr="0073400D">
        <w:rPr>
          <w:rFonts w:ascii="Times New Roman" w:hAnsi="Times New Roman"/>
        </w:rPr>
        <w:t xml:space="preserve">Quản lý thống kê thể loại </w:t>
      </w:r>
    </w:p>
    <w:p w14:paraId="3128964A" w14:textId="79AC4202" w:rsidR="002D7CA0" w:rsidRDefault="002D7CA0" w:rsidP="00EE2611">
      <w:pPr>
        <w:numPr>
          <w:ilvl w:val="1"/>
          <w:numId w:val="41"/>
        </w:numPr>
        <w:spacing w:line="360" w:lineRule="auto"/>
        <w:rPr>
          <w:rFonts w:ascii="Times New Roman" w:hAnsi="Times New Roman"/>
        </w:rPr>
      </w:pPr>
      <w:r>
        <w:rPr>
          <w:rFonts w:ascii="Times New Roman" w:hAnsi="Times New Roman"/>
        </w:rPr>
        <w:t>Quản</w:t>
      </w:r>
      <w:r>
        <w:rPr>
          <w:rFonts w:ascii="Times New Roman" w:hAnsi="Times New Roman"/>
          <w:lang w:val="vi-VN"/>
        </w:rPr>
        <w:t xml:space="preserve"> lý thông báo</w:t>
      </w:r>
    </w:p>
    <w:p w14:paraId="32CBB6F3" w14:textId="210026F5" w:rsidR="002D7CA0" w:rsidRPr="002D7CA0" w:rsidRDefault="002D7CA0" w:rsidP="00EE2611">
      <w:pPr>
        <w:numPr>
          <w:ilvl w:val="1"/>
          <w:numId w:val="41"/>
        </w:numPr>
        <w:spacing w:line="360" w:lineRule="auto"/>
        <w:rPr>
          <w:rFonts w:ascii="Times New Roman" w:hAnsi="Times New Roman"/>
        </w:rPr>
      </w:pPr>
      <w:r w:rsidRPr="0073400D">
        <w:rPr>
          <w:rFonts w:ascii="Times New Roman" w:hAnsi="Times New Roman"/>
        </w:rPr>
        <w:t xml:space="preserve">Quản lý thống kê </w:t>
      </w:r>
      <w:r>
        <w:rPr>
          <w:rFonts w:ascii="Times New Roman" w:hAnsi="Times New Roman"/>
        </w:rPr>
        <w:t>10</w:t>
      </w:r>
      <w:r>
        <w:rPr>
          <w:rFonts w:ascii="Times New Roman" w:hAnsi="Times New Roman"/>
          <w:lang w:val="vi-VN"/>
        </w:rPr>
        <w:t xml:space="preserve"> sản phẩm bán chạy nhất</w:t>
      </w:r>
    </w:p>
    <w:p w14:paraId="70614EDC" w14:textId="2B6B8AD6" w:rsidR="002D7CA0" w:rsidRPr="002D7CA0" w:rsidRDefault="002D7CA0" w:rsidP="00EE2611">
      <w:pPr>
        <w:numPr>
          <w:ilvl w:val="1"/>
          <w:numId w:val="41"/>
        </w:numPr>
        <w:spacing w:line="360" w:lineRule="auto"/>
        <w:rPr>
          <w:rFonts w:ascii="Times New Roman" w:hAnsi="Times New Roman"/>
        </w:rPr>
      </w:pPr>
      <w:r w:rsidRPr="0073400D">
        <w:rPr>
          <w:rFonts w:ascii="Times New Roman" w:hAnsi="Times New Roman"/>
        </w:rPr>
        <w:t>Quản lý thống kê theo năm</w:t>
      </w:r>
    </w:p>
    <w:p w14:paraId="601B3F83" w14:textId="173AA3B8" w:rsidR="002D7CA0" w:rsidRDefault="002D7CA0" w:rsidP="00EE2611">
      <w:pPr>
        <w:numPr>
          <w:ilvl w:val="1"/>
          <w:numId w:val="41"/>
        </w:numPr>
        <w:spacing w:line="360" w:lineRule="auto"/>
        <w:rPr>
          <w:rFonts w:ascii="Times New Roman" w:hAnsi="Times New Roman"/>
        </w:rPr>
      </w:pPr>
      <w:r w:rsidRPr="0073400D">
        <w:rPr>
          <w:rFonts w:ascii="Times New Roman" w:hAnsi="Times New Roman"/>
        </w:rPr>
        <w:t>Quản lý thống kê theo tháng</w:t>
      </w:r>
    </w:p>
    <w:p w14:paraId="3FA78004" w14:textId="14B496A0" w:rsidR="002D7CA0" w:rsidRDefault="002D7CA0" w:rsidP="00EE2611">
      <w:pPr>
        <w:numPr>
          <w:ilvl w:val="1"/>
          <w:numId w:val="41"/>
        </w:numPr>
        <w:spacing w:line="360" w:lineRule="auto"/>
        <w:rPr>
          <w:rFonts w:ascii="Times New Roman" w:hAnsi="Times New Roman"/>
        </w:rPr>
      </w:pPr>
      <w:r w:rsidRPr="0073400D">
        <w:rPr>
          <w:rFonts w:ascii="Times New Roman" w:hAnsi="Times New Roman"/>
        </w:rPr>
        <w:t xml:space="preserve">Quản lý thống kê theo </w:t>
      </w:r>
      <w:r>
        <w:rPr>
          <w:rFonts w:ascii="Times New Roman" w:hAnsi="Times New Roman"/>
        </w:rPr>
        <w:t>tuần</w:t>
      </w:r>
    </w:p>
    <w:p w14:paraId="10606C85" w14:textId="40A428F1" w:rsidR="002D7CA0" w:rsidRPr="00157D67" w:rsidRDefault="002D7CA0" w:rsidP="00EE2611">
      <w:pPr>
        <w:numPr>
          <w:ilvl w:val="1"/>
          <w:numId w:val="41"/>
        </w:numPr>
        <w:spacing w:line="360" w:lineRule="auto"/>
        <w:rPr>
          <w:rFonts w:ascii="Times New Roman" w:hAnsi="Times New Roman"/>
        </w:rPr>
      </w:pPr>
      <w:r w:rsidRPr="0073400D">
        <w:rPr>
          <w:rFonts w:ascii="Times New Roman" w:hAnsi="Times New Roman"/>
        </w:rPr>
        <w:t xml:space="preserve">Quản lý thống kê theo </w:t>
      </w:r>
      <w:r>
        <w:rPr>
          <w:rFonts w:ascii="Times New Roman" w:hAnsi="Times New Roman"/>
        </w:rPr>
        <w:t>ngày</w:t>
      </w:r>
    </w:p>
    <w:p w14:paraId="70711824" w14:textId="77777777" w:rsidR="002D7CA0" w:rsidRPr="00C232AC" w:rsidRDefault="002D7CA0">
      <w:pPr>
        <w:spacing w:after="160" w:line="259" w:lineRule="auto"/>
        <w:rPr>
          <w:rFonts w:ascii="Times New Roman" w:hAnsi="Times New Roman"/>
          <w:sz w:val="28"/>
          <w:szCs w:val="28"/>
          <w:lang w:val="vi-VN"/>
        </w:rPr>
      </w:pPr>
    </w:p>
    <w:p w14:paraId="45A0BD68" w14:textId="1466AB6B" w:rsidR="00264967" w:rsidRPr="0031697B" w:rsidRDefault="00FA5F2E" w:rsidP="0031697B">
      <w:pPr>
        <w:pStyle w:val="Heading2"/>
        <w:rPr>
          <w:rFonts w:ascii="Times New Roman" w:hAnsi="Times New Roman" w:cs="Times New Roman"/>
          <w:b/>
          <w:color w:val="auto"/>
          <w:sz w:val="28"/>
          <w:szCs w:val="28"/>
        </w:rPr>
      </w:pPr>
      <w:bookmarkStart w:id="47" w:name="_Toc117359791"/>
      <w:bookmarkStart w:id="48" w:name="_Toc120028860"/>
      <w:bookmarkStart w:id="49" w:name="_Toc121767604"/>
      <w:r>
        <w:rPr>
          <w:rFonts w:ascii="Times New Roman" w:hAnsi="Times New Roman" w:cs="Times New Roman"/>
          <w:b/>
          <w:color w:val="auto"/>
          <w:sz w:val="28"/>
          <w:szCs w:val="28"/>
        </w:rPr>
        <w:t>6</w:t>
      </w:r>
      <w:r w:rsidR="00264967" w:rsidRPr="0031697B">
        <w:rPr>
          <w:rFonts w:ascii="Times New Roman" w:hAnsi="Times New Roman" w:cs="Times New Roman"/>
          <w:b/>
          <w:color w:val="auto"/>
          <w:sz w:val="28"/>
          <w:szCs w:val="28"/>
        </w:rPr>
        <w:t>.2 Hệ thống tương tự</w:t>
      </w:r>
      <w:bookmarkEnd w:id="47"/>
      <w:bookmarkEnd w:id="48"/>
      <w:bookmarkEnd w:id="49"/>
    </w:p>
    <w:p w14:paraId="45A0BD69" w14:textId="6A40164D" w:rsidR="00264967" w:rsidRDefault="00264967" w:rsidP="004169C5">
      <w:pPr>
        <w:spacing w:after="160" w:line="276" w:lineRule="auto"/>
        <w:ind w:firstLine="720"/>
        <w:jc w:val="both"/>
        <w:rPr>
          <w:rFonts w:ascii="Times New Roman" w:hAnsi="Times New Roman"/>
          <w:sz w:val="28"/>
          <w:szCs w:val="28"/>
        </w:rPr>
      </w:pPr>
      <w:r>
        <w:rPr>
          <w:rFonts w:ascii="Times New Roman" w:hAnsi="Times New Roman"/>
          <w:sz w:val="28"/>
          <w:szCs w:val="28"/>
        </w:rPr>
        <w:t>Sau khi khảo sát một số ứng dụng, nhóm chúng em đã đưa ra được hai ứng dụng tương tự là “</w:t>
      </w:r>
      <w:r w:rsidR="0087177D">
        <w:rPr>
          <w:rFonts w:ascii="Times New Roman" w:hAnsi="Times New Roman"/>
          <w:sz w:val="28"/>
          <w:szCs w:val="28"/>
        </w:rPr>
        <w:t>Shop quần áo công sở nam Minh Quyền</w:t>
      </w:r>
      <w:r>
        <w:rPr>
          <w:rFonts w:ascii="Times New Roman" w:hAnsi="Times New Roman"/>
          <w:sz w:val="28"/>
          <w:szCs w:val="28"/>
        </w:rPr>
        <w:t>” và “</w:t>
      </w:r>
      <w:r w:rsidR="0087177D">
        <w:rPr>
          <w:rFonts w:ascii="Times New Roman" w:hAnsi="Times New Roman"/>
          <w:sz w:val="28"/>
          <w:szCs w:val="28"/>
        </w:rPr>
        <w:t>Shop bán quần áo công sở Mộc Hương</w:t>
      </w:r>
      <w:r>
        <w:rPr>
          <w:rFonts w:ascii="Times New Roman" w:hAnsi="Times New Roman"/>
          <w:sz w:val="28"/>
          <w:szCs w:val="28"/>
        </w:rPr>
        <w:t>”</w:t>
      </w:r>
      <w:r w:rsidR="0031697B">
        <w:rPr>
          <w:rFonts w:ascii="Times New Roman" w:hAnsi="Times New Roman"/>
          <w:sz w:val="28"/>
          <w:szCs w:val="28"/>
        </w:rPr>
        <w:t xml:space="preserve">. Và đã kết luận được một số ưu nhược điểm như sau: </w:t>
      </w:r>
    </w:p>
    <w:p w14:paraId="45A0BD6A" w14:textId="730FFF28" w:rsidR="0031697B" w:rsidRPr="00790E0C" w:rsidRDefault="003B4033" w:rsidP="002165F1">
      <w:pPr>
        <w:pStyle w:val="Heading3"/>
        <w:ind w:firstLine="720"/>
        <w:rPr>
          <w:rFonts w:ascii="Times New Roman" w:hAnsi="Times New Roman" w:cs="Times New Roman"/>
          <w:b/>
          <w:i/>
          <w:color w:val="auto"/>
          <w:sz w:val="26"/>
          <w:szCs w:val="26"/>
        </w:rPr>
      </w:pPr>
      <w:bookmarkStart w:id="50" w:name="_Toc117359792"/>
      <w:bookmarkStart w:id="51" w:name="_Toc121767605"/>
      <w:r w:rsidRPr="00790E0C">
        <w:rPr>
          <w:rFonts w:ascii="Times New Roman" w:hAnsi="Times New Roman" w:cs="Times New Roman"/>
          <w:b/>
          <w:i/>
          <w:color w:val="auto"/>
          <w:sz w:val="26"/>
          <w:szCs w:val="26"/>
        </w:rPr>
        <w:t>6</w:t>
      </w:r>
      <w:r w:rsidR="0031697B" w:rsidRPr="00790E0C">
        <w:rPr>
          <w:rFonts w:ascii="Times New Roman" w:hAnsi="Times New Roman" w:cs="Times New Roman"/>
          <w:b/>
          <w:i/>
          <w:color w:val="auto"/>
          <w:sz w:val="26"/>
          <w:szCs w:val="26"/>
        </w:rPr>
        <w:t>.2.1 Ưu điểm của ứng dụng:</w:t>
      </w:r>
      <w:bookmarkEnd w:id="50"/>
      <w:bookmarkEnd w:id="51"/>
    </w:p>
    <w:p w14:paraId="45A0BD6B" w14:textId="77777777" w:rsidR="0031697B" w:rsidRDefault="0031697B" w:rsidP="002165F1">
      <w:pPr>
        <w:spacing w:line="276" w:lineRule="auto"/>
        <w:ind w:left="1440"/>
        <w:rPr>
          <w:rFonts w:ascii="Times New Roman" w:hAnsi="Times New Roman"/>
          <w:sz w:val="28"/>
          <w:szCs w:val="28"/>
        </w:rPr>
      </w:pPr>
      <w:r w:rsidRPr="00785C46">
        <w:rPr>
          <w:rFonts w:ascii="Times New Roman" w:hAnsi="Times New Roman"/>
          <w:sz w:val="28"/>
          <w:szCs w:val="28"/>
        </w:rPr>
        <w:t xml:space="preserve">-  </w:t>
      </w:r>
      <w:r>
        <w:rPr>
          <w:rFonts w:ascii="Times New Roman" w:hAnsi="Times New Roman"/>
          <w:sz w:val="28"/>
          <w:szCs w:val="28"/>
        </w:rPr>
        <w:t>Giao diện dễ nhìn, thân thiện với nhiều lứa tuổi</w:t>
      </w:r>
    </w:p>
    <w:p w14:paraId="45A0BD6C" w14:textId="77777777" w:rsidR="0031697B" w:rsidRDefault="0031697B" w:rsidP="002165F1">
      <w:pPr>
        <w:spacing w:line="276" w:lineRule="auto"/>
        <w:ind w:left="1440"/>
        <w:rPr>
          <w:rFonts w:ascii="Times New Roman" w:hAnsi="Times New Roman"/>
          <w:sz w:val="28"/>
          <w:szCs w:val="28"/>
        </w:rPr>
      </w:pPr>
      <w:r>
        <w:rPr>
          <w:rFonts w:ascii="Times New Roman" w:hAnsi="Times New Roman"/>
          <w:sz w:val="28"/>
          <w:szCs w:val="28"/>
        </w:rPr>
        <w:t xml:space="preserve">-  Ứng dụng dễ dàng sử dụng </w:t>
      </w:r>
    </w:p>
    <w:p w14:paraId="45A0BD6D" w14:textId="0D53EE33" w:rsidR="0031697B" w:rsidRDefault="0031697B" w:rsidP="002165F1">
      <w:pPr>
        <w:spacing w:line="276" w:lineRule="auto"/>
        <w:ind w:left="1440"/>
        <w:rPr>
          <w:rFonts w:ascii="Times New Roman" w:hAnsi="Times New Roman"/>
          <w:sz w:val="28"/>
          <w:szCs w:val="28"/>
        </w:rPr>
      </w:pPr>
      <w:r>
        <w:rPr>
          <w:rFonts w:ascii="Times New Roman" w:hAnsi="Times New Roman"/>
          <w:sz w:val="28"/>
          <w:szCs w:val="28"/>
        </w:rPr>
        <w:t xml:space="preserve">-  Hiển thị thông tin </w:t>
      </w:r>
      <w:r w:rsidR="0087177D">
        <w:rPr>
          <w:rFonts w:ascii="Times New Roman" w:hAnsi="Times New Roman"/>
          <w:sz w:val="28"/>
          <w:szCs w:val="28"/>
        </w:rPr>
        <w:t>quần áo</w:t>
      </w:r>
      <w:r>
        <w:rPr>
          <w:rFonts w:ascii="Times New Roman" w:hAnsi="Times New Roman"/>
          <w:sz w:val="28"/>
          <w:szCs w:val="28"/>
        </w:rPr>
        <w:t xml:space="preserve"> đầy đủ, phân loại </w:t>
      </w:r>
      <w:r w:rsidR="0087177D">
        <w:rPr>
          <w:rFonts w:ascii="Times New Roman" w:hAnsi="Times New Roman"/>
          <w:sz w:val="28"/>
          <w:szCs w:val="28"/>
        </w:rPr>
        <w:t>quần áo</w:t>
      </w:r>
      <w:r>
        <w:rPr>
          <w:rFonts w:ascii="Times New Roman" w:hAnsi="Times New Roman"/>
          <w:sz w:val="28"/>
          <w:szCs w:val="28"/>
        </w:rPr>
        <w:t xml:space="preserve"> rõ ràng</w:t>
      </w:r>
    </w:p>
    <w:p w14:paraId="45A0BD6E" w14:textId="7D1AFAFB" w:rsidR="0031697B" w:rsidRDefault="0031697B" w:rsidP="002165F1">
      <w:pPr>
        <w:spacing w:line="276" w:lineRule="auto"/>
        <w:ind w:left="1440"/>
        <w:rPr>
          <w:rFonts w:ascii="Times New Roman" w:hAnsi="Times New Roman"/>
          <w:sz w:val="28"/>
          <w:szCs w:val="28"/>
        </w:rPr>
      </w:pPr>
      <w:r>
        <w:rPr>
          <w:rFonts w:ascii="Times New Roman" w:hAnsi="Times New Roman"/>
          <w:sz w:val="28"/>
          <w:szCs w:val="28"/>
        </w:rPr>
        <w:t xml:space="preserve">- Cho phép người dùng dễ dàng tìm kiếm </w:t>
      </w:r>
      <w:r w:rsidR="0087177D">
        <w:rPr>
          <w:rFonts w:ascii="Times New Roman" w:hAnsi="Times New Roman"/>
          <w:sz w:val="28"/>
          <w:szCs w:val="28"/>
        </w:rPr>
        <w:t>quần áo</w:t>
      </w:r>
      <w:r>
        <w:rPr>
          <w:rFonts w:ascii="Times New Roman" w:hAnsi="Times New Roman"/>
          <w:sz w:val="28"/>
          <w:szCs w:val="28"/>
        </w:rPr>
        <w:t xml:space="preserve"> </w:t>
      </w:r>
    </w:p>
    <w:p w14:paraId="45A0BD6F" w14:textId="77777777" w:rsidR="0031697B" w:rsidRDefault="0031697B" w:rsidP="002165F1">
      <w:pPr>
        <w:spacing w:line="276" w:lineRule="auto"/>
        <w:ind w:left="1440"/>
        <w:rPr>
          <w:rFonts w:ascii="Times New Roman" w:hAnsi="Times New Roman"/>
          <w:sz w:val="28"/>
          <w:szCs w:val="28"/>
        </w:rPr>
      </w:pPr>
      <w:r>
        <w:rPr>
          <w:rFonts w:ascii="Times New Roman" w:hAnsi="Times New Roman"/>
          <w:sz w:val="28"/>
          <w:szCs w:val="28"/>
        </w:rPr>
        <w:t>- Tiết kiệm thời gian mua hàng của người dùng</w:t>
      </w:r>
    </w:p>
    <w:p w14:paraId="45A0BD70" w14:textId="77777777" w:rsidR="0031697B" w:rsidRDefault="0031697B" w:rsidP="002165F1">
      <w:pPr>
        <w:spacing w:line="276" w:lineRule="auto"/>
        <w:ind w:left="1440"/>
        <w:rPr>
          <w:rFonts w:ascii="Times New Roman" w:hAnsi="Times New Roman"/>
          <w:sz w:val="28"/>
          <w:szCs w:val="28"/>
        </w:rPr>
      </w:pPr>
      <w:r>
        <w:rPr>
          <w:rFonts w:ascii="Times New Roman" w:hAnsi="Times New Roman"/>
          <w:sz w:val="28"/>
          <w:szCs w:val="28"/>
        </w:rPr>
        <w:t xml:space="preserve">- Có thể kết nối bằng nhiều hình thức </w:t>
      </w:r>
    </w:p>
    <w:p w14:paraId="45A0BD71" w14:textId="26488C81" w:rsidR="0031697B" w:rsidRPr="00790E0C" w:rsidRDefault="003B4033" w:rsidP="002165F1">
      <w:pPr>
        <w:pStyle w:val="Heading3"/>
        <w:ind w:firstLine="720"/>
        <w:rPr>
          <w:rFonts w:ascii="Times New Roman" w:hAnsi="Times New Roman" w:cs="Times New Roman"/>
          <w:b/>
          <w:i/>
          <w:color w:val="auto"/>
          <w:sz w:val="26"/>
          <w:szCs w:val="26"/>
        </w:rPr>
      </w:pPr>
      <w:bookmarkStart w:id="52" w:name="_Toc117359793"/>
      <w:bookmarkStart w:id="53" w:name="_Toc121767606"/>
      <w:r w:rsidRPr="00790E0C">
        <w:rPr>
          <w:rFonts w:ascii="Times New Roman" w:hAnsi="Times New Roman" w:cs="Times New Roman"/>
          <w:b/>
          <w:i/>
          <w:color w:val="auto"/>
          <w:sz w:val="26"/>
          <w:szCs w:val="26"/>
        </w:rPr>
        <w:t>6</w:t>
      </w:r>
      <w:r w:rsidR="0031697B" w:rsidRPr="00790E0C">
        <w:rPr>
          <w:rFonts w:ascii="Times New Roman" w:hAnsi="Times New Roman" w:cs="Times New Roman"/>
          <w:b/>
          <w:i/>
          <w:color w:val="auto"/>
          <w:sz w:val="26"/>
          <w:szCs w:val="26"/>
        </w:rPr>
        <w:t>.2.2 Nhược điểm của ứng dụng</w:t>
      </w:r>
      <w:bookmarkEnd w:id="52"/>
      <w:bookmarkEnd w:id="53"/>
    </w:p>
    <w:p w14:paraId="0EF64C37" w14:textId="77777777" w:rsidR="0087177D" w:rsidRDefault="0031697B" w:rsidP="002165F1">
      <w:pPr>
        <w:spacing w:line="276" w:lineRule="auto"/>
        <w:ind w:left="1440"/>
        <w:rPr>
          <w:rFonts w:ascii="Times New Roman" w:hAnsi="Times New Roman"/>
          <w:sz w:val="28"/>
          <w:szCs w:val="28"/>
        </w:rPr>
      </w:pPr>
      <w:r w:rsidRPr="0031697B">
        <w:rPr>
          <w:rFonts w:ascii="Times New Roman" w:hAnsi="Times New Roman"/>
          <w:i/>
          <w:sz w:val="28"/>
          <w:szCs w:val="28"/>
        </w:rPr>
        <w:t>a.</w:t>
      </w:r>
      <w:r w:rsidRPr="0031697B">
        <w:rPr>
          <w:rFonts w:ascii="Times New Roman" w:hAnsi="Times New Roman"/>
          <w:b/>
          <w:i/>
          <w:sz w:val="28"/>
          <w:szCs w:val="28"/>
        </w:rPr>
        <w:t xml:space="preserve"> </w:t>
      </w:r>
      <w:r w:rsidR="0087177D">
        <w:rPr>
          <w:rFonts w:ascii="Times New Roman" w:hAnsi="Times New Roman"/>
          <w:sz w:val="28"/>
          <w:szCs w:val="28"/>
        </w:rPr>
        <w:t xml:space="preserve">Shop quần áo công sở nam Minh Quyền </w:t>
      </w:r>
    </w:p>
    <w:p w14:paraId="45A0BD73" w14:textId="727F0BD8" w:rsidR="0031697B" w:rsidRDefault="0031697B" w:rsidP="002165F1">
      <w:pPr>
        <w:spacing w:line="276" w:lineRule="auto"/>
        <w:ind w:left="1440"/>
        <w:rPr>
          <w:rFonts w:ascii="Times New Roman" w:hAnsi="Times New Roman"/>
          <w:sz w:val="28"/>
          <w:szCs w:val="28"/>
        </w:rPr>
      </w:pPr>
      <w:r>
        <w:rPr>
          <w:rFonts w:ascii="Times New Roman" w:hAnsi="Times New Roman"/>
          <w:sz w:val="28"/>
          <w:szCs w:val="28"/>
        </w:rPr>
        <w:t xml:space="preserve">- Ứng dụng chưa hoàn thiện </w:t>
      </w:r>
    </w:p>
    <w:p w14:paraId="45A0BD74" w14:textId="77777777" w:rsidR="0031697B" w:rsidRDefault="0031697B" w:rsidP="002165F1">
      <w:pPr>
        <w:spacing w:line="276" w:lineRule="auto"/>
        <w:ind w:left="1440"/>
        <w:rPr>
          <w:rFonts w:ascii="Times New Roman" w:hAnsi="Times New Roman"/>
          <w:sz w:val="28"/>
          <w:szCs w:val="28"/>
        </w:rPr>
      </w:pPr>
      <w:r>
        <w:rPr>
          <w:rFonts w:ascii="Times New Roman" w:hAnsi="Times New Roman"/>
          <w:sz w:val="28"/>
          <w:szCs w:val="28"/>
        </w:rPr>
        <w:t xml:space="preserve">- Chức năng chưa đa dạng </w:t>
      </w:r>
    </w:p>
    <w:p w14:paraId="45A0BD75" w14:textId="77777777" w:rsidR="0031697B" w:rsidRDefault="0031697B" w:rsidP="002165F1">
      <w:pPr>
        <w:spacing w:line="276" w:lineRule="auto"/>
        <w:ind w:left="1440"/>
        <w:rPr>
          <w:rFonts w:ascii="Times New Roman" w:hAnsi="Times New Roman"/>
          <w:sz w:val="28"/>
          <w:szCs w:val="28"/>
        </w:rPr>
      </w:pPr>
      <w:r>
        <w:rPr>
          <w:rFonts w:ascii="Times New Roman" w:hAnsi="Times New Roman"/>
          <w:sz w:val="28"/>
          <w:szCs w:val="28"/>
        </w:rPr>
        <w:lastRenderedPageBreak/>
        <w:t>- Lỗi giao diện ngay khi vào ứng dụng</w:t>
      </w:r>
    </w:p>
    <w:p w14:paraId="45A0BD76" w14:textId="77777777" w:rsidR="0031697B" w:rsidRDefault="0031697B" w:rsidP="002165F1">
      <w:pPr>
        <w:spacing w:line="276" w:lineRule="auto"/>
        <w:ind w:left="1440"/>
        <w:rPr>
          <w:rFonts w:ascii="Times New Roman" w:hAnsi="Times New Roman"/>
          <w:sz w:val="28"/>
          <w:szCs w:val="28"/>
        </w:rPr>
      </w:pPr>
      <w:r>
        <w:rPr>
          <w:rFonts w:ascii="Times New Roman" w:hAnsi="Times New Roman"/>
          <w:sz w:val="28"/>
          <w:szCs w:val="28"/>
        </w:rPr>
        <w:t xml:space="preserve">- Không có thông tin sản phẩm đầy đủ </w:t>
      </w:r>
    </w:p>
    <w:p w14:paraId="45A0BD77" w14:textId="466126F1" w:rsidR="0031697B" w:rsidRPr="0031697B" w:rsidRDefault="0031697B" w:rsidP="002165F1">
      <w:pPr>
        <w:spacing w:line="276" w:lineRule="auto"/>
        <w:ind w:left="1440"/>
        <w:rPr>
          <w:rFonts w:ascii="Times New Roman" w:hAnsi="Times New Roman"/>
          <w:i/>
          <w:sz w:val="28"/>
          <w:szCs w:val="28"/>
        </w:rPr>
      </w:pPr>
      <w:r w:rsidRPr="0031697B">
        <w:rPr>
          <w:rFonts w:ascii="Times New Roman" w:hAnsi="Times New Roman"/>
          <w:i/>
          <w:sz w:val="28"/>
          <w:szCs w:val="28"/>
        </w:rPr>
        <w:t xml:space="preserve">b. </w:t>
      </w:r>
      <w:r w:rsidR="00A83FB5">
        <w:rPr>
          <w:rFonts w:ascii="Times New Roman" w:hAnsi="Times New Roman"/>
          <w:sz w:val="28"/>
          <w:szCs w:val="28"/>
        </w:rPr>
        <w:t>Shop bán quần áo công sở Mộc Hương</w:t>
      </w:r>
    </w:p>
    <w:p w14:paraId="63AECD65" w14:textId="77777777" w:rsidR="00A83FB5" w:rsidRDefault="0031697B" w:rsidP="002165F1">
      <w:pPr>
        <w:spacing w:line="276" w:lineRule="auto"/>
        <w:ind w:left="1440"/>
        <w:rPr>
          <w:rFonts w:ascii="Times New Roman" w:hAnsi="Times New Roman"/>
          <w:sz w:val="28"/>
          <w:szCs w:val="28"/>
        </w:rPr>
      </w:pPr>
      <w:r>
        <w:rPr>
          <w:rFonts w:ascii="Times New Roman" w:hAnsi="Times New Roman"/>
          <w:sz w:val="28"/>
          <w:szCs w:val="28"/>
        </w:rPr>
        <w:t xml:space="preserve">- </w:t>
      </w:r>
      <w:r w:rsidR="00A83FB5">
        <w:rPr>
          <w:rFonts w:ascii="Times New Roman" w:hAnsi="Times New Roman"/>
          <w:sz w:val="28"/>
          <w:szCs w:val="28"/>
        </w:rPr>
        <w:t>Ứng dụng chưa đa dạng sản phẩm</w:t>
      </w:r>
    </w:p>
    <w:p w14:paraId="45A0BD78" w14:textId="70F3278F" w:rsidR="0031697B" w:rsidRPr="008A685F" w:rsidRDefault="00A83FB5" w:rsidP="002165F1">
      <w:pPr>
        <w:spacing w:line="276" w:lineRule="auto"/>
        <w:ind w:left="1440"/>
        <w:rPr>
          <w:rFonts w:ascii="Times New Roman" w:hAnsi="Times New Roman"/>
          <w:sz w:val="28"/>
          <w:szCs w:val="28"/>
          <w:lang w:val="vi-VN"/>
        </w:rPr>
      </w:pPr>
      <w:r>
        <w:rPr>
          <w:rFonts w:ascii="Times New Roman" w:hAnsi="Times New Roman"/>
          <w:sz w:val="28"/>
          <w:szCs w:val="28"/>
        </w:rPr>
        <w:t>- Chức năng chưa đa dạng</w:t>
      </w:r>
      <w:r w:rsidR="0031697B">
        <w:rPr>
          <w:rFonts w:ascii="Times New Roman" w:hAnsi="Times New Roman"/>
          <w:sz w:val="28"/>
          <w:szCs w:val="28"/>
        </w:rPr>
        <w:t xml:space="preserve"> </w:t>
      </w:r>
    </w:p>
    <w:p w14:paraId="45A0BD79" w14:textId="49FF469D" w:rsidR="00264967" w:rsidRPr="0031697B" w:rsidRDefault="003B4033" w:rsidP="0031697B">
      <w:pPr>
        <w:pStyle w:val="Heading2"/>
        <w:rPr>
          <w:rFonts w:ascii="Times New Roman" w:hAnsi="Times New Roman" w:cs="Times New Roman"/>
          <w:b/>
          <w:color w:val="auto"/>
          <w:sz w:val="28"/>
          <w:szCs w:val="28"/>
        </w:rPr>
      </w:pPr>
      <w:bookmarkStart w:id="54" w:name="_Toc117359794"/>
      <w:bookmarkStart w:id="55" w:name="_Toc120028861"/>
      <w:bookmarkStart w:id="56" w:name="_Toc121767607"/>
      <w:r>
        <w:rPr>
          <w:rFonts w:ascii="Times New Roman" w:hAnsi="Times New Roman" w:cs="Times New Roman"/>
          <w:b/>
          <w:color w:val="auto"/>
          <w:sz w:val="28"/>
          <w:szCs w:val="28"/>
        </w:rPr>
        <w:t>6</w:t>
      </w:r>
      <w:r w:rsidR="00264967" w:rsidRPr="0031697B">
        <w:rPr>
          <w:rFonts w:ascii="Times New Roman" w:hAnsi="Times New Roman" w:cs="Times New Roman"/>
          <w:b/>
          <w:color w:val="auto"/>
          <w:sz w:val="28"/>
          <w:szCs w:val="28"/>
        </w:rPr>
        <w:t>.3 Đối tượng sử dụng hệ thống</w:t>
      </w:r>
      <w:bookmarkEnd w:id="54"/>
      <w:bookmarkEnd w:id="55"/>
      <w:bookmarkEnd w:id="56"/>
      <w:r w:rsidR="00264967" w:rsidRPr="0031697B">
        <w:rPr>
          <w:rFonts w:ascii="Times New Roman" w:hAnsi="Times New Roman" w:cs="Times New Roman"/>
          <w:b/>
          <w:color w:val="auto"/>
          <w:sz w:val="28"/>
          <w:szCs w:val="28"/>
        </w:rPr>
        <w:t xml:space="preserve"> </w:t>
      </w:r>
    </w:p>
    <w:p w14:paraId="45A0BD7A" w14:textId="77777777" w:rsidR="00264967" w:rsidRPr="00790E0C" w:rsidRDefault="00264967" w:rsidP="00264967">
      <w:pPr>
        <w:pStyle w:val="ListParagraph"/>
        <w:numPr>
          <w:ilvl w:val="0"/>
          <w:numId w:val="2"/>
        </w:numPr>
        <w:spacing w:after="160" w:line="259" w:lineRule="auto"/>
        <w:rPr>
          <w:rFonts w:ascii="Times New Roman" w:hAnsi="Times New Roman"/>
          <w:b/>
          <w:i/>
          <w:szCs w:val="26"/>
        </w:rPr>
      </w:pPr>
      <w:r w:rsidRPr="00790E0C">
        <w:rPr>
          <w:rFonts w:ascii="Times New Roman" w:hAnsi="Times New Roman"/>
          <w:b/>
          <w:i/>
          <w:szCs w:val="26"/>
        </w:rPr>
        <w:t xml:space="preserve">Quản trị viên </w:t>
      </w:r>
    </w:p>
    <w:p w14:paraId="45A0BD7B" w14:textId="77777777" w:rsidR="00264967" w:rsidRPr="00264967" w:rsidRDefault="00A03881" w:rsidP="00790E0C">
      <w:pPr>
        <w:pStyle w:val="ListParagraph"/>
        <w:numPr>
          <w:ilvl w:val="0"/>
          <w:numId w:val="3"/>
        </w:numPr>
        <w:spacing w:before="120"/>
        <w:jc w:val="both"/>
        <w:textAlignment w:val="baseline"/>
        <w:rPr>
          <w:rFonts w:ascii="Times New Roman" w:hAnsi="Times New Roman"/>
          <w:color w:val="000000"/>
          <w:sz w:val="28"/>
          <w:szCs w:val="28"/>
        </w:rPr>
      </w:pPr>
      <w:r>
        <w:rPr>
          <w:rFonts w:ascii="Times New Roman" w:hAnsi="Times New Roman"/>
          <w:color w:val="000000"/>
          <w:sz w:val="28"/>
          <w:szCs w:val="28"/>
        </w:rPr>
        <w:t>Đăng nhập</w:t>
      </w:r>
      <w:r w:rsidR="00264967" w:rsidRPr="00264967">
        <w:rPr>
          <w:rFonts w:ascii="Times New Roman" w:hAnsi="Times New Roman"/>
          <w:color w:val="000000"/>
          <w:sz w:val="28"/>
          <w:szCs w:val="28"/>
        </w:rPr>
        <w:t>: Bằng tài khoản quản trị viên được tạo bởi chủ sở hữu. </w:t>
      </w:r>
    </w:p>
    <w:p w14:paraId="45A0BD7C" w14:textId="36D0DE5A" w:rsidR="00264967" w:rsidRPr="00264967" w:rsidRDefault="00264967" w:rsidP="00790E0C">
      <w:pPr>
        <w:pStyle w:val="ListParagraph"/>
        <w:numPr>
          <w:ilvl w:val="0"/>
          <w:numId w:val="3"/>
        </w:numPr>
        <w:jc w:val="both"/>
        <w:textAlignment w:val="baseline"/>
        <w:rPr>
          <w:rFonts w:ascii="Times New Roman" w:hAnsi="Times New Roman"/>
          <w:color w:val="000000"/>
          <w:sz w:val="28"/>
          <w:szCs w:val="28"/>
        </w:rPr>
      </w:pPr>
      <w:r w:rsidRPr="00264967">
        <w:rPr>
          <w:rFonts w:ascii="Times New Roman" w:hAnsi="Times New Roman"/>
          <w:color w:val="000000"/>
          <w:sz w:val="28"/>
          <w:szCs w:val="28"/>
        </w:rPr>
        <w:t>Quản lý đơn hàng: Xem da</w:t>
      </w:r>
      <w:r w:rsidR="00A03881">
        <w:rPr>
          <w:rFonts w:ascii="Times New Roman" w:hAnsi="Times New Roman"/>
          <w:color w:val="000000"/>
          <w:sz w:val="28"/>
          <w:szCs w:val="28"/>
        </w:rPr>
        <w:t xml:space="preserve">nh sách đơn hàng, hủy đơn hàng, </w:t>
      </w:r>
      <w:r w:rsidRPr="00264967">
        <w:rPr>
          <w:rFonts w:ascii="Times New Roman" w:hAnsi="Times New Roman"/>
          <w:color w:val="000000"/>
          <w:sz w:val="28"/>
          <w:szCs w:val="28"/>
        </w:rPr>
        <w:t>xác nhận đơn hàng. Kiểm tra thô</w:t>
      </w:r>
      <w:r w:rsidR="00A03881">
        <w:rPr>
          <w:rFonts w:ascii="Times New Roman" w:hAnsi="Times New Roman"/>
          <w:color w:val="000000"/>
          <w:sz w:val="28"/>
          <w:szCs w:val="28"/>
        </w:rPr>
        <w:t>ng tin đơn hàng (bao gồm: họ tên khách hàng</w:t>
      </w:r>
      <w:r w:rsidRPr="00264967">
        <w:rPr>
          <w:rFonts w:ascii="Times New Roman" w:hAnsi="Times New Roman"/>
          <w:color w:val="000000"/>
          <w:sz w:val="28"/>
          <w:szCs w:val="28"/>
        </w:rPr>
        <w:t>,</w:t>
      </w:r>
      <w:r w:rsidR="00A03881">
        <w:rPr>
          <w:rFonts w:ascii="Times New Roman" w:hAnsi="Times New Roman"/>
          <w:color w:val="000000"/>
          <w:sz w:val="28"/>
          <w:szCs w:val="28"/>
        </w:rPr>
        <w:t xml:space="preserve"> </w:t>
      </w:r>
      <w:r w:rsidRPr="00264967">
        <w:rPr>
          <w:rFonts w:ascii="Times New Roman" w:hAnsi="Times New Roman"/>
          <w:color w:val="000000"/>
          <w:sz w:val="28"/>
          <w:szCs w:val="28"/>
        </w:rPr>
        <w:t xml:space="preserve">thông tin cá nhân người nhận, địa chỉ giao hàng, đơn hàng đã </w:t>
      </w:r>
      <w:r w:rsidR="008A685F">
        <w:rPr>
          <w:rFonts w:ascii="Times New Roman" w:hAnsi="Times New Roman"/>
          <w:color w:val="000000"/>
          <w:sz w:val="28"/>
          <w:szCs w:val="28"/>
        </w:rPr>
        <w:t>đặt</w:t>
      </w:r>
      <w:r w:rsidR="008A685F">
        <w:rPr>
          <w:rFonts w:ascii="Times New Roman" w:hAnsi="Times New Roman"/>
          <w:color w:val="000000"/>
          <w:sz w:val="28"/>
          <w:szCs w:val="28"/>
          <w:lang w:val="vi-VN"/>
        </w:rPr>
        <w:t>,</w:t>
      </w:r>
      <w:r w:rsidR="00790E0C">
        <w:rPr>
          <w:rFonts w:ascii="Times New Roman" w:hAnsi="Times New Roman"/>
          <w:color w:val="000000"/>
          <w:sz w:val="28"/>
          <w:szCs w:val="28"/>
        </w:rPr>
        <w:t xml:space="preserve"> </w:t>
      </w:r>
      <w:r w:rsidR="008A685F">
        <w:rPr>
          <w:rFonts w:ascii="Times New Roman" w:hAnsi="Times New Roman"/>
          <w:color w:val="000000"/>
          <w:sz w:val="28"/>
          <w:szCs w:val="28"/>
          <w:lang w:val="vi-VN"/>
        </w:rPr>
        <w:t>phương thức thanh toán</w:t>
      </w:r>
      <w:r w:rsidR="00790E0C">
        <w:rPr>
          <w:rFonts w:ascii="Times New Roman" w:hAnsi="Times New Roman"/>
          <w:color w:val="000000"/>
          <w:sz w:val="28"/>
          <w:szCs w:val="28"/>
        </w:rPr>
        <w:t>).</w:t>
      </w:r>
      <w:r w:rsidRPr="00264967">
        <w:rPr>
          <w:rFonts w:ascii="Times New Roman" w:hAnsi="Times New Roman"/>
          <w:color w:val="000000"/>
          <w:sz w:val="28"/>
          <w:szCs w:val="28"/>
        </w:rPr>
        <w:t xml:space="preserve"> </w:t>
      </w:r>
    </w:p>
    <w:p w14:paraId="45A0BD7D" w14:textId="77777777" w:rsidR="00264967" w:rsidRPr="00264967" w:rsidRDefault="00A03881" w:rsidP="00790E0C">
      <w:pPr>
        <w:pStyle w:val="ListParagraph"/>
        <w:numPr>
          <w:ilvl w:val="0"/>
          <w:numId w:val="3"/>
        </w:numPr>
        <w:jc w:val="both"/>
        <w:textAlignment w:val="baseline"/>
        <w:rPr>
          <w:rFonts w:ascii="Times New Roman" w:hAnsi="Times New Roman"/>
          <w:color w:val="000000"/>
          <w:sz w:val="28"/>
          <w:szCs w:val="28"/>
        </w:rPr>
      </w:pPr>
      <w:r>
        <w:rPr>
          <w:rFonts w:ascii="Times New Roman" w:hAnsi="Times New Roman"/>
          <w:color w:val="000000"/>
          <w:sz w:val="28"/>
          <w:szCs w:val="28"/>
        </w:rPr>
        <w:t>Quản lý mặt hàng</w:t>
      </w:r>
      <w:r w:rsidR="00264967" w:rsidRPr="00264967">
        <w:rPr>
          <w:rFonts w:ascii="Times New Roman" w:hAnsi="Times New Roman"/>
          <w:color w:val="000000"/>
          <w:sz w:val="28"/>
          <w:szCs w:val="28"/>
        </w:rPr>
        <w:t>: Xem mặt hàng, Tìm kiếm mặt hàng và Thêm, sửa, xóa mặt hàng.</w:t>
      </w:r>
    </w:p>
    <w:p w14:paraId="45A0BD7E" w14:textId="44E1BCA4" w:rsidR="00264967" w:rsidRDefault="00A03881" w:rsidP="00790E0C">
      <w:pPr>
        <w:pStyle w:val="ListParagraph"/>
        <w:numPr>
          <w:ilvl w:val="0"/>
          <w:numId w:val="3"/>
        </w:numPr>
        <w:jc w:val="both"/>
        <w:textAlignment w:val="baseline"/>
        <w:rPr>
          <w:rFonts w:ascii="Times New Roman" w:hAnsi="Times New Roman"/>
          <w:color w:val="000000"/>
          <w:sz w:val="28"/>
          <w:szCs w:val="28"/>
        </w:rPr>
      </w:pPr>
      <w:r>
        <w:rPr>
          <w:rFonts w:ascii="Times New Roman" w:hAnsi="Times New Roman"/>
          <w:color w:val="000000"/>
          <w:sz w:val="28"/>
          <w:szCs w:val="28"/>
        </w:rPr>
        <w:t xml:space="preserve">Xem </w:t>
      </w:r>
      <w:r w:rsidR="00157D67">
        <w:rPr>
          <w:rFonts w:ascii="Times New Roman" w:hAnsi="Times New Roman"/>
          <w:color w:val="000000"/>
          <w:sz w:val="28"/>
          <w:szCs w:val="28"/>
        </w:rPr>
        <w:t>danh</w:t>
      </w:r>
      <w:r w:rsidR="00157D67">
        <w:rPr>
          <w:rFonts w:ascii="Times New Roman" w:hAnsi="Times New Roman"/>
          <w:color w:val="000000"/>
          <w:sz w:val="28"/>
          <w:szCs w:val="28"/>
          <w:lang w:val="vi-VN"/>
        </w:rPr>
        <w:t xml:space="preserve"> sách</w:t>
      </w:r>
      <w:r w:rsidR="00264967" w:rsidRPr="00264967">
        <w:rPr>
          <w:rFonts w:ascii="Times New Roman" w:hAnsi="Times New Roman"/>
          <w:color w:val="000000"/>
          <w:sz w:val="28"/>
          <w:szCs w:val="28"/>
        </w:rPr>
        <w:t xml:space="preserve">: Xem </w:t>
      </w:r>
      <w:r w:rsidR="00157D67">
        <w:rPr>
          <w:rFonts w:ascii="Times New Roman" w:hAnsi="Times New Roman"/>
          <w:color w:val="000000"/>
          <w:sz w:val="28"/>
          <w:szCs w:val="28"/>
        </w:rPr>
        <w:t>danh</w:t>
      </w:r>
      <w:r w:rsidR="00157D67">
        <w:rPr>
          <w:rFonts w:ascii="Times New Roman" w:hAnsi="Times New Roman"/>
          <w:color w:val="000000"/>
          <w:sz w:val="28"/>
          <w:szCs w:val="28"/>
          <w:lang w:val="vi-VN"/>
        </w:rPr>
        <w:t xml:space="preserve"> sách</w:t>
      </w:r>
      <w:r w:rsidR="00264967" w:rsidRPr="00264967">
        <w:rPr>
          <w:rFonts w:ascii="Times New Roman" w:hAnsi="Times New Roman"/>
          <w:color w:val="000000"/>
          <w:sz w:val="28"/>
          <w:szCs w:val="28"/>
        </w:rPr>
        <w:t xml:space="preserve"> đơn hàng đã được đặt. </w:t>
      </w:r>
    </w:p>
    <w:p w14:paraId="7EF44CB7" w14:textId="61435D95" w:rsidR="008A685F" w:rsidRPr="00264967" w:rsidRDefault="008A685F" w:rsidP="00790E0C">
      <w:pPr>
        <w:pStyle w:val="ListParagraph"/>
        <w:numPr>
          <w:ilvl w:val="0"/>
          <w:numId w:val="3"/>
        </w:numPr>
        <w:jc w:val="both"/>
        <w:textAlignment w:val="baseline"/>
        <w:rPr>
          <w:rFonts w:ascii="Times New Roman" w:hAnsi="Times New Roman"/>
          <w:color w:val="000000"/>
          <w:sz w:val="28"/>
          <w:szCs w:val="28"/>
        </w:rPr>
      </w:pPr>
      <w:r>
        <w:rPr>
          <w:rFonts w:ascii="Times New Roman" w:hAnsi="Times New Roman"/>
          <w:color w:val="000000"/>
          <w:sz w:val="28"/>
          <w:szCs w:val="28"/>
        </w:rPr>
        <w:t>Gửi</w:t>
      </w:r>
      <w:r>
        <w:rPr>
          <w:rFonts w:ascii="Times New Roman" w:hAnsi="Times New Roman"/>
          <w:color w:val="000000"/>
          <w:sz w:val="28"/>
          <w:szCs w:val="28"/>
          <w:lang w:val="vi-VN"/>
        </w:rPr>
        <w:t xml:space="preserve"> thông báo trạng thái đơn hàng,</w:t>
      </w:r>
      <w:r w:rsidR="00790E0C">
        <w:rPr>
          <w:rFonts w:ascii="Times New Roman" w:hAnsi="Times New Roman"/>
          <w:color w:val="000000"/>
          <w:sz w:val="28"/>
          <w:szCs w:val="28"/>
        </w:rPr>
        <w:t xml:space="preserve"> </w:t>
      </w:r>
      <w:r>
        <w:rPr>
          <w:rFonts w:ascii="Times New Roman" w:hAnsi="Times New Roman"/>
          <w:color w:val="000000"/>
          <w:sz w:val="28"/>
          <w:szCs w:val="28"/>
          <w:lang w:val="vi-VN"/>
        </w:rPr>
        <w:t>sản phẩm mới cho người dùng.</w:t>
      </w:r>
    </w:p>
    <w:p w14:paraId="45A0BD7F" w14:textId="30F44310" w:rsidR="00264967" w:rsidRPr="00264967" w:rsidRDefault="00264967" w:rsidP="00790E0C">
      <w:pPr>
        <w:pStyle w:val="ListParagraph"/>
        <w:numPr>
          <w:ilvl w:val="0"/>
          <w:numId w:val="3"/>
        </w:numPr>
        <w:spacing w:after="120"/>
        <w:jc w:val="both"/>
        <w:textAlignment w:val="baseline"/>
        <w:rPr>
          <w:rFonts w:ascii="Times New Roman" w:hAnsi="Times New Roman"/>
          <w:color w:val="000000"/>
          <w:sz w:val="28"/>
          <w:szCs w:val="28"/>
        </w:rPr>
      </w:pPr>
      <w:r w:rsidRPr="00264967">
        <w:rPr>
          <w:rFonts w:ascii="Times New Roman" w:hAnsi="Times New Roman"/>
          <w:color w:val="000000"/>
          <w:sz w:val="28"/>
          <w:szCs w:val="28"/>
        </w:rPr>
        <w:t>Quản lý doanh thu: Liệt kê danh thu</w:t>
      </w:r>
      <w:r w:rsidR="008A685F">
        <w:rPr>
          <w:rFonts w:ascii="Times New Roman" w:hAnsi="Times New Roman"/>
          <w:color w:val="000000"/>
          <w:sz w:val="28"/>
          <w:szCs w:val="28"/>
          <w:lang w:val="vi-VN"/>
        </w:rPr>
        <w:t xml:space="preserve"> theo năm,</w:t>
      </w:r>
      <w:r w:rsidRPr="00264967">
        <w:rPr>
          <w:rFonts w:ascii="Times New Roman" w:hAnsi="Times New Roman"/>
          <w:color w:val="000000"/>
          <w:sz w:val="28"/>
          <w:szCs w:val="28"/>
        </w:rPr>
        <w:t xml:space="preserve"> theo </w:t>
      </w:r>
      <w:r w:rsidR="008A685F">
        <w:rPr>
          <w:rFonts w:ascii="Times New Roman" w:hAnsi="Times New Roman"/>
          <w:color w:val="000000"/>
          <w:sz w:val="28"/>
          <w:szCs w:val="28"/>
        </w:rPr>
        <w:t>tháng</w:t>
      </w:r>
      <w:r w:rsidR="008A685F">
        <w:rPr>
          <w:rFonts w:ascii="Times New Roman" w:hAnsi="Times New Roman"/>
          <w:color w:val="000000"/>
          <w:sz w:val="28"/>
          <w:szCs w:val="28"/>
          <w:lang w:val="vi-VN"/>
        </w:rPr>
        <w:t>,</w:t>
      </w:r>
      <w:r w:rsidR="00790E0C">
        <w:rPr>
          <w:rFonts w:ascii="Times New Roman" w:hAnsi="Times New Roman"/>
          <w:color w:val="000000"/>
          <w:sz w:val="28"/>
          <w:szCs w:val="28"/>
        </w:rPr>
        <w:t xml:space="preserve"> </w:t>
      </w:r>
      <w:r w:rsidR="008A685F">
        <w:rPr>
          <w:rFonts w:ascii="Times New Roman" w:hAnsi="Times New Roman"/>
          <w:color w:val="000000"/>
          <w:sz w:val="28"/>
          <w:szCs w:val="28"/>
          <w:lang w:val="vi-VN"/>
        </w:rPr>
        <w:t>theo tuần,</w:t>
      </w:r>
      <w:r w:rsidR="00790E0C">
        <w:rPr>
          <w:rFonts w:ascii="Times New Roman" w:hAnsi="Times New Roman"/>
          <w:color w:val="000000"/>
          <w:sz w:val="28"/>
          <w:szCs w:val="28"/>
        </w:rPr>
        <w:t xml:space="preserve"> </w:t>
      </w:r>
      <w:r w:rsidR="008A685F">
        <w:rPr>
          <w:rFonts w:ascii="Times New Roman" w:hAnsi="Times New Roman"/>
          <w:color w:val="000000"/>
          <w:sz w:val="28"/>
          <w:szCs w:val="28"/>
          <w:lang w:val="vi-VN"/>
        </w:rPr>
        <w:t>theo ngày</w:t>
      </w:r>
      <w:r w:rsidRPr="00264967">
        <w:rPr>
          <w:rFonts w:ascii="Times New Roman" w:hAnsi="Times New Roman"/>
          <w:color w:val="000000"/>
          <w:sz w:val="28"/>
          <w:szCs w:val="28"/>
        </w:rPr>
        <w:t xml:space="preserve">, xem doanh thu, thống kê </w:t>
      </w:r>
      <w:r w:rsidR="00A83FB5">
        <w:rPr>
          <w:rFonts w:ascii="Times New Roman" w:hAnsi="Times New Roman"/>
          <w:color w:val="000000"/>
          <w:sz w:val="28"/>
          <w:szCs w:val="28"/>
        </w:rPr>
        <w:t xml:space="preserve">top 10 </w:t>
      </w:r>
      <w:r w:rsidR="008A685F">
        <w:rPr>
          <w:rFonts w:ascii="Times New Roman" w:hAnsi="Times New Roman"/>
          <w:color w:val="000000"/>
          <w:sz w:val="28"/>
          <w:szCs w:val="28"/>
        </w:rPr>
        <w:t>sản</w:t>
      </w:r>
      <w:r w:rsidR="008A685F">
        <w:rPr>
          <w:rFonts w:ascii="Times New Roman" w:hAnsi="Times New Roman"/>
          <w:color w:val="000000"/>
          <w:sz w:val="28"/>
          <w:szCs w:val="28"/>
          <w:lang w:val="vi-VN"/>
        </w:rPr>
        <w:t xml:space="preserve"> phẩm bán chạy </w:t>
      </w:r>
      <w:r w:rsidR="00A83FB5">
        <w:rPr>
          <w:rFonts w:ascii="Times New Roman" w:hAnsi="Times New Roman"/>
          <w:color w:val="000000"/>
          <w:sz w:val="28"/>
          <w:szCs w:val="28"/>
        </w:rPr>
        <w:t>nhất</w:t>
      </w:r>
      <w:r w:rsidRPr="00264967">
        <w:rPr>
          <w:rFonts w:ascii="Times New Roman" w:hAnsi="Times New Roman"/>
          <w:color w:val="000000"/>
          <w:sz w:val="28"/>
          <w:szCs w:val="28"/>
        </w:rPr>
        <w:t xml:space="preserve">. Dùng để xác định được mức thu nhập của </w:t>
      </w:r>
      <w:r w:rsidR="0084051C">
        <w:rPr>
          <w:rFonts w:ascii="Times New Roman" w:hAnsi="Times New Roman"/>
          <w:color w:val="000000"/>
          <w:sz w:val="28"/>
          <w:szCs w:val="28"/>
        </w:rPr>
        <w:t>cửa</w:t>
      </w:r>
      <w:r w:rsidR="0084051C">
        <w:rPr>
          <w:rFonts w:ascii="Times New Roman" w:hAnsi="Times New Roman"/>
          <w:color w:val="000000"/>
          <w:sz w:val="28"/>
          <w:szCs w:val="28"/>
          <w:lang w:val="vi-VN"/>
        </w:rPr>
        <w:t xml:space="preserve"> hàng</w:t>
      </w:r>
      <w:r w:rsidR="008A685F">
        <w:rPr>
          <w:rFonts w:ascii="Times New Roman" w:hAnsi="Times New Roman"/>
          <w:color w:val="000000"/>
          <w:sz w:val="28"/>
          <w:szCs w:val="28"/>
          <w:lang w:val="vi-VN"/>
        </w:rPr>
        <w:t>.</w:t>
      </w:r>
    </w:p>
    <w:p w14:paraId="45A0BD80" w14:textId="4BC98AEB" w:rsidR="00264967" w:rsidRPr="00264967" w:rsidRDefault="00264967" w:rsidP="00790E0C">
      <w:pPr>
        <w:pStyle w:val="ListParagraph"/>
        <w:numPr>
          <w:ilvl w:val="0"/>
          <w:numId w:val="3"/>
        </w:numPr>
        <w:spacing w:after="120"/>
        <w:jc w:val="both"/>
        <w:textAlignment w:val="baseline"/>
        <w:rPr>
          <w:rFonts w:ascii="Times New Roman" w:hAnsi="Times New Roman"/>
          <w:color w:val="000000"/>
          <w:sz w:val="28"/>
          <w:szCs w:val="28"/>
        </w:rPr>
      </w:pPr>
      <w:r w:rsidRPr="00264967">
        <w:rPr>
          <w:rFonts w:ascii="Times New Roman" w:hAnsi="Times New Roman"/>
          <w:color w:val="000000"/>
          <w:sz w:val="28"/>
          <w:szCs w:val="28"/>
        </w:rPr>
        <w:t xml:space="preserve">Quản lý tài khoản khách </w:t>
      </w:r>
      <w:r w:rsidR="008A685F">
        <w:rPr>
          <w:rFonts w:ascii="Times New Roman" w:hAnsi="Times New Roman"/>
          <w:color w:val="000000"/>
          <w:sz w:val="28"/>
          <w:szCs w:val="28"/>
        </w:rPr>
        <w:t>hàng</w:t>
      </w:r>
      <w:r w:rsidR="008A685F">
        <w:rPr>
          <w:rFonts w:ascii="Times New Roman" w:hAnsi="Times New Roman"/>
          <w:color w:val="000000"/>
          <w:sz w:val="28"/>
          <w:szCs w:val="28"/>
          <w:lang w:val="vi-VN"/>
        </w:rPr>
        <w:t>.</w:t>
      </w:r>
    </w:p>
    <w:p w14:paraId="45A0BD81" w14:textId="77777777" w:rsidR="00264967" w:rsidRPr="0031697B" w:rsidRDefault="00264967" w:rsidP="00264967">
      <w:pPr>
        <w:pStyle w:val="ListParagraph"/>
        <w:numPr>
          <w:ilvl w:val="0"/>
          <w:numId w:val="2"/>
        </w:numPr>
        <w:spacing w:after="160" w:line="259" w:lineRule="auto"/>
        <w:rPr>
          <w:rFonts w:ascii="Times New Roman" w:hAnsi="Times New Roman"/>
          <w:b/>
          <w:i/>
          <w:sz w:val="28"/>
          <w:szCs w:val="28"/>
        </w:rPr>
      </w:pPr>
      <w:r w:rsidRPr="0031697B">
        <w:rPr>
          <w:rFonts w:ascii="Times New Roman" w:hAnsi="Times New Roman"/>
          <w:b/>
          <w:i/>
          <w:sz w:val="28"/>
          <w:szCs w:val="28"/>
        </w:rPr>
        <w:t>Khách hàng</w:t>
      </w:r>
    </w:p>
    <w:p w14:paraId="45A0BD82" w14:textId="77777777" w:rsidR="00264967" w:rsidRPr="00264967" w:rsidRDefault="00264967" w:rsidP="007B200F">
      <w:pPr>
        <w:pStyle w:val="ListParagraph"/>
        <w:numPr>
          <w:ilvl w:val="0"/>
          <w:numId w:val="4"/>
        </w:numPr>
        <w:spacing w:before="120"/>
        <w:jc w:val="both"/>
        <w:textAlignment w:val="baseline"/>
        <w:rPr>
          <w:rFonts w:ascii="Times New Roman" w:hAnsi="Times New Roman"/>
          <w:color w:val="000000"/>
          <w:sz w:val="28"/>
          <w:szCs w:val="28"/>
        </w:rPr>
      </w:pPr>
      <w:r w:rsidRPr="00264967">
        <w:rPr>
          <w:rFonts w:ascii="Times New Roman" w:hAnsi="Times New Roman"/>
          <w:color w:val="000000"/>
          <w:sz w:val="28"/>
          <w:szCs w:val="28"/>
        </w:rPr>
        <w:t>Xác thực tài khoản: Đăng ký, đăng nhập, đăng xuất bằng tài khoản khách hàng.</w:t>
      </w:r>
    </w:p>
    <w:p w14:paraId="45A0BD83" w14:textId="069E730A" w:rsidR="00264967" w:rsidRPr="00264967" w:rsidRDefault="00264967" w:rsidP="007B200F">
      <w:pPr>
        <w:pStyle w:val="ListParagraph"/>
        <w:numPr>
          <w:ilvl w:val="0"/>
          <w:numId w:val="4"/>
        </w:numPr>
        <w:spacing w:before="120"/>
        <w:jc w:val="both"/>
        <w:textAlignment w:val="baseline"/>
        <w:rPr>
          <w:rFonts w:ascii="Times New Roman" w:hAnsi="Times New Roman"/>
          <w:color w:val="000000"/>
          <w:sz w:val="28"/>
          <w:szCs w:val="28"/>
        </w:rPr>
      </w:pPr>
      <w:r w:rsidRPr="00264967">
        <w:rPr>
          <w:rFonts w:ascii="Times New Roman" w:hAnsi="Times New Roman"/>
          <w:color w:val="000000"/>
          <w:sz w:val="28"/>
          <w:szCs w:val="28"/>
        </w:rPr>
        <w:t xml:space="preserve">Quản lý tài khoản: Đổi mật </w:t>
      </w:r>
      <w:r w:rsidR="008A685F">
        <w:rPr>
          <w:rFonts w:ascii="Times New Roman" w:hAnsi="Times New Roman"/>
          <w:color w:val="000000"/>
          <w:sz w:val="28"/>
          <w:szCs w:val="28"/>
        </w:rPr>
        <w:t>khẩu</w:t>
      </w:r>
      <w:r w:rsidR="008A685F">
        <w:rPr>
          <w:rFonts w:ascii="Times New Roman" w:hAnsi="Times New Roman"/>
          <w:color w:val="000000"/>
          <w:sz w:val="28"/>
          <w:szCs w:val="28"/>
          <w:lang w:val="vi-VN"/>
        </w:rPr>
        <w:t>,</w:t>
      </w:r>
      <w:r w:rsidR="00157D67">
        <w:rPr>
          <w:rFonts w:ascii="Times New Roman" w:hAnsi="Times New Roman"/>
          <w:color w:val="000000"/>
          <w:sz w:val="28"/>
          <w:szCs w:val="28"/>
          <w:lang w:val="vi-VN"/>
        </w:rPr>
        <w:t xml:space="preserve"> </w:t>
      </w:r>
      <w:r w:rsidR="008A685F">
        <w:rPr>
          <w:rFonts w:ascii="Times New Roman" w:hAnsi="Times New Roman"/>
          <w:color w:val="000000"/>
          <w:sz w:val="28"/>
          <w:szCs w:val="28"/>
          <w:lang w:val="vi-VN"/>
        </w:rPr>
        <w:t>quên mật khẩu</w:t>
      </w:r>
      <w:r w:rsidRPr="00264967">
        <w:rPr>
          <w:rFonts w:ascii="Times New Roman" w:hAnsi="Times New Roman"/>
          <w:color w:val="000000"/>
          <w:sz w:val="28"/>
          <w:szCs w:val="28"/>
        </w:rPr>
        <w:t>, sửa</w:t>
      </w:r>
      <w:r w:rsidR="008A685F">
        <w:rPr>
          <w:rFonts w:ascii="Times New Roman" w:hAnsi="Times New Roman"/>
          <w:color w:val="000000"/>
          <w:sz w:val="28"/>
          <w:szCs w:val="28"/>
          <w:lang w:val="vi-VN"/>
        </w:rPr>
        <w:t xml:space="preserve"> thông tin</w:t>
      </w:r>
      <w:r w:rsidRPr="00264967">
        <w:rPr>
          <w:rFonts w:ascii="Times New Roman" w:hAnsi="Times New Roman"/>
          <w:color w:val="000000"/>
          <w:sz w:val="28"/>
          <w:szCs w:val="28"/>
        </w:rPr>
        <w:t xml:space="preserve"> tài khoản, cập nhật </w:t>
      </w:r>
      <w:r w:rsidR="008A685F">
        <w:rPr>
          <w:rFonts w:ascii="Times New Roman" w:hAnsi="Times New Roman"/>
          <w:color w:val="000000"/>
          <w:sz w:val="28"/>
          <w:szCs w:val="28"/>
        </w:rPr>
        <w:t>ảnh</w:t>
      </w:r>
      <w:r w:rsidRPr="00264967">
        <w:rPr>
          <w:rFonts w:ascii="Times New Roman" w:hAnsi="Times New Roman"/>
          <w:color w:val="000000"/>
          <w:sz w:val="28"/>
          <w:szCs w:val="28"/>
        </w:rPr>
        <w:t>. </w:t>
      </w:r>
    </w:p>
    <w:p w14:paraId="45A0BD84" w14:textId="0476FD38" w:rsidR="00264967" w:rsidRPr="00264967" w:rsidRDefault="00264967" w:rsidP="007B200F">
      <w:pPr>
        <w:pStyle w:val="ListParagraph"/>
        <w:numPr>
          <w:ilvl w:val="0"/>
          <w:numId w:val="4"/>
        </w:numPr>
        <w:jc w:val="both"/>
        <w:textAlignment w:val="baseline"/>
        <w:rPr>
          <w:rFonts w:ascii="Times New Roman" w:hAnsi="Times New Roman"/>
          <w:color w:val="000000"/>
          <w:sz w:val="28"/>
          <w:szCs w:val="28"/>
        </w:rPr>
      </w:pPr>
      <w:r w:rsidRPr="00264967">
        <w:rPr>
          <w:rFonts w:ascii="Times New Roman" w:hAnsi="Times New Roman"/>
          <w:color w:val="000000"/>
          <w:sz w:val="28"/>
          <w:szCs w:val="28"/>
        </w:rPr>
        <w:t>Xem giỏ hàng: Bao gồm 2 phần “Xem mặt hàng đã chọn” và “Thêm, sửa, xóa đơn hàng”.</w:t>
      </w:r>
    </w:p>
    <w:p w14:paraId="45A0BD85" w14:textId="63DD0517" w:rsidR="00264967" w:rsidRDefault="00264967" w:rsidP="007B200F">
      <w:pPr>
        <w:pStyle w:val="ListParagraph"/>
        <w:numPr>
          <w:ilvl w:val="0"/>
          <w:numId w:val="4"/>
        </w:numPr>
        <w:jc w:val="both"/>
        <w:textAlignment w:val="baseline"/>
        <w:rPr>
          <w:rFonts w:ascii="Times New Roman" w:hAnsi="Times New Roman"/>
          <w:color w:val="000000"/>
          <w:sz w:val="28"/>
          <w:szCs w:val="28"/>
        </w:rPr>
      </w:pPr>
      <w:r w:rsidRPr="00264967">
        <w:rPr>
          <w:rFonts w:ascii="Times New Roman" w:hAnsi="Times New Roman"/>
          <w:color w:val="000000"/>
          <w:sz w:val="28"/>
          <w:szCs w:val="28"/>
        </w:rPr>
        <w:t xml:space="preserve">Kiểm tra đơn hàng: Kiểm tra thông tin đơn hàng (bao gồm: </w:t>
      </w:r>
      <w:r w:rsidR="00A83FB5">
        <w:rPr>
          <w:rFonts w:ascii="Times New Roman" w:hAnsi="Times New Roman"/>
          <w:color w:val="000000"/>
          <w:sz w:val="28"/>
          <w:szCs w:val="28"/>
        </w:rPr>
        <w:t>sản phẩm</w:t>
      </w:r>
      <w:r w:rsidRPr="00264967">
        <w:rPr>
          <w:rFonts w:ascii="Times New Roman" w:hAnsi="Times New Roman"/>
          <w:color w:val="000000"/>
          <w:sz w:val="28"/>
          <w:szCs w:val="28"/>
        </w:rPr>
        <w:t xml:space="preserve"> đã chọn, số lượng, ghi chú, thành tiền, địa chỉ giao hàng, thông tin cá nhân người nhận).</w:t>
      </w:r>
    </w:p>
    <w:p w14:paraId="27F44B7B" w14:textId="33362B43" w:rsidR="008A685F" w:rsidRPr="00264967" w:rsidRDefault="008A685F" w:rsidP="007B200F">
      <w:pPr>
        <w:pStyle w:val="ListParagraph"/>
        <w:numPr>
          <w:ilvl w:val="0"/>
          <w:numId w:val="4"/>
        </w:numPr>
        <w:jc w:val="both"/>
        <w:textAlignment w:val="baseline"/>
        <w:rPr>
          <w:rFonts w:ascii="Times New Roman" w:hAnsi="Times New Roman"/>
          <w:color w:val="000000"/>
          <w:sz w:val="28"/>
          <w:szCs w:val="28"/>
        </w:rPr>
      </w:pPr>
      <w:r>
        <w:rPr>
          <w:rFonts w:ascii="Times New Roman" w:hAnsi="Times New Roman"/>
          <w:color w:val="000000"/>
          <w:sz w:val="28"/>
          <w:szCs w:val="28"/>
        </w:rPr>
        <w:t>Kiểm</w:t>
      </w:r>
      <w:r>
        <w:rPr>
          <w:rFonts w:ascii="Times New Roman" w:hAnsi="Times New Roman"/>
          <w:color w:val="000000"/>
          <w:sz w:val="28"/>
          <w:szCs w:val="28"/>
          <w:lang w:val="vi-VN"/>
        </w:rPr>
        <w:t xml:space="preserve"> tra trạng thái đơn hàng,</w:t>
      </w:r>
      <w:r w:rsidR="00157D67">
        <w:rPr>
          <w:rFonts w:ascii="Times New Roman" w:hAnsi="Times New Roman"/>
          <w:color w:val="000000"/>
          <w:sz w:val="28"/>
          <w:szCs w:val="28"/>
          <w:lang w:val="vi-VN"/>
        </w:rPr>
        <w:t xml:space="preserve"> </w:t>
      </w:r>
      <w:r>
        <w:rPr>
          <w:rFonts w:ascii="Times New Roman" w:hAnsi="Times New Roman"/>
          <w:color w:val="000000"/>
          <w:sz w:val="28"/>
          <w:szCs w:val="28"/>
          <w:lang w:val="vi-VN"/>
        </w:rPr>
        <w:t>đơn hàng đã hủy,</w:t>
      </w:r>
      <w:r w:rsidR="00157D67">
        <w:rPr>
          <w:rFonts w:ascii="Times New Roman" w:hAnsi="Times New Roman"/>
          <w:color w:val="000000"/>
          <w:sz w:val="28"/>
          <w:szCs w:val="28"/>
          <w:lang w:val="vi-VN"/>
        </w:rPr>
        <w:t xml:space="preserve"> </w:t>
      </w:r>
      <w:r>
        <w:rPr>
          <w:rFonts w:ascii="Times New Roman" w:hAnsi="Times New Roman"/>
          <w:color w:val="000000"/>
          <w:sz w:val="28"/>
          <w:szCs w:val="28"/>
          <w:lang w:val="vi-VN"/>
        </w:rPr>
        <w:t>đơn hàng chờ xác nhận,</w:t>
      </w:r>
      <w:r w:rsidR="00157D67">
        <w:rPr>
          <w:rFonts w:ascii="Times New Roman" w:hAnsi="Times New Roman"/>
          <w:color w:val="000000"/>
          <w:sz w:val="28"/>
          <w:szCs w:val="28"/>
          <w:lang w:val="vi-VN"/>
        </w:rPr>
        <w:t xml:space="preserve"> </w:t>
      </w:r>
      <w:r>
        <w:rPr>
          <w:rFonts w:ascii="Times New Roman" w:hAnsi="Times New Roman"/>
          <w:color w:val="000000"/>
          <w:sz w:val="28"/>
          <w:szCs w:val="28"/>
          <w:lang w:val="vi-VN"/>
        </w:rPr>
        <w:t>đơn hàng đã được xác nhận,</w:t>
      </w:r>
      <w:r w:rsidR="00157D67">
        <w:rPr>
          <w:rFonts w:ascii="Times New Roman" w:hAnsi="Times New Roman"/>
          <w:color w:val="000000"/>
          <w:sz w:val="28"/>
          <w:szCs w:val="28"/>
          <w:lang w:val="vi-VN"/>
        </w:rPr>
        <w:t xml:space="preserve"> </w:t>
      </w:r>
      <w:r>
        <w:rPr>
          <w:rFonts w:ascii="Times New Roman" w:hAnsi="Times New Roman"/>
          <w:color w:val="000000"/>
          <w:sz w:val="28"/>
          <w:szCs w:val="28"/>
          <w:lang w:val="vi-VN"/>
        </w:rPr>
        <w:t>đơn hàng đang vận chuyển,</w:t>
      </w:r>
      <w:r w:rsidR="00157D67">
        <w:rPr>
          <w:rFonts w:ascii="Times New Roman" w:hAnsi="Times New Roman"/>
          <w:color w:val="000000"/>
          <w:sz w:val="28"/>
          <w:szCs w:val="28"/>
          <w:lang w:val="vi-VN"/>
        </w:rPr>
        <w:t xml:space="preserve"> </w:t>
      </w:r>
      <w:r>
        <w:rPr>
          <w:rFonts w:ascii="Times New Roman" w:hAnsi="Times New Roman"/>
          <w:color w:val="000000"/>
          <w:sz w:val="28"/>
          <w:szCs w:val="28"/>
          <w:lang w:val="vi-VN"/>
        </w:rPr>
        <w:t>giao hàng thành công.</w:t>
      </w:r>
    </w:p>
    <w:p w14:paraId="45A0BD86" w14:textId="3DF9490D" w:rsidR="00264967" w:rsidRPr="00264967" w:rsidRDefault="00264967" w:rsidP="007B200F">
      <w:pPr>
        <w:pStyle w:val="ListParagraph"/>
        <w:numPr>
          <w:ilvl w:val="0"/>
          <w:numId w:val="4"/>
        </w:numPr>
        <w:jc w:val="both"/>
        <w:textAlignment w:val="baseline"/>
        <w:rPr>
          <w:rFonts w:ascii="Times New Roman" w:hAnsi="Times New Roman"/>
          <w:color w:val="000000"/>
          <w:sz w:val="28"/>
          <w:szCs w:val="28"/>
        </w:rPr>
      </w:pPr>
      <w:r w:rsidRPr="00264967">
        <w:rPr>
          <w:rFonts w:ascii="Times New Roman" w:hAnsi="Times New Roman"/>
          <w:color w:val="000000"/>
          <w:sz w:val="28"/>
          <w:szCs w:val="28"/>
        </w:rPr>
        <w:t xml:space="preserve">Đánh giá sản phẩm: </w:t>
      </w:r>
      <w:r w:rsidR="008A685F">
        <w:rPr>
          <w:rFonts w:ascii="Times New Roman" w:hAnsi="Times New Roman"/>
          <w:color w:val="000000"/>
          <w:sz w:val="28"/>
          <w:szCs w:val="28"/>
        </w:rPr>
        <w:t>Khách</w:t>
      </w:r>
      <w:r w:rsidR="008A685F">
        <w:rPr>
          <w:rFonts w:ascii="Times New Roman" w:hAnsi="Times New Roman"/>
          <w:color w:val="000000"/>
          <w:sz w:val="28"/>
          <w:szCs w:val="28"/>
          <w:lang w:val="vi-VN"/>
        </w:rPr>
        <w:t xml:space="preserve"> hàng sẽ được đánh giá</w:t>
      </w:r>
      <w:r w:rsidRPr="00264967">
        <w:rPr>
          <w:rFonts w:ascii="Times New Roman" w:hAnsi="Times New Roman"/>
          <w:color w:val="000000"/>
          <w:sz w:val="28"/>
          <w:szCs w:val="28"/>
        </w:rPr>
        <w:t xml:space="preserve"> sau khi đã nhận </w:t>
      </w:r>
      <w:r w:rsidR="008A685F">
        <w:rPr>
          <w:rFonts w:ascii="Times New Roman" w:hAnsi="Times New Roman"/>
          <w:color w:val="000000"/>
          <w:sz w:val="28"/>
          <w:szCs w:val="28"/>
        </w:rPr>
        <w:t>hàng</w:t>
      </w:r>
      <w:r w:rsidRPr="00264967">
        <w:rPr>
          <w:rFonts w:ascii="Times New Roman" w:hAnsi="Times New Roman"/>
          <w:color w:val="000000"/>
          <w:sz w:val="28"/>
          <w:szCs w:val="28"/>
        </w:rPr>
        <w:t>. </w:t>
      </w:r>
    </w:p>
    <w:p w14:paraId="45A0BD87" w14:textId="77777777" w:rsidR="00264967" w:rsidRPr="00264967" w:rsidRDefault="00264967" w:rsidP="007B200F">
      <w:pPr>
        <w:pStyle w:val="ListParagraph"/>
        <w:numPr>
          <w:ilvl w:val="0"/>
          <w:numId w:val="4"/>
        </w:numPr>
        <w:jc w:val="both"/>
        <w:textAlignment w:val="baseline"/>
        <w:rPr>
          <w:rFonts w:ascii="Times New Roman" w:hAnsi="Times New Roman"/>
          <w:color w:val="000000"/>
          <w:sz w:val="28"/>
          <w:szCs w:val="28"/>
        </w:rPr>
      </w:pPr>
      <w:r w:rsidRPr="00264967">
        <w:rPr>
          <w:rFonts w:ascii="Times New Roman" w:hAnsi="Times New Roman"/>
          <w:color w:val="000000"/>
          <w:sz w:val="28"/>
          <w:szCs w:val="28"/>
        </w:rPr>
        <w:t>Lịch sử mua hàng: xem lịch sử các đơn hàng đã mua.</w:t>
      </w:r>
    </w:p>
    <w:p w14:paraId="45A0BD88" w14:textId="42470199" w:rsidR="00264967" w:rsidRPr="00264967" w:rsidRDefault="00264967" w:rsidP="007B200F">
      <w:pPr>
        <w:pStyle w:val="ListParagraph"/>
        <w:numPr>
          <w:ilvl w:val="0"/>
          <w:numId w:val="4"/>
        </w:numPr>
        <w:jc w:val="both"/>
        <w:textAlignment w:val="baseline"/>
        <w:rPr>
          <w:rFonts w:ascii="Times New Roman" w:hAnsi="Times New Roman"/>
          <w:color w:val="000000"/>
          <w:sz w:val="28"/>
          <w:szCs w:val="28"/>
        </w:rPr>
      </w:pPr>
      <w:r w:rsidRPr="00264967">
        <w:rPr>
          <w:rFonts w:ascii="Times New Roman" w:hAnsi="Times New Roman"/>
          <w:color w:val="000000"/>
          <w:sz w:val="28"/>
          <w:szCs w:val="28"/>
        </w:rPr>
        <w:t>Thanh toán: có thể thanh toán qua tiền mặt</w:t>
      </w:r>
      <w:r w:rsidR="0084051C">
        <w:rPr>
          <w:rFonts w:ascii="Times New Roman" w:hAnsi="Times New Roman"/>
          <w:color w:val="000000"/>
          <w:sz w:val="28"/>
          <w:szCs w:val="28"/>
          <w:lang w:val="vi-VN"/>
        </w:rPr>
        <w:t xml:space="preserve"> và thẻ tín dụng</w:t>
      </w:r>
      <w:r w:rsidR="00A83FB5">
        <w:rPr>
          <w:rFonts w:ascii="Times New Roman" w:hAnsi="Times New Roman"/>
          <w:color w:val="000000"/>
          <w:sz w:val="28"/>
          <w:szCs w:val="28"/>
        </w:rPr>
        <w:t>.</w:t>
      </w:r>
    </w:p>
    <w:p w14:paraId="45A0BD89" w14:textId="164A4286" w:rsidR="00264967" w:rsidRDefault="00264967" w:rsidP="007B200F">
      <w:pPr>
        <w:pStyle w:val="ListParagraph"/>
        <w:numPr>
          <w:ilvl w:val="0"/>
          <w:numId w:val="4"/>
        </w:numPr>
        <w:jc w:val="both"/>
        <w:textAlignment w:val="baseline"/>
        <w:rPr>
          <w:rFonts w:ascii="Times New Roman" w:hAnsi="Times New Roman"/>
          <w:color w:val="000000"/>
          <w:sz w:val="28"/>
          <w:szCs w:val="28"/>
        </w:rPr>
      </w:pPr>
      <w:r w:rsidRPr="00264967">
        <w:rPr>
          <w:rFonts w:ascii="Times New Roman" w:hAnsi="Times New Roman"/>
          <w:color w:val="000000"/>
          <w:sz w:val="28"/>
          <w:szCs w:val="28"/>
        </w:rPr>
        <w:t xml:space="preserve">Hủy đơn hàng: khách hàng có thể hủy đơn hàng khi chưa có thông báo đơn hàng đang được </w:t>
      </w:r>
      <w:r w:rsidR="00A83FB5">
        <w:rPr>
          <w:rFonts w:ascii="Times New Roman" w:hAnsi="Times New Roman"/>
          <w:color w:val="000000"/>
          <w:sz w:val="28"/>
          <w:szCs w:val="28"/>
        </w:rPr>
        <w:t>xác nhận</w:t>
      </w:r>
      <w:r w:rsidRPr="00264967">
        <w:rPr>
          <w:rFonts w:ascii="Times New Roman" w:hAnsi="Times New Roman"/>
          <w:color w:val="000000"/>
          <w:sz w:val="28"/>
          <w:szCs w:val="28"/>
        </w:rPr>
        <w:t>. </w:t>
      </w:r>
    </w:p>
    <w:p w14:paraId="39E6CED2" w14:textId="40266C2D" w:rsidR="00AD0F9C" w:rsidRPr="001B4025" w:rsidRDefault="00AD0F9C" w:rsidP="007B200F">
      <w:pPr>
        <w:pStyle w:val="ListParagraph"/>
        <w:numPr>
          <w:ilvl w:val="0"/>
          <w:numId w:val="4"/>
        </w:numPr>
        <w:jc w:val="both"/>
        <w:textAlignment w:val="baseline"/>
        <w:rPr>
          <w:rFonts w:ascii="Times New Roman" w:hAnsi="Times New Roman"/>
          <w:color w:val="000000"/>
          <w:sz w:val="28"/>
          <w:szCs w:val="28"/>
        </w:rPr>
      </w:pPr>
      <w:r>
        <w:rPr>
          <w:rFonts w:ascii="Times New Roman" w:hAnsi="Times New Roman"/>
          <w:color w:val="000000"/>
          <w:sz w:val="28"/>
          <w:szCs w:val="28"/>
        </w:rPr>
        <w:t>Liên</w:t>
      </w:r>
      <w:r>
        <w:rPr>
          <w:rFonts w:ascii="Times New Roman" w:hAnsi="Times New Roman"/>
          <w:color w:val="000000"/>
          <w:sz w:val="28"/>
          <w:szCs w:val="28"/>
          <w:lang w:val="vi-VN"/>
        </w:rPr>
        <w:t xml:space="preserve"> hệ cửa hàng:</w:t>
      </w:r>
      <w:r w:rsidR="00157D67">
        <w:rPr>
          <w:rFonts w:ascii="Times New Roman" w:hAnsi="Times New Roman"/>
          <w:color w:val="000000"/>
          <w:sz w:val="28"/>
          <w:szCs w:val="28"/>
          <w:lang w:val="vi-VN"/>
        </w:rPr>
        <w:t xml:space="preserve"> </w:t>
      </w:r>
      <w:r>
        <w:rPr>
          <w:rFonts w:ascii="Times New Roman" w:hAnsi="Times New Roman"/>
          <w:color w:val="000000"/>
          <w:sz w:val="28"/>
          <w:szCs w:val="28"/>
          <w:lang w:val="vi-VN"/>
        </w:rPr>
        <w:t>khách hàng có thể liên hệ bằng cách gọi điện cho phía cửa hàng.</w:t>
      </w:r>
    </w:p>
    <w:p w14:paraId="10537EAC" w14:textId="315A3332" w:rsidR="001B4025" w:rsidRDefault="001B4025" w:rsidP="001B4025">
      <w:pPr>
        <w:textAlignment w:val="baseline"/>
        <w:rPr>
          <w:rFonts w:ascii="Times New Roman" w:hAnsi="Times New Roman"/>
          <w:color w:val="000000"/>
          <w:sz w:val="28"/>
          <w:szCs w:val="28"/>
        </w:rPr>
      </w:pPr>
    </w:p>
    <w:p w14:paraId="6C6AD290" w14:textId="591CD081" w:rsidR="001B4025" w:rsidRDefault="001B4025" w:rsidP="001B4025">
      <w:pPr>
        <w:textAlignment w:val="baseline"/>
        <w:rPr>
          <w:rFonts w:ascii="Times New Roman" w:hAnsi="Times New Roman"/>
          <w:color w:val="000000"/>
          <w:sz w:val="28"/>
          <w:szCs w:val="28"/>
        </w:rPr>
      </w:pPr>
    </w:p>
    <w:p w14:paraId="4177B7CF" w14:textId="28D35CF6" w:rsidR="001B4025" w:rsidRDefault="001B4025" w:rsidP="001B4025">
      <w:pPr>
        <w:textAlignment w:val="baseline"/>
        <w:rPr>
          <w:rFonts w:ascii="Times New Roman" w:hAnsi="Times New Roman"/>
          <w:color w:val="000000"/>
          <w:sz w:val="28"/>
          <w:szCs w:val="28"/>
        </w:rPr>
      </w:pPr>
    </w:p>
    <w:p w14:paraId="4FA21E43" w14:textId="196FC277" w:rsidR="001B4025" w:rsidRDefault="001B4025" w:rsidP="001B4025">
      <w:pPr>
        <w:textAlignment w:val="baseline"/>
        <w:rPr>
          <w:rFonts w:ascii="Times New Roman" w:hAnsi="Times New Roman"/>
          <w:color w:val="000000"/>
          <w:sz w:val="28"/>
          <w:szCs w:val="28"/>
        </w:rPr>
      </w:pPr>
    </w:p>
    <w:p w14:paraId="6F8405B3" w14:textId="36DBA641" w:rsidR="001B4025" w:rsidRDefault="001B4025" w:rsidP="001B4025">
      <w:pPr>
        <w:textAlignment w:val="baseline"/>
        <w:rPr>
          <w:rFonts w:ascii="Times New Roman" w:hAnsi="Times New Roman"/>
          <w:color w:val="000000"/>
          <w:sz w:val="28"/>
          <w:szCs w:val="28"/>
        </w:rPr>
      </w:pPr>
    </w:p>
    <w:p w14:paraId="2385D9C4" w14:textId="77777777" w:rsidR="001B4025" w:rsidRPr="001B4025" w:rsidRDefault="001B4025" w:rsidP="001B4025">
      <w:pPr>
        <w:textAlignment w:val="baseline"/>
        <w:rPr>
          <w:rFonts w:ascii="Times New Roman" w:hAnsi="Times New Roman"/>
          <w:color w:val="000000"/>
          <w:sz w:val="28"/>
          <w:szCs w:val="28"/>
        </w:rPr>
      </w:pPr>
    </w:p>
    <w:p w14:paraId="45A0BD8A" w14:textId="5B126801" w:rsidR="00264967" w:rsidRDefault="007F1BE8">
      <w:pPr>
        <w:spacing w:after="160" w:line="259" w:lineRule="auto"/>
        <w:rPr>
          <w:rFonts w:ascii="Times New Roman" w:hAnsi="Times New Roman"/>
          <w:b/>
          <w:sz w:val="28"/>
          <w:szCs w:val="28"/>
        </w:rPr>
      </w:pPr>
      <w:r>
        <w:rPr>
          <w:rFonts w:ascii="Times New Roman" w:hAnsi="Times New Roman"/>
          <w:b/>
          <w:sz w:val="28"/>
          <w:szCs w:val="28"/>
        </w:rPr>
        <w:t>7.</w:t>
      </w:r>
      <w:r w:rsidR="00974F57" w:rsidRPr="0031697B">
        <w:rPr>
          <w:rFonts w:ascii="Times New Roman" w:hAnsi="Times New Roman"/>
          <w:b/>
          <w:sz w:val="28"/>
          <w:szCs w:val="28"/>
        </w:rPr>
        <w:t xml:space="preserve"> </w:t>
      </w:r>
      <w:r w:rsidR="00974F57">
        <w:rPr>
          <w:rFonts w:ascii="Times New Roman" w:hAnsi="Times New Roman"/>
          <w:b/>
          <w:sz w:val="28"/>
          <w:szCs w:val="28"/>
        </w:rPr>
        <w:t>Các công nghệ sử dụng</w:t>
      </w:r>
    </w:p>
    <w:p w14:paraId="07106C2A" w14:textId="5C8CD04E" w:rsidR="00974F57" w:rsidRPr="007B200F" w:rsidRDefault="00D03E96">
      <w:pPr>
        <w:spacing w:after="160" w:line="259" w:lineRule="auto"/>
        <w:rPr>
          <w:rFonts w:ascii="Times New Roman" w:hAnsi="Times New Roman"/>
          <w:i/>
          <w:iCs/>
          <w:szCs w:val="26"/>
        </w:rPr>
      </w:pPr>
      <w:r w:rsidRPr="007B200F">
        <w:rPr>
          <w:rFonts w:ascii="Times New Roman" w:hAnsi="Times New Roman"/>
          <w:i/>
          <w:iCs/>
          <w:szCs w:val="26"/>
        </w:rPr>
        <w:t xml:space="preserve">a, </w:t>
      </w:r>
      <w:r w:rsidR="00974F57" w:rsidRPr="007B200F">
        <w:rPr>
          <w:rFonts w:ascii="Times New Roman" w:hAnsi="Times New Roman"/>
          <w:i/>
          <w:iCs/>
          <w:szCs w:val="26"/>
        </w:rPr>
        <w:t>Các công cụ</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6"/>
        <w:gridCol w:w="3082"/>
        <w:gridCol w:w="3456"/>
      </w:tblGrid>
      <w:tr w:rsidR="00157D67" w14:paraId="4B0926E6" w14:textId="77777777" w:rsidTr="009A569E">
        <w:tc>
          <w:tcPr>
            <w:tcW w:w="3226" w:type="dxa"/>
          </w:tcPr>
          <w:p w14:paraId="6A78E0E9" w14:textId="77777777" w:rsidR="00157D67" w:rsidRDefault="00157D67" w:rsidP="009A569E">
            <w:pPr>
              <w:spacing w:after="160" w:line="259" w:lineRule="auto"/>
              <w:jc w:val="center"/>
              <w:rPr>
                <w:rFonts w:ascii="Times New Roman" w:hAnsi="Times New Roman"/>
                <w:sz w:val="28"/>
                <w:szCs w:val="28"/>
              </w:rPr>
            </w:pPr>
            <w:r>
              <w:rPr>
                <w:noProof/>
                <w:sz w:val="28"/>
                <w:szCs w:val="28"/>
              </w:rPr>
              <w:drawing>
                <wp:inline distT="0" distB="0" distL="0" distR="0" wp14:anchorId="26D35B69" wp14:editId="156690D5">
                  <wp:extent cx="1374610" cy="7689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92640" cy="779013"/>
                          </a:xfrm>
                          <a:prstGeom prst="rect">
                            <a:avLst/>
                          </a:prstGeom>
                          <a:noFill/>
                          <a:ln>
                            <a:noFill/>
                          </a:ln>
                        </pic:spPr>
                      </pic:pic>
                    </a:graphicData>
                  </a:graphic>
                </wp:inline>
              </w:drawing>
            </w:r>
          </w:p>
        </w:tc>
        <w:tc>
          <w:tcPr>
            <w:tcW w:w="3226" w:type="dxa"/>
          </w:tcPr>
          <w:p w14:paraId="3A593737" w14:textId="77777777" w:rsidR="00157D67" w:rsidRDefault="00157D67" w:rsidP="009A569E">
            <w:pPr>
              <w:spacing w:after="160" w:line="259" w:lineRule="auto"/>
              <w:jc w:val="center"/>
              <w:rPr>
                <w:rFonts w:ascii="Times New Roman" w:hAnsi="Times New Roman"/>
                <w:sz w:val="28"/>
                <w:szCs w:val="28"/>
              </w:rPr>
            </w:pPr>
            <w:r>
              <w:rPr>
                <w:noProof/>
              </w:rPr>
              <w:drawing>
                <wp:inline distT="0" distB="0" distL="0" distR="0" wp14:anchorId="1ACEEC03" wp14:editId="0F40DE26">
                  <wp:extent cx="1622286" cy="907472"/>
                  <wp:effectExtent l="0" t="0" r="0" b="6985"/>
                  <wp:docPr id="20" name="Picture 20" descr="Microsoft-Word-Simbolo - P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crosoft-Word-Simbolo - PM Blo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33755" cy="913887"/>
                          </a:xfrm>
                          <a:prstGeom prst="rect">
                            <a:avLst/>
                          </a:prstGeom>
                          <a:noFill/>
                          <a:ln>
                            <a:noFill/>
                          </a:ln>
                        </pic:spPr>
                      </pic:pic>
                    </a:graphicData>
                  </a:graphic>
                </wp:inline>
              </w:drawing>
            </w:r>
          </w:p>
        </w:tc>
        <w:tc>
          <w:tcPr>
            <w:tcW w:w="3226" w:type="dxa"/>
          </w:tcPr>
          <w:p w14:paraId="0BA81A64" w14:textId="77777777" w:rsidR="00157D67" w:rsidRDefault="00157D67" w:rsidP="009A569E">
            <w:pPr>
              <w:spacing w:after="160" w:line="259" w:lineRule="auto"/>
              <w:rPr>
                <w:rFonts w:ascii="Times New Roman" w:hAnsi="Times New Roman"/>
                <w:sz w:val="28"/>
                <w:szCs w:val="28"/>
              </w:rPr>
            </w:pPr>
            <w:r>
              <w:rPr>
                <w:noProof/>
                <w:sz w:val="28"/>
                <w:szCs w:val="28"/>
              </w:rPr>
              <w:drawing>
                <wp:inline distT="0" distB="0" distL="0" distR="0" wp14:anchorId="46970DFA" wp14:editId="2C00162D">
                  <wp:extent cx="1821054" cy="660278"/>
                  <wp:effectExtent l="0" t="0" r="825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71722" cy="678649"/>
                          </a:xfrm>
                          <a:prstGeom prst="rect">
                            <a:avLst/>
                          </a:prstGeom>
                          <a:noFill/>
                          <a:ln>
                            <a:noFill/>
                          </a:ln>
                        </pic:spPr>
                      </pic:pic>
                    </a:graphicData>
                  </a:graphic>
                </wp:inline>
              </w:drawing>
            </w:r>
          </w:p>
        </w:tc>
      </w:tr>
      <w:tr w:rsidR="00157D67" w14:paraId="42DBFEF8" w14:textId="77777777" w:rsidTr="009A569E">
        <w:tc>
          <w:tcPr>
            <w:tcW w:w="3226" w:type="dxa"/>
          </w:tcPr>
          <w:p w14:paraId="392624B7" w14:textId="77777777" w:rsidR="00157D67" w:rsidRDefault="00157D67" w:rsidP="009A569E">
            <w:pPr>
              <w:spacing w:after="160" w:line="259" w:lineRule="auto"/>
              <w:jc w:val="center"/>
              <w:rPr>
                <w:rFonts w:ascii="Times New Roman" w:hAnsi="Times New Roman"/>
                <w:sz w:val="28"/>
                <w:szCs w:val="28"/>
              </w:rPr>
            </w:pPr>
            <w:r>
              <w:rPr>
                <w:noProof/>
                <w:sz w:val="28"/>
                <w:szCs w:val="28"/>
              </w:rPr>
              <w:drawing>
                <wp:inline distT="0" distB="0" distL="0" distR="0" wp14:anchorId="1A5F7479" wp14:editId="5B03FB4E">
                  <wp:extent cx="665018" cy="66719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95625" cy="697902"/>
                          </a:xfrm>
                          <a:prstGeom prst="rect">
                            <a:avLst/>
                          </a:prstGeom>
                          <a:noFill/>
                          <a:ln>
                            <a:noFill/>
                          </a:ln>
                        </pic:spPr>
                      </pic:pic>
                    </a:graphicData>
                  </a:graphic>
                </wp:inline>
              </w:drawing>
            </w:r>
          </w:p>
        </w:tc>
        <w:tc>
          <w:tcPr>
            <w:tcW w:w="3226" w:type="dxa"/>
          </w:tcPr>
          <w:p w14:paraId="075B4E2F" w14:textId="77777777" w:rsidR="00157D67" w:rsidRDefault="00157D67" w:rsidP="009A569E">
            <w:pPr>
              <w:spacing w:after="160" w:line="259" w:lineRule="auto"/>
              <w:jc w:val="center"/>
              <w:rPr>
                <w:rFonts w:ascii="Times New Roman" w:hAnsi="Times New Roman"/>
                <w:sz w:val="28"/>
                <w:szCs w:val="28"/>
              </w:rPr>
            </w:pPr>
            <w:r>
              <w:rPr>
                <w:noProof/>
                <w:sz w:val="28"/>
                <w:szCs w:val="28"/>
              </w:rPr>
              <w:drawing>
                <wp:inline distT="0" distB="0" distL="0" distR="0" wp14:anchorId="42CCC5C3" wp14:editId="44CBAF4B">
                  <wp:extent cx="1309485" cy="982114"/>
                  <wp:effectExtent l="0" t="0" r="508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28081" cy="996061"/>
                          </a:xfrm>
                          <a:prstGeom prst="rect">
                            <a:avLst/>
                          </a:prstGeom>
                          <a:noFill/>
                          <a:ln>
                            <a:noFill/>
                          </a:ln>
                        </pic:spPr>
                      </pic:pic>
                    </a:graphicData>
                  </a:graphic>
                </wp:inline>
              </w:drawing>
            </w:r>
          </w:p>
        </w:tc>
        <w:tc>
          <w:tcPr>
            <w:tcW w:w="3226" w:type="dxa"/>
          </w:tcPr>
          <w:p w14:paraId="54D32269" w14:textId="77777777" w:rsidR="00157D67" w:rsidRDefault="00157D67" w:rsidP="009A569E">
            <w:pPr>
              <w:spacing w:after="160" w:line="259" w:lineRule="auto"/>
              <w:jc w:val="center"/>
              <w:rPr>
                <w:rFonts w:ascii="Times New Roman" w:hAnsi="Times New Roman"/>
                <w:sz w:val="28"/>
                <w:szCs w:val="28"/>
              </w:rPr>
            </w:pPr>
            <w:r>
              <w:rPr>
                <w:noProof/>
                <w:sz w:val="28"/>
                <w:szCs w:val="28"/>
              </w:rPr>
              <w:drawing>
                <wp:inline distT="0" distB="0" distL="0" distR="0" wp14:anchorId="5510A7D6" wp14:editId="7B03A38A">
                  <wp:extent cx="733887" cy="733887"/>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47038" cy="747038"/>
                          </a:xfrm>
                          <a:prstGeom prst="rect">
                            <a:avLst/>
                          </a:prstGeom>
                          <a:noFill/>
                          <a:ln>
                            <a:noFill/>
                          </a:ln>
                        </pic:spPr>
                      </pic:pic>
                    </a:graphicData>
                  </a:graphic>
                </wp:inline>
              </w:drawing>
            </w:r>
          </w:p>
        </w:tc>
      </w:tr>
      <w:tr w:rsidR="00157D67" w14:paraId="0C6C56E6" w14:textId="77777777" w:rsidTr="009A569E">
        <w:tc>
          <w:tcPr>
            <w:tcW w:w="3226" w:type="dxa"/>
          </w:tcPr>
          <w:p w14:paraId="0CD14E5B" w14:textId="77777777" w:rsidR="00157D67" w:rsidRDefault="00157D67" w:rsidP="009A569E">
            <w:pPr>
              <w:spacing w:after="160" w:line="259" w:lineRule="auto"/>
              <w:jc w:val="center"/>
              <w:rPr>
                <w:noProof/>
                <w:sz w:val="28"/>
                <w:szCs w:val="28"/>
              </w:rPr>
            </w:pPr>
          </w:p>
          <w:p w14:paraId="54B7BFDD" w14:textId="77777777" w:rsidR="00157D67" w:rsidRDefault="00157D67" w:rsidP="009A569E">
            <w:pPr>
              <w:spacing w:after="160" w:line="259" w:lineRule="auto"/>
              <w:jc w:val="center"/>
              <w:rPr>
                <w:noProof/>
                <w:sz w:val="28"/>
                <w:szCs w:val="28"/>
              </w:rPr>
            </w:pPr>
            <w:r>
              <w:rPr>
                <w:noProof/>
                <w:sz w:val="28"/>
                <w:szCs w:val="28"/>
              </w:rPr>
              <w:drawing>
                <wp:inline distT="0" distB="0" distL="0" distR="0" wp14:anchorId="55A5ED6D" wp14:editId="59925805">
                  <wp:extent cx="2036560" cy="830626"/>
                  <wp:effectExtent l="0" t="0" r="190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5032" cy="838160"/>
                          </a:xfrm>
                          <a:prstGeom prst="rect">
                            <a:avLst/>
                          </a:prstGeom>
                          <a:noFill/>
                          <a:ln>
                            <a:noFill/>
                          </a:ln>
                        </pic:spPr>
                      </pic:pic>
                    </a:graphicData>
                  </a:graphic>
                </wp:inline>
              </w:drawing>
            </w:r>
          </w:p>
        </w:tc>
        <w:tc>
          <w:tcPr>
            <w:tcW w:w="3226" w:type="dxa"/>
          </w:tcPr>
          <w:p w14:paraId="28487414" w14:textId="77777777" w:rsidR="00157D67" w:rsidRDefault="00157D67" w:rsidP="009A569E">
            <w:pPr>
              <w:spacing w:after="160" w:line="259" w:lineRule="auto"/>
              <w:jc w:val="center"/>
              <w:rPr>
                <w:noProof/>
              </w:rPr>
            </w:pPr>
            <w:r>
              <w:rPr>
                <w:noProof/>
              </w:rPr>
              <w:drawing>
                <wp:inline distT="0" distB="0" distL="0" distR="0" wp14:anchorId="5E47A775" wp14:editId="7DF02611">
                  <wp:extent cx="1039148" cy="1039148"/>
                  <wp:effectExtent l="0" t="0" r="8890" b="8890"/>
                  <wp:docPr id="30" name="Picture 30" descr="▷Figma : l'outil pour construire les maquettes web les plus ergonom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igma : l'outil pour construire les maquettes web les plus ergonomiqu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57037" cy="1057037"/>
                          </a:xfrm>
                          <a:prstGeom prst="rect">
                            <a:avLst/>
                          </a:prstGeom>
                          <a:noFill/>
                          <a:ln>
                            <a:noFill/>
                          </a:ln>
                        </pic:spPr>
                      </pic:pic>
                    </a:graphicData>
                  </a:graphic>
                </wp:inline>
              </w:drawing>
            </w:r>
          </w:p>
        </w:tc>
        <w:tc>
          <w:tcPr>
            <w:tcW w:w="3226" w:type="dxa"/>
          </w:tcPr>
          <w:p w14:paraId="7E99E13A" w14:textId="77777777" w:rsidR="00157D67" w:rsidRDefault="00157D67" w:rsidP="009A569E">
            <w:pPr>
              <w:spacing w:after="160" w:line="259" w:lineRule="auto"/>
              <w:jc w:val="center"/>
              <w:rPr>
                <w:noProof/>
                <w:sz w:val="28"/>
                <w:szCs w:val="28"/>
              </w:rPr>
            </w:pPr>
          </w:p>
          <w:p w14:paraId="70627696" w14:textId="77777777" w:rsidR="00157D67" w:rsidRDefault="00157D67" w:rsidP="009A569E">
            <w:pPr>
              <w:spacing w:after="160" w:line="259" w:lineRule="auto"/>
              <w:jc w:val="center"/>
              <w:rPr>
                <w:noProof/>
                <w:sz w:val="28"/>
                <w:szCs w:val="28"/>
              </w:rPr>
            </w:pPr>
            <w:r>
              <w:rPr>
                <w:noProof/>
                <w:sz w:val="28"/>
                <w:szCs w:val="28"/>
              </w:rPr>
              <w:drawing>
                <wp:inline distT="0" distB="0" distL="0" distR="0" wp14:anchorId="00F14FF8" wp14:editId="44957EE3">
                  <wp:extent cx="2055421" cy="7315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5143" cy="745657"/>
                          </a:xfrm>
                          <a:prstGeom prst="rect">
                            <a:avLst/>
                          </a:prstGeom>
                          <a:noFill/>
                          <a:ln>
                            <a:noFill/>
                          </a:ln>
                        </pic:spPr>
                      </pic:pic>
                    </a:graphicData>
                  </a:graphic>
                </wp:inline>
              </w:drawing>
            </w:r>
          </w:p>
        </w:tc>
      </w:tr>
      <w:tr w:rsidR="00157D67" w14:paraId="5FF0755D" w14:textId="77777777" w:rsidTr="009A569E">
        <w:tc>
          <w:tcPr>
            <w:tcW w:w="3226" w:type="dxa"/>
          </w:tcPr>
          <w:p w14:paraId="334E7984" w14:textId="77777777" w:rsidR="00157D67" w:rsidRDefault="00157D67" w:rsidP="009A569E">
            <w:pPr>
              <w:spacing w:after="160" w:line="259" w:lineRule="auto"/>
              <w:jc w:val="center"/>
              <w:rPr>
                <w:rFonts w:ascii="Times New Roman" w:hAnsi="Times New Roman"/>
                <w:sz w:val="28"/>
                <w:szCs w:val="28"/>
              </w:rPr>
            </w:pPr>
            <w:r>
              <w:rPr>
                <w:noProof/>
                <w:sz w:val="28"/>
                <w:szCs w:val="28"/>
              </w:rPr>
              <w:drawing>
                <wp:inline distT="0" distB="0" distL="0" distR="0" wp14:anchorId="3631A13C" wp14:editId="290346C7">
                  <wp:extent cx="907242" cy="815395"/>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1903" cy="837559"/>
                          </a:xfrm>
                          <a:prstGeom prst="rect">
                            <a:avLst/>
                          </a:prstGeom>
                          <a:noFill/>
                          <a:ln>
                            <a:noFill/>
                          </a:ln>
                        </pic:spPr>
                      </pic:pic>
                    </a:graphicData>
                  </a:graphic>
                </wp:inline>
              </w:drawing>
            </w:r>
          </w:p>
        </w:tc>
        <w:tc>
          <w:tcPr>
            <w:tcW w:w="3226" w:type="dxa"/>
          </w:tcPr>
          <w:p w14:paraId="64988D20" w14:textId="77777777" w:rsidR="00157D67" w:rsidRDefault="00157D67" w:rsidP="009A569E">
            <w:pPr>
              <w:spacing w:after="160" w:line="259" w:lineRule="auto"/>
              <w:jc w:val="center"/>
              <w:rPr>
                <w:rFonts w:ascii="Times New Roman" w:hAnsi="Times New Roman"/>
                <w:sz w:val="28"/>
                <w:szCs w:val="28"/>
              </w:rPr>
            </w:pPr>
          </w:p>
        </w:tc>
        <w:tc>
          <w:tcPr>
            <w:tcW w:w="3226" w:type="dxa"/>
          </w:tcPr>
          <w:p w14:paraId="4B6AEC1A" w14:textId="77777777" w:rsidR="00157D67" w:rsidRDefault="00157D67" w:rsidP="009A569E">
            <w:pPr>
              <w:spacing w:after="160" w:line="259" w:lineRule="auto"/>
              <w:rPr>
                <w:rFonts w:ascii="Times New Roman" w:hAnsi="Times New Roman"/>
                <w:sz w:val="28"/>
                <w:szCs w:val="28"/>
              </w:rPr>
            </w:pPr>
            <w:r>
              <w:rPr>
                <w:noProof/>
                <w:sz w:val="28"/>
                <w:szCs w:val="28"/>
              </w:rPr>
              <w:drawing>
                <wp:inline distT="0" distB="0" distL="0" distR="0" wp14:anchorId="7DBEFACF" wp14:editId="22A8D215">
                  <wp:extent cx="1404257" cy="786384"/>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5074" cy="803642"/>
                          </a:xfrm>
                          <a:prstGeom prst="rect">
                            <a:avLst/>
                          </a:prstGeom>
                          <a:noFill/>
                          <a:ln>
                            <a:noFill/>
                          </a:ln>
                        </pic:spPr>
                      </pic:pic>
                    </a:graphicData>
                  </a:graphic>
                </wp:inline>
              </w:drawing>
            </w:r>
          </w:p>
        </w:tc>
      </w:tr>
    </w:tbl>
    <w:p w14:paraId="21202D5C" w14:textId="77777777" w:rsidR="00157D67" w:rsidRPr="007F1BE8" w:rsidRDefault="00157D67">
      <w:pPr>
        <w:spacing w:after="160" w:line="259" w:lineRule="auto"/>
        <w:rPr>
          <w:rFonts w:ascii="Times New Roman" w:hAnsi="Times New Roman"/>
          <w:i/>
          <w:iCs/>
          <w:sz w:val="28"/>
          <w:szCs w:val="28"/>
        </w:rPr>
      </w:pPr>
    </w:p>
    <w:p w14:paraId="1B9CF724" w14:textId="4D1E928D" w:rsidR="00974F57" w:rsidRPr="007B200F" w:rsidRDefault="00D03E96">
      <w:pPr>
        <w:spacing w:after="160" w:line="259" w:lineRule="auto"/>
        <w:rPr>
          <w:rFonts w:ascii="Times New Roman" w:hAnsi="Times New Roman"/>
          <w:i/>
          <w:iCs/>
          <w:szCs w:val="26"/>
        </w:rPr>
      </w:pPr>
      <w:r w:rsidRPr="007B200F">
        <w:rPr>
          <w:rFonts w:ascii="Times New Roman" w:hAnsi="Times New Roman"/>
          <w:i/>
          <w:iCs/>
          <w:szCs w:val="26"/>
        </w:rPr>
        <w:t>b, Các công nghệ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6"/>
        <w:gridCol w:w="3226"/>
        <w:gridCol w:w="3226"/>
      </w:tblGrid>
      <w:tr w:rsidR="0081182C" w14:paraId="5059BB6C" w14:textId="77777777" w:rsidTr="00287BDC">
        <w:tc>
          <w:tcPr>
            <w:tcW w:w="3226" w:type="dxa"/>
          </w:tcPr>
          <w:p w14:paraId="6425BB05" w14:textId="0B074CD3" w:rsidR="00D03E96" w:rsidRDefault="00D03E96" w:rsidP="00287BDC">
            <w:pPr>
              <w:spacing w:after="160" w:line="259" w:lineRule="auto"/>
              <w:jc w:val="center"/>
              <w:rPr>
                <w:rFonts w:ascii="Times New Roman" w:hAnsi="Times New Roman"/>
                <w:sz w:val="28"/>
                <w:szCs w:val="28"/>
              </w:rPr>
            </w:pPr>
            <w:r>
              <w:rPr>
                <w:noProof/>
              </w:rPr>
              <w:lastRenderedPageBreak/>
              <w:drawing>
                <wp:inline distT="0" distB="0" distL="0" distR="0" wp14:anchorId="321AE942" wp14:editId="4D736211">
                  <wp:extent cx="1551767" cy="1551767"/>
                  <wp:effectExtent l="0" t="0" r="0" b="0"/>
                  <wp:docPr id="34" name="Picture 34" descr="Node.js logo submissions. project page. | Tublit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ode.js logo submissions. project page. | Tublitz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65045" cy="1565045"/>
                          </a:xfrm>
                          <a:prstGeom prst="rect">
                            <a:avLst/>
                          </a:prstGeom>
                          <a:noFill/>
                          <a:ln>
                            <a:noFill/>
                          </a:ln>
                        </pic:spPr>
                      </pic:pic>
                    </a:graphicData>
                  </a:graphic>
                </wp:inline>
              </w:drawing>
            </w:r>
          </w:p>
        </w:tc>
        <w:tc>
          <w:tcPr>
            <w:tcW w:w="3226" w:type="dxa"/>
          </w:tcPr>
          <w:p w14:paraId="1684AD39" w14:textId="4EF5239C" w:rsidR="00D03E96" w:rsidRDefault="00D03E96" w:rsidP="00287BDC">
            <w:pPr>
              <w:spacing w:after="160" w:line="259" w:lineRule="auto"/>
              <w:jc w:val="center"/>
              <w:rPr>
                <w:rFonts w:ascii="Times New Roman" w:hAnsi="Times New Roman"/>
                <w:sz w:val="28"/>
                <w:szCs w:val="28"/>
              </w:rPr>
            </w:pPr>
            <w:r>
              <w:rPr>
                <w:noProof/>
                <w:sz w:val="28"/>
                <w:szCs w:val="28"/>
              </w:rPr>
              <w:drawing>
                <wp:inline distT="0" distB="0" distL="0" distR="0" wp14:anchorId="247C4C99" wp14:editId="5E1832BB">
                  <wp:extent cx="1615440" cy="1141449"/>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6517" cy="1156342"/>
                          </a:xfrm>
                          <a:prstGeom prst="rect">
                            <a:avLst/>
                          </a:prstGeom>
                          <a:noFill/>
                          <a:ln>
                            <a:noFill/>
                          </a:ln>
                        </pic:spPr>
                      </pic:pic>
                    </a:graphicData>
                  </a:graphic>
                </wp:inline>
              </w:drawing>
            </w:r>
          </w:p>
        </w:tc>
        <w:tc>
          <w:tcPr>
            <w:tcW w:w="3226" w:type="dxa"/>
          </w:tcPr>
          <w:p w14:paraId="0D1154C9" w14:textId="77777777" w:rsidR="0081182C" w:rsidRDefault="0081182C" w:rsidP="0081182C">
            <w:pPr>
              <w:spacing w:after="160" w:line="259" w:lineRule="auto"/>
              <w:rPr>
                <w:noProof/>
                <w:sz w:val="28"/>
                <w:szCs w:val="28"/>
              </w:rPr>
            </w:pPr>
          </w:p>
          <w:p w14:paraId="7AF62797" w14:textId="43902CBE" w:rsidR="00D03E96" w:rsidRDefault="0081182C" w:rsidP="0081182C">
            <w:pPr>
              <w:spacing w:after="160" w:line="259" w:lineRule="auto"/>
              <w:rPr>
                <w:rFonts w:ascii="Times New Roman" w:hAnsi="Times New Roman"/>
                <w:sz w:val="28"/>
                <w:szCs w:val="28"/>
              </w:rPr>
            </w:pPr>
            <w:r>
              <w:rPr>
                <w:noProof/>
                <w:sz w:val="28"/>
                <w:szCs w:val="28"/>
              </w:rPr>
              <w:drawing>
                <wp:inline distT="0" distB="0" distL="0" distR="0" wp14:anchorId="73A55309" wp14:editId="3BF16CFD">
                  <wp:extent cx="1425345" cy="740228"/>
                  <wp:effectExtent l="0" t="0" r="381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6439" cy="751183"/>
                          </a:xfrm>
                          <a:prstGeom prst="rect">
                            <a:avLst/>
                          </a:prstGeom>
                          <a:noFill/>
                          <a:ln>
                            <a:noFill/>
                          </a:ln>
                        </pic:spPr>
                      </pic:pic>
                    </a:graphicData>
                  </a:graphic>
                </wp:inline>
              </w:drawing>
            </w:r>
          </w:p>
        </w:tc>
      </w:tr>
    </w:tbl>
    <w:p w14:paraId="3492FC34" w14:textId="77777777" w:rsidR="004B3FF4" w:rsidRDefault="004B3FF4" w:rsidP="007F1BE8">
      <w:pPr>
        <w:pStyle w:val="Heading2"/>
        <w:spacing w:line="360" w:lineRule="auto"/>
        <w:rPr>
          <w:rFonts w:ascii="Times New Roman" w:hAnsi="Times New Roman" w:cs="Times New Roman"/>
          <w:b/>
          <w:bCs/>
          <w:color w:val="auto"/>
          <w:sz w:val="28"/>
          <w:szCs w:val="28"/>
        </w:rPr>
      </w:pPr>
    </w:p>
    <w:p w14:paraId="5137EA52" w14:textId="77777777" w:rsidR="004B3FF4" w:rsidRDefault="004B3FF4" w:rsidP="007F1BE8">
      <w:pPr>
        <w:pStyle w:val="Heading2"/>
        <w:spacing w:line="360" w:lineRule="auto"/>
        <w:rPr>
          <w:rFonts w:ascii="Times New Roman" w:hAnsi="Times New Roman" w:cs="Times New Roman"/>
          <w:b/>
          <w:bCs/>
          <w:color w:val="auto"/>
          <w:sz w:val="28"/>
          <w:szCs w:val="28"/>
        </w:rPr>
      </w:pPr>
    </w:p>
    <w:p w14:paraId="7CA02593" w14:textId="47E2A393" w:rsidR="007F1BE8" w:rsidRDefault="007F1BE8" w:rsidP="007F1BE8">
      <w:pPr>
        <w:pStyle w:val="Heading2"/>
        <w:spacing w:line="360" w:lineRule="auto"/>
        <w:rPr>
          <w:rFonts w:ascii="Times New Roman" w:eastAsia="Times New Roman" w:hAnsi="Times New Roman" w:cs="Times New Roman"/>
          <w:b/>
          <w:bCs/>
          <w:color w:val="auto"/>
          <w:sz w:val="28"/>
          <w:szCs w:val="28"/>
        </w:rPr>
      </w:pPr>
      <w:bookmarkStart w:id="57" w:name="_Toc121767608"/>
      <w:r>
        <w:rPr>
          <w:rFonts w:ascii="Times New Roman" w:hAnsi="Times New Roman" w:cs="Times New Roman"/>
          <w:b/>
          <w:bCs/>
          <w:color w:val="auto"/>
          <w:sz w:val="28"/>
          <w:szCs w:val="28"/>
        </w:rPr>
        <w:t>8.</w:t>
      </w:r>
      <w:r w:rsidR="00287BDC" w:rsidRPr="007F1BE8">
        <w:rPr>
          <w:rFonts w:ascii="Times New Roman" w:hAnsi="Times New Roman" w:cs="Times New Roman"/>
          <w:b/>
          <w:bCs/>
          <w:color w:val="auto"/>
          <w:sz w:val="28"/>
          <w:szCs w:val="28"/>
        </w:rPr>
        <w:t xml:space="preserve"> </w:t>
      </w:r>
      <w:r w:rsidRPr="007F1BE8">
        <w:rPr>
          <w:rFonts w:ascii="Times New Roman" w:eastAsia="Times New Roman" w:hAnsi="Times New Roman" w:cs="Times New Roman"/>
          <w:b/>
          <w:bCs/>
          <w:color w:val="auto"/>
          <w:sz w:val="28"/>
          <w:szCs w:val="28"/>
        </w:rPr>
        <w:t>Khởi tạo và lập kế hoạch</w:t>
      </w:r>
      <w:bookmarkEnd w:id="57"/>
    </w:p>
    <w:p w14:paraId="636A4E20" w14:textId="21B6EDE3" w:rsidR="00057D19" w:rsidRDefault="00057D19" w:rsidP="00EE2611">
      <w:pPr>
        <w:pStyle w:val="ListParagraph"/>
        <w:widowControl w:val="0"/>
        <w:numPr>
          <w:ilvl w:val="1"/>
          <w:numId w:val="6"/>
        </w:numPr>
        <w:pBdr>
          <w:top w:val="nil"/>
          <w:left w:val="nil"/>
          <w:bottom w:val="nil"/>
          <w:right w:val="nil"/>
          <w:between w:val="nil"/>
        </w:pBdr>
        <w:spacing w:before="74" w:line="360" w:lineRule="auto"/>
        <w:rPr>
          <w:rFonts w:ascii="Times New Roman" w:hAnsi="Times New Roman"/>
          <w:b/>
          <w:color w:val="000000"/>
        </w:rPr>
      </w:pPr>
      <w:r w:rsidRPr="00057D19">
        <w:rPr>
          <w:rFonts w:ascii="Times New Roman" w:hAnsi="Times New Roman"/>
          <w:b/>
          <w:color w:val="000000"/>
        </w:rPr>
        <w:t>Khởi tạo dự án</w:t>
      </w:r>
    </w:p>
    <w:p w14:paraId="01D0E746" w14:textId="733EA44B" w:rsidR="00057D19" w:rsidRPr="00C94677" w:rsidRDefault="00CC2A82" w:rsidP="00057D19">
      <w:pPr>
        <w:widowControl w:val="0"/>
        <w:pBdr>
          <w:top w:val="nil"/>
          <w:left w:val="nil"/>
          <w:bottom w:val="nil"/>
          <w:right w:val="nil"/>
          <w:between w:val="nil"/>
        </w:pBdr>
        <w:spacing w:before="74" w:line="360" w:lineRule="auto"/>
        <w:ind w:left="1080"/>
        <w:rPr>
          <w:rFonts w:ascii="Times New Roman" w:hAnsi="Times New Roman"/>
          <w:b/>
          <w:color w:val="000000"/>
          <w:sz w:val="24"/>
        </w:rPr>
      </w:pPr>
      <w:r>
        <w:rPr>
          <w:rFonts w:ascii="Times New Roman" w:hAnsi="Times New Roman"/>
          <w:b/>
          <w:color w:val="000000"/>
          <w:sz w:val="24"/>
        </w:rPr>
        <w:t>a</w:t>
      </w:r>
      <w:r>
        <w:rPr>
          <w:rFonts w:ascii="Times New Roman" w:hAnsi="Times New Roman"/>
          <w:b/>
          <w:color w:val="000000"/>
          <w:sz w:val="24"/>
          <w:lang w:val="vi-VN"/>
        </w:rPr>
        <w:t>)</w:t>
      </w:r>
      <w:r w:rsidR="00057D19" w:rsidRPr="00C94677">
        <w:rPr>
          <w:rFonts w:ascii="Times New Roman" w:hAnsi="Times New Roman"/>
          <w:b/>
          <w:color w:val="000000"/>
          <w:sz w:val="24"/>
        </w:rPr>
        <w:t xml:space="preserve"> Sơ đồ làm việc nhóm</w:t>
      </w:r>
    </w:p>
    <w:p w14:paraId="39012BAA" w14:textId="00440176" w:rsidR="00057D19" w:rsidRPr="00057D19" w:rsidRDefault="00057D19" w:rsidP="00057D19"/>
    <w:p w14:paraId="7B13A156" w14:textId="26CE6EA4" w:rsidR="00287BDC" w:rsidRPr="007F1BE8" w:rsidRDefault="00287BDC" w:rsidP="007F1BE8">
      <w:pPr>
        <w:rPr>
          <w:rFonts w:ascii="Times New Roman" w:hAnsi="Times New Roman"/>
          <w:b/>
          <w:bCs/>
          <w:sz w:val="28"/>
          <w:szCs w:val="28"/>
        </w:rPr>
      </w:pPr>
    </w:p>
    <w:p w14:paraId="205BDA12" w14:textId="70B61680" w:rsidR="00D03E96" w:rsidRDefault="00287BDC">
      <w:pPr>
        <w:spacing w:after="160" w:line="259" w:lineRule="auto"/>
        <w:rPr>
          <w:rFonts w:ascii="Times New Roman" w:hAnsi="Times New Roman"/>
          <w:b/>
          <w:sz w:val="28"/>
          <w:szCs w:val="28"/>
        </w:rPr>
      </w:pPr>
      <w:r>
        <w:rPr>
          <w:rFonts w:ascii="Times New Roman" w:hAnsi="Times New Roman"/>
          <w:b/>
          <w:noProof/>
          <w:sz w:val="28"/>
          <w:szCs w:val="28"/>
        </w:rPr>
        <w:drawing>
          <wp:inline distT="0" distB="0" distL="0" distR="0" wp14:anchorId="4EFFBCB5" wp14:editId="6833ED4C">
            <wp:extent cx="5611091" cy="3295650"/>
            <wp:effectExtent l="0" t="76200" r="0" b="9525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148A1494" w14:textId="35A7E1E2" w:rsidR="00057D19" w:rsidRPr="00C94677" w:rsidRDefault="00057D19" w:rsidP="00550055">
      <w:pPr>
        <w:spacing w:after="160" w:line="259" w:lineRule="auto"/>
        <w:ind w:firstLine="720"/>
        <w:rPr>
          <w:rFonts w:ascii="Times New Roman" w:hAnsi="Times New Roman"/>
          <w:b/>
          <w:sz w:val="24"/>
        </w:rPr>
      </w:pPr>
      <w:r w:rsidRPr="00C94677">
        <w:rPr>
          <w:rFonts w:ascii="Times New Roman" w:hAnsi="Times New Roman"/>
          <w:b/>
          <w:sz w:val="24"/>
        </w:rPr>
        <w:t>b, Cách hoạt động nhóm</w:t>
      </w: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3713"/>
        <w:gridCol w:w="3969"/>
      </w:tblGrid>
      <w:tr w:rsidR="00057D19" w:rsidRPr="0073400D" w14:paraId="793A73EE" w14:textId="77777777" w:rsidTr="00550055">
        <w:trPr>
          <w:jc w:val="center"/>
        </w:trPr>
        <w:tc>
          <w:tcPr>
            <w:tcW w:w="1380" w:type="dxa"/>
            <w:shd w:val="clear" w:color="auto" w:fill="auto"/>
            <w:tcMar>
              <w:top w:w="100" w:type="dxa"/>
              <w:left w:w="100" w:type="dxa"/>
              <w:bottom w:w="100" w:type="dxa"/>
              <w:right w:w="100" w:type="dxa"/>
            </w:tcMar>
          </w:tcPr>
          <w:p w14:paraId="574F209D" w14:textId="77777777" w:rsidR="00057D19" w:rsidRPr="0073400D" w:rsidRDefault="00057D19" w:rsidP="00997AF6">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lastRenderedPageBreak/>
              <w:t>STT</w:t>
            </w:r>
          </w:p>
        </w:tc>
        <w:tc>
          <w:tcPr>
            <w:tcW w:w="3713" w:type="dxa"/>
            <w:shd w:val="clear" w:color="auto" w:fill="auto"/>
            <w:tcMar>
              <w:top w:w="100" w:type="dxa"/>
              <w:left w:w="100" w:type="dxa"/>
              <w:bottom w:w="100" w:type="dxa"/>
              <w:right w:w="100" w:type="dxa"/>
            </w:tcMar>
          </w:tcPr>
          <w:p w14:paraId="11A31B7A" w14:textId="77777777" w:rsidR="00057D19" w:rsidRPr="0073400D" w:rsidRDefault="00057D19" w:rsidP="00997AF6">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Họ và tên</w:t>
            </w:r>
          </w:p>
        </w:tc>
        <w:tc>
          <w:tcPr>
            <w:tcW w:w="3969" w:type="dxa"/>
            <w:shd w:val="clear" w:color="auto" w:fill="auto"/>
            <w:tcMar>
              <w:top w:w="100" w:type="dxa"/>
              <w:left w:w="100" w:type="dxa"/>
              <w:bottom w:w="100" w:type="dxa"/>
              <w:right w:w="100" w:type="dxa"/>
            </w:tcMar>
          </w:tcPr>
          <w:p w14:paraId="3961D523" w14:textId="77777777" w:rsidR="00057D19" w:rsidRPr="0073400D" w:rsidRDefault="00057D19" w:rsidP="00997AF6">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Vai trò</w:t>
            </w:r>
          </w:p>
        </w:tc>
      </w:tr>
      <w:tr w:rsidR="00057D19" w:rsidRPr="0073400D" w14:paraId="65E0FED7" w14:textId="77777777" w:rsidTr="00550055">
        <w:trPr>
          <w:jc w:val="center"/>
        </w:trPr>
        <w:tc>
          <w:tcPr>
            <w:tcW w:w="1380" w:type="dxa"/>
            <w:shd w:val="clear" w:color="auto" w:fill="auto"/>
            <w:tcMar>
              <w:top w:w="100" w:type="dxa"/>
              <w:left w:w="100" w:type="dxa"/>
              <w:bottom w:w="100" w:type="dxa"/>
              <w:right w:w="100" w:type="dxa"/>
            </w:tcMar>
          </w:tcPr>
          <w:p w14:paraId="527E77F5" w14:textId="77777777" w:rsidR="00057D19" w:rsidRPr="0073400D" w:rsidRDefault="00057D19" w:rsidP="00997AF6">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w:t>
            </w:r>
          </w:p>
        </w:tc>
        <w:tc>
          <w:tcPr>
            <w:tcW w:w="3713" w:type="dxa"/>
            <w:shd w:val="clear" w:color="auto" w:fill="auto"/>
            <w:tcMar>
              <w:top w:w="100" w:type="dxa"/>
              <w:left w:w="100" w:type="dxa"/>
              <w:bottom w:w="100" w:type="dxa"/>
              <w:right w:w="100" w:type="dxa"/>
            </w:tcMar>
          </w:tcPr>
          <w:p w14:paraId="58CCCDA4" w14:textId="061EDBAD" w:rsidR="00057D19" w:rsidRPr="0073400D" w:rsidRDefault="00057D19" w:rsidP="00997AF6">
            <w:pPr>
              <w:widowControl w:val="0"/>
              <w:pBdr>
                <w:top w:val="nil"/>
                <w:left w:val="nil"/>
                <w:bottom w:val="nil"/>
                <w:right w:val="nil"/>
                <w:between w:val="nil"/>
              </w:pBdr>
              <w:spacing w:line="360" w:lineRule="auto"/>
              <w:rPr>
                <w:rFonts w:ascii="Times New Roman" w:hAnsi="Times New Roman"/>
                <w:highlight w:val="white"/>
              </w:rPr>
            </w:pPr>
            <w:r>
              <w:rPr>
                <w:rFonts w:ascii="Times New Roman" w:hAnsi="Times New Roman"/>
                <w:highlight w:val="white"/>
              </w:rPr>
              <w:t>Nguyễn Đình Quang</w:t>
            </w:r>
          </w:p>
        </w:tc>
        <w:tc>
          <w:tcPr>
            <w:tcW w:w="3969" w:type="dxa"/>
            <w:shd w:val="clear" w:color="auto" w:fill="auto"/>
            <w:tcMar>
              <w:top w:w="100" w:type="dxa"/>
              <w:left w:w="100" w:type="dxa"/>
              <w:bottom w:w="100" w:type="dxa"/>
              <w:right w:w="100" w:type="dxa"/>
            </w:tcMar>
          </w:tcPr>
          <w:p w14:paraId="43F9EC09" w14:textId="7B99300E" w:rsidR="00057D19" w:rsidRPr="0073400D" w:rsidRDefault="00057D19" w:rsidP="00997AF6">
            <w:pPr>
              <w:widowControl w:val="0"/>
              <w:pBdr>
                <w:top w:val="nil"/>
                <w:left w:val="nil"/>
                <w:bottom w:val="nil"/>
                <w:right w:val="nil"/>
                <w:between w:val="nil"/>
              </w:pBdr>
              <w:spacing w:line="360" w:lineRule="auto"/>
              <w:rPr>
                <w:rFonts w:ascii="Times New Roman" w:hAnsi="Times New Roman"/>
                <w:highlight w:val="white"/>
              </w:rPr>
            </w:pPr>
            <w:r w:rsidRPr="0073400D">
              <w:rPr>
                <w:rFonts w:ascii="Times New Roman" w:hAnsi="Times New Roman"/>
                <w:highlight w:val="white"/>
              </w:rPr>
              <w:t xml:space="preserve">Leader, </w:t>
            </w:r>
            <w:r>
              <w:rPr>
                <w:rFonts w:ascii="Times New Roman" w:hAnsi="Times New Roman"/>
                <w:highlight w:val="white"/>
              </w:rPr>
              <w:t>Frontend</w:t>
            </w:r>
          </w:p>
        </w:tc>
      </w:tr>
      <w:tr w:rsidR="00057D19" w:rsidRPr="0073400D" w14:paraId="4E9C740C" w14:textId="77777777" w:rsidTr="00550055">
        <w:trPr>
          <w:jc w:val="center"/>
        </w:trPr>
        <w:tc>
          <w:tcPr>
            <w:tcW w:w="1380" w:type="dxa"/>
            <w:shd w:val="clear" w:color="auto" w:fill="auto"/>
            <w:tcMar>
              <w:top w:w="100" w:type="dxa"/>
              <w:left w:w="100" w:type="dxa"/>
              <w:bottom w:w="100" w:type="dxa"/>
              <w:right w:w="100" w:type="dxa"/>
            </w:tcMar>
          </w:tcPr>
          <w:p w14:paraId="039D7BB0" w14:textId="77777777" w:rsidR="00057D19" w:rsidRPr="0073400D" w:rsidRDefault="00057D19" w:rsidP="00997AF6">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2</w:t>
            </w:r>
          </w:p>
        </w:tc>
        <w:tc>
          <w:tcPr>
            <w:tcW w:w="3713" w:type="dxa"/>
            <w:shd w:val="clear" w:color="auto" w:fill="auto"/>
            <w:tcMar>
              <w:top w:w="100" w:type="dxa"/>
              <w:left w:w="100" w:type="dxa"/>
              <w:bottom w:w="100" w:type="dxa"/>
              <w:right w:w="100" w:type="dxa"/>
            </w:tcMar>
          </w:tcPr>
          <w:p w14:paraId="4B9ED2E6" w14:textId="1796CCB0" w:rsidR="00057D19" w:rsidRPr="0073400D" w:rsidRDefault="00057D19" w:rsidP="00997AF6">
            <w:pPr>
              <w:widowControl w:val="0"/>
              <w:pBdr>
                <w:top w:val="nil"/>
                <w:left w:val="nil"/>
                <w:bottom w:val="nil"/>
                <w:right w:val="nil"/>
                <w:between w:val="nil"/>
              </w:pBdr>
              <w:spacing w:line="360" w:lineRule="auto"/>
              <w:rPr>
                <w:rFonts w:ascii="Times New Roman" w:hAnsi="Times New Roman"/>
                <w:highlight w:val="white"/>
              </w:rPr>
            </w:pPr>
            <w:r>
              <w:rPr>
                <w:rFonts w:ascii="Times New Roman" w:hAnsi="Times New Roman"/>
                <w:highlight w:val="white"/>
              </w:rPr>
              <w:t>Nguyễn Hữu Quân</w:t>
            </w:r>
          </w:p>
        </w:tc>
        <w:tc>
          <w:tcPr>
            <w:tcW w:w="3969" w:type="dxa"/>
            <w:shd w:val="clear" w:color="auto" w:fill="auto"/>
            <w:tcMar>
              <w:top w:w="100" w:type="dxa"/>
              <w:left w:w="100" w:type="dxa"/>
              <w:bottom w:w="100" w:type="dxa"/>
              <w:right w:w="100" w:type="dxa"/>
            </w:tcMar>
          </w:tcPr>
          <w:p w14:paraId="270D91BB" w14:textId="045EC6DD" w:rsidR="00057D19" w:rsidRPr="0073400D" w:rsidRDefault="00057D19" w:rsidP="00997AF6">
            <w:pPr>
              <w:widowControl w:val="0"/>
              <w:pBdr>
                <w:top w:val="nil"/>
                <w:left w:val="nil"/>
                <w:bottom w:val="nil"/>
                <w:right w:val="nil"/>
                <w:between w:val="nil"/>
              </w:pBdr>
              <w:spacing w:line="360" w:lineRule="auto"/>
              <w:rPr>
                <w:rFonts w:ascii="Times New Roman" w:hAnsi="Times New Roman"/>
                <w:highlight w:val="white"/>
              </w:rPr>
            </w:pPr>
            <w:r>
              <w:rPr>
                <w:rFonts w:ascii="Times New Roman" w:hAnsi="Times New Roman"/>
                <w:highlight w:val="white"/>
              </w:rPr>
              <w:t>Frontend, T</w:t>
            </w:r>
            <w:r w:rsidRPr="0073400D">
              <w:rPr>
                <w:rFonts w:ascii="Times New Roman" w:hAnsi="Times New Roman"/>
                <w:highlight w:val="white"/>
              </w:rPr>
              <w:t>ester</w:t>
            </w:r>
          </w:p>
        </w:tc>
      </w:tr>
      <w:tr w:rsidR="00057D19" w:rsidRPr="0073400D" w14:paraId="39DE3E4D" w14:textId="77777777" w:rsidTr="00550055">
        <w:trPr>
          <w:jc w:val="center"/>
        </w:trPr>
        <w:tc>
          <w:tcPr>
            <w:tcW w:w="1380" w:type="dxa"/>
            <w:shd w:val="clear" w:color="auto" w:fill="auto"/>
            <w:tcMar>
              <w:top w:w="100" w:type="dxa"/>
              <w:left w:w="100" w:type="dxa"/>
              <w:bottom w:w="100" w:type="dxa"/>
              <w:right w:w="100" w:type="dxa"/>
            </w:tcMar>
          </w:tcPr>
          <w:p w14:paraId="0384E56D" w14:textId="1582423D" w:rsidR="00057D19" w:rsidRPr="0073400D" w:rsidRDefault="00057D19" w:rsidP="00997AF6">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3</w:t>
            </w:r>
          </w:p>
        </w:tc>
        <w:tc>
          <w:tcPr>
            <w:tcW w:w="3713" w:type="dxa"/>
            <w:shd w:val="clear" w:color="auto" w:fill="auto"/>
            <w:tcMar>
              <w:top w:w="100" w:type="dxa"/>
              <w:left w:w="100" w:type="dxa"/>
              <w:bottom w:w="100" w:type="dxa"/>
              <w:right w:w="100" w:type="dxa"/>
            </w:tcMar>
          </w:tcPr>
          <w:p w14:paraId="1C6229F7" w14:textId="5FC9EE68" w:rsidR="00057D19" w:rsidRPr="0073400D" w:rsidRDefault="00057D19" w:rsidP="00997AF6">
            <w:pPr>
              <w:widowControl w:val="0"/>
              <w:pBdr>
                <w:top w:val="nil"/>
                <w:left w:val="nil"/>
                <w:bottom w:val="nil"/>
                <w:right w:val="nil"/>
                <w:between w:val="nil"/>
              </w:pBdr>
              <w:spacing w:line="360" w:lineRule="auto"/>
              <w:rPr>
                <w:rFonts w:ascii="Times New Roman" w:hAnsi="Times New Roman"/>
                <w:highlight w:val="white"/>
              </w:rPr>
            </w:pPr>
            <w:r>
              <w:rPr>
                <w:rFonts w:ascii="Times New Roman" w:hAnsi="Times New Roman"/>
                <w:highlight w:val="white"/>
              </w:rPr>
              <w:t>Lê Đức Hiếu</w:t>
            </w:r>
          </w:p>
        </w:tc>
        <w:tc>
          <w:tcPr>
            <w:tcW w:w="3969" w:type="dxa"/>
            <w:shd w:val="clear" w:color="auto" w:fill="auto"/>
            <w:tcMar>
              <w:top w:w="100" w:type="dxa"/>
              <w:left w:w="100" w:type="dxa"/>
              <w:bottom w:w="100" w:type="dxa"/>
              <w:right w:w="100" w:type="dxa"/>
            </w:tcMar>
          </w:tcPr>
          <w:p w14:paraId="7CF0B860" w14:textId="3831C0D2" w:rsidR="00057D19" w:rsidRPr="0073400D" w:rsidRDefault="00057D19" w:rsidP="00997AF6">
            <w:pPr>
              <w:widowControl w:val="0"/>
              <w:pBdr>
                <w:top w:val="nil"/>
                <w:left w:val="nil"/>
                <w:bottom w:val="nil"/>
                <w:right w:val="nil"/>
                <w:between w:val="nil"/>
              </w:pBdr>
              <w:spacing w:line="360" w:lineRule="auto"/>
              <w:rPr>
                <w:rFonts w:ascii="Times New Roman" w:hAnsi="Times New Roman"/>
                <w:highlight w:val="white"/>
              </w:rPr>
            </w:pPr>
            <w:r>
              <w:rPr>
                <w:rFonts w:ascii="Times New Roman" w:hAnsi="Times New Roman"/>
                <w:highlight w:val="white"/>
              </w:rPr>
              <w:t>Backend</w:t>
            </w:r>
          </w:p>
        </w:tc>
      </w:tr>
      <w:tr w:rsidR="00057D19" w:rsidRPr="0073400D" w14:paraId="38A4634D" w14:textId="77777777" w:rsidTr="00550055">
        <w:trPr>
          <w:jc w:val="center"/>
        </w:trPr>
        <w:tc>
          <w:tcPr>
            <w:tcW w:w="1380" w:type="dxa"/>
            <w:shd w:val="clear" w:color="auto" w:fill="auto"/>
            <w:tcMar>
              <w:top w:w="100" w:type="dxa"/>
              <w:left w:w="100" w:type="dxa"/>
              <w:bottom w:w="100" w:type="dxa"/>
              <w:right w:w="100" w:type="dxa"/>
            </w:tcMar>
          </w:tcPr>
          <w:p w14:paraId="1E08DA87" w14:textId="4133D9A7" w:rsidR="00057D19" w:rsidRPr="0073400D" w:rsidRDefault="00057D19" w:rsidP="00057D19">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4</w:t>
            </w:r>
          </w:p>
        </w:tc>
        <w:tc>
          <w:tcPr>
            <w:tcW w:w="3713" w:type="dxa"/>
            <w:shd w:val="clear" w:color="auto" w:fill="auto"/>
            <w:tcMar>
              <w:top w:w="100" w:type="dxa"/>
              <w:left w:w="100" w:type="dxa"/>
              <w:bottom w:w="100" w:type="dxa"/>
              <w:right w:w="100" w:type="dxa"/>
            </w:tcMar>
          </w:tcPr>
          <w:p w14:paraId="54B43C9E" w14:textId="51F43B60" w:rsidR="00057D19" w:rsidRPr="0073400D" w:rsidRDefault="00057D19" w:rsidP="00057D19">
            <w:pPr>
              <w:widowControl w:val="0"/>
              <w:pBdr>
                <w:top w:val="nil"/>
                <w:left w:val="nil"/>
                <w:bottom w:val="nil"/>
                <w:right w:val="nil"/>
                <w:between w:val="nil"/>
              </w:pBdr>
              <w:spacing w:line="360" w:lineRule="auto"/>
              <w:rPr>
                <w:rFonts w:ascii="Times New Roman" w:hAnsi="Times New Roman"/>
                <w:highlight w:val="white"/>
              </w:rPr>
            </w:pPr>
            <w:r>
              <w:rPr>
                <w:rFonts w:ascii="Times New Roman" w:hAnsi="Times New Roman"/>
                <w:highlight w:val="white"/>
              </w:rPr>
              <w:t>Nguyễn Hữu Đồng</w:t>
            </w:r>
          </w:p>
        </w:tc>
        <w:tc>
          <w:tcPr>
            <w:tcW w:w="3969" w:type="dxa"/>
            <w:shd w:val="clear" w:color="auto" w:fill="auto"/>
            <w:tcMar>
              <w:top w:w="100" w:type="dxa"/>
              <w:left w:w="100" w:type="dxa"/>
              <w:bottom w:w="100" w:type="dxa"/>
              <w:right w:w="100" w:type="dxa"/>
            </w:tcMar>
          </w:tcPr>
          <w:p w14:paraId="21864F7E" w14:textId="051C8FA9" w:rsidR="00057D19" w:rsidRPr="0073400D" w:rsidRDefault="00AD0F9C" w:rsidP="00057D19">
            <w:pPr>
              <w:widowControl w:val="0"/>
              <w:pBdr>
                <w:top w:val="nil"/>
                <w:left w:val="nil"/>
                <w:bottom w:val="nil"/>
                <w:right w:val="nil"/>
                <w:between w:val="nil"/>
              </w:pBdr>
              <w:spacing w:line="360" w:lineRule="auto"/>
              <w:rPr>
                <w:rFonts w:ascii="Times New Roman" w:hAnsi="Times New Roman"/>
                <w:highlight w:val="white"/>
              </w:rPr>
            </w:pPr>
            <w:r>
              <w:rPr>
                <w:rFonts w:ascii="Times New Roman" w:hAnsi="Times New Roman"/>
                <w:highlight w:val="white"/>
              </w:rPr>
              <w:t>Fontend</w:t>
            </w:r>
            <w:r>
              <w:rPr>
                <w:rFonts w:ascii="Times New Roman" w:hAnsi="Times New Roman"/>
                <w:highlight w:val="white"/>
                <w:lang w:val="vi-VN"/>
              </w:rPr>
              <w:t>,</w:t>
            </w:r>
            <w:r w:rsidR="00057D19">
              <w:rPr>
                <w:rFonts w:ascii="Times New Roman" w:hAnsi="Times New Roman"/>
                <w:highlight w:val="white"/>
              </w:rPr>
              <w:t>Backend</w:t>
            </w:r>
          </w:p>
        </w:tc>
      </w:tr>
      <w:tr w:rsidR="00057D19" w:rsidRPr="0073400D" w14:paraId="4B314694" w14:textId="77777777" w:rsidTr="00550055">
        <w:trPr>
          <w:jc w:val="center"/>
        </w:trPr>
        <w:tc>
          <w:tcPr>
            <w:tcW w:w="1380" w:type="dxa"/>
            <w:shd w:val="clear" w:color="auto" w:fill="auto"/>
            <w:tcMar>
              <w:top w:w="100" w:type="dxa"/>
              <w:left w:w="100" w:type="dxa"/>
              <w:bottom w:w="100" w:type="dxa"/>
              <w:right w:w="100" w:type="dxa"/>
            </w:tcMar>
          </w:tcPr>
          <w:p w14:paraId="631CC447" w14:textId="7CA5E78A" w:rsidR="00057D19" w:rsidRPr="0073400D" w:rsidRDefault="00057D19" w:rsidP="00057D19">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5</w:t>
            </w:r>
          </w:p>
        </w:tc>
        <w:tc>
          <w:tcPr>
            <w:tcW w:w="3713" w:type="dxa"/>
            <w:shd w:val="clear" w:color="auto" w:fill="auto"/>
            <w:tcMar>
              <w:top w:w="100" w:type="dxa"/>
              <w:left w:w="100" w:type="dxa"/>
              <w:bottom w:w="100" w:type="dxa"/>
              <w:right w:w="100" w:type="dxa"/>
            </w:tcMar>
          </w:tcPr>
          <w:p w14:paraId="61A2C26A" w14:textId="4D798DF3" w:rsidR="00057D19" w:rsidRPr="0073400D" w:rsidRDefault="00057D19" w:rsidP="00057D19">
            <w:pPr>
              <w:widowControl w:val="0"/>
              <w:pBdr>
                <w:top w:val="nil"/>
                <w:left w:val="nil"/>
                <w:bottom w:val="nil"/>
                <w:right w:val="nil"/>
                <w:between w:val="nil"/>
              </w:pBdr>
              <w:spacing w:line="360" w:lineRule="auto"/>
              <w:rPr>
                <w:rFonts w:ascii="Times New Roman" w:hAnsi="Times New Roman"/>
                <w:highlight w:val="white"/>
              </w:rPr>
            </w:pPr>
            <w:r>
              <w:rPr>
                <w:rFonts w:ascii="Times New Roman" w:hAnsi="Times New Roman"/>
                <w:highlight w:val="white"/>
              </w:rPr>
              <w:t>Võ Minh Quân</w:t>
            </w:r>
          </w:p>
        </w:tc>
        <w:tc>
          <w:tcPr>
            <w:tcW w:w="3969" w:type="dxa"/>
            <w:shd w:val="clear" w:color="auto" w:fill="auto"/>
            <w:tcMar>
              <w:top w:w="100" w:type="dxa"/>
              <w:left w:w="100" w:type="dxa"/>
              <w:bottom w:w="100" w:type="dxa"/>
              <w:right w:w="100" w:type="dxa"/>
            </w:tcMar>
          </w:tcPr>
          <w:p w14:paraId="3C09488E" w14:textId="40F1FBD6" w:rsidR="00057D19" w:rsidRPr="00AD0F9C" w:rsidRDefault="00AD0F9C" w:rsidP="00057D19">
            <w:pPr>
              <w:widowControl w:val="0"/>
              <w:pBdr>
                <w:top w:val="nil"/>
                <w:left w:val="nil"/>
                <w:bottom w:val="nil"/>
                <w:right w:val="nil"/>
                <w:between w:val="nil"/>
              </w:pBdr>
              <w:spacing w:line="360" w:lineRule="auto"/>
              <w:rPr>
                <w:rFonts w:ascii="Times New Roman" w:hAnsi="Times New Roman"/>
                <w:highlight w:val="white"/>
                <w:lang w:val="vi-VN"/>
              </w:rPr>
            </w:pPr>
            <w:r>
              <w:rPr>
                <w:rFonts w:ascii="Times New Roman" w:hAnsi="Times New Roman"/>
                <w:highlight w:val="white"/>
              </w:rPr>
              <w:t>Frontend</w:t>
            </w:r>
            <w:r>
              <w:rPr>
                <w:rFonts w:ascii="Times New Roman" w:hAnsi="Times New Roman"/>
                <w:highlight w:val="white"/>
                <w:lang w:val="vi-VN"/>
              </w:rPr>
              <w:t>,</w:t>
            </w:r>
            <w:r>
              <w:rPr>
                <w:rFonts w:ascii="Times New Roman" w:hAnsi="Times New Roman"/>
                <w:highlight w:val="white"/>
              </w:rPr>
              <w:t xml:space="preserve"> Backend</w:t>
            </w:r>
          </w:p>
        </w:tc>
      </w:tr>
      <w:tr w:rsidR="00057D19" w:rsidRPr="0073400D" w14:paraId="785C23A9" w14:textId="77777777" w:rsidTr="00550055">
        <w:trPr>
          <w:jc w:val="center"/>
        </w:trPr>
        <w:tc>
          <w:tcPr>
            <w:tcW w:w="1380" w:type="dxa"/>
            <w:shd w:val="clear" w:color="auto" w:fill="auto"/>
            <w:tcMar>
              <w:top w:w="100" w:type="dxa"/>
              <w:left w:w="100" w:type="dxa"/>
              <w:bottom w:w="100" w:type="dxa"/>
              <w:right w:w="100" w:type="dxa"/>
            </w:tcMar>
          </w:tcPr>
          <w:p w14:paraId="3C6D712F" w14:textId="2981522B" w:rsidR="00057D19" w:rsidRPr="0073400D" w:rsidRDefault="00057D19" w:rsidP="00057D19">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6</w:t>
            </w:r>
          </w:p>
        </w:tc>
        <w:tc>
          <w:tcPr>
            <w:tcW w:w="3713" w:type="dxa"/>
            <w:shd w:val="clear" w:color="auto" w:fill="auto"/>
            <w:tcMar>
              <w:top w:w="100" w:type="dxa"/>
              <w:left w:w="100" w:type="dxa"/>
              <w:bottom w:w="100" w:type="dxa"/>
              <w:right w:w="100" w:type="dxa"/>
            </w:tcMar>
          </w:tcPr>
          <w:p w14:paraId="4D9BF49C" w14:textId="429F8817" w:rsidR="00057D19" w:rsidRPr="0073400D" w:rsidRDefault="00057D19" w:rsidP="00057D19">
            <w:pPr>
              <w:widowControl w:val="0"/>
              <w:pBdr>
                <w:top w:val="nil"/>
                <w:left w:val="nil"/>
                <w:bottom w:val="nil"/>
                <w:right w:val="nil"/>
                <w:between w:val="nil"/>
              </w:pBdr>
              <w:spacing w:line="360" w:lineRule="auto"/>
              <w:rPr>
                <w:rFonts w:ascii="Times New Roman" w:hAnsi="Times New Roman"/>
                <w:highlight w:val="white"/>
              </w:rPr>
            </w:pPr>
            <w:r>
              <w:rPr>
                <w:rFonts w:ascii="Times New Roman" w:hAnsi="Times New Roman"/>
                <w:highlight w:val="white"/>
              </w:rPr>
              <w:t>Trần Quang Đạt</w:t>
            </w:r>
          </w:p>
        </w:tc>
        <w:tc>
          <w:tcPr>
            <w:tcW w:w="3969" w:type="dxa"/>
            <w:shd w:val="clear" w:color="auto" w:fill="auto"/>
            <w:tcMar>
              <w:top w:w="100" w:type="dxa"/>
              <w:left w:w="100" w:type="dxa"/>
              <w:bottom w:w="100" w:type="dxa"/>
              <w:right w:w="100" w:type="dxa"/>
            </w:tcMar>
          </w:tcPr>
          <w:p w14:paraId="7303EB05" w14:textId="46A5130E" w:rsidR="00057D19" w:rsidRPr="0073400D" w:rsidRDefault="00057D19" w:rsidP="00057D19">
            <w:pPr>
              <w:widowControl w:val="0"/>
              <w:pBdr>
                <w:top w:val="nil"/>
                <w:left w:val="nil"/>
                <w:bottom w:val="nil"/>
                <w:right w:val="nil"/>
                <w:between w:val="nil"/>
              </w:pBdr>
              <w:spacing w:line="360" w:lineRule="auto"/>
              <w:rPr>
                <w:rFonts w:ascii="Times New Roman" w:hAnsi="Times New Roman"/>
                <w:highlight w:val="white"/>
              </w:rPr>
            </w:pPr>
            <w:r>
              <w:rPr>
                <w:rFonts w:ascii="Times New Roman" w:hAnsi="Times New Roman"/>
                <w:highlight w:val="white"/>
              </w:rPr>
              <w:t>Frontend</w:t>
            </w:r>
          </w:p>
        </w:tc>
      </w:tr>
    </w:tbl>
    <w:p w14:paraId="04915AA5" w14:textId="42B2587C" w:rsidR="00057D19" w:rsidRDefault="00057D19">
      <w:pPr>
        <w:spacing w:after="160" w:line="259" w:lineRule="auto"/>
        <w:rPr>
          <w:rFonts w:ascii="Times New Roman" w:hAnsi="Times New Roman"/>
          <w:b/>
          <w:sz w:val="28"/>
          <w:szCs w:val="28"/>
        </w:rPr>
      </w:pPr>
    </w:p>
    <w:p w14:paraId="505A4ABB" w14:textId="77777777" w:rsidR="00057D19" w:rsidRPr="0073400D" w:rsidRDefault="00057D19" w:rsidP="00057D19">
      <w:pPr>
        <w:spacing w:line="360" w:lineRule="auto"/>
        <w:jc w:val="both"/>
        <w:rPr>
          <w:rFonts w:ascii="Times New Roman" w:hAnsi="Times New Roman"/>
          <w:highlight w:val="white"/>
        </w:rPr>
      </w:pPr>
      <w:r w:rsidRPr="0073400D">
        <w:rPr>
          <w:rFonts w:ascii="Times New Roman" w:hAnsi="Times New Roman"/>
          <w:highlight w:val="white"/>
        </w:rPr>
        <w:t>Nguyên tắc quản lý trong dự án:</w:t>
      </w:r>
    </w:p>
    <w:p w14:paraId="32F1D3AE" w14:textId="6BCEAC84" w:rsidR="00057D19" w:rsidRPr="0073400D" w:rsidRDefault="00057D19" w:rsidP="00EE2611">
      <w:pPr>
        <w:numPr>
          <w:ilvl w:val="0"/>
          <w:numId w:val="7"/>
        </w:numPr>
        <w:spacing w:line="360" w:lineRule="auto"/>
        <w:jc w:val="both"/>
        <w:rPr>
          <w:rFonts w:ascii="Times New Roman" w:hAnsi="Times New Roman"/>
          <w:highlight w:val="white"/>
        </w:rPr>
      </w:pPr>
      <w:r w:rsidRPr="0073400D">
        <w:rPr>
          <w:rFonts w:ascii="Times New Roman" w:hAnsi="Times New Roman"/>
          <w:highlight w:val="white"/>
        </w:rPr>
        <w:t xml:space="preserve">Daily meet 15-30 phút từ thứ 2 tới thứ </w:t>
      </w:r>
      <w:r>
        <w:rPr>
          <w:rFonts w:ascii="Times New Roman" w:hAnsi="Times New Roman"/>
          <w:highlight w:val="white"/>
        </w:rPr>
        <w:t>7</w:t>
      </w:r>
      <w:r w:rsidRPr="0073400D">
        <w:rPr>
          <w:rFonts w:ascii="Times New Roman" w:hAnsi="Times New Roman"/>
          <w:highlight w:val="white"/>
        </w:rPr>
        <w:t>: lên kế hoạch làm việc vào thứ 2 đầu tuần, các ngày còn lại trao đổi về những gì đang làm, đã làm và khó khăn trong quá trình làm dự án.</w:t>
      </w:r>
    </w:p>
    <w:p w14:paraId="02529BB2" w14:textId="031926ED" w:rsidR="00057D19" w:rsidRPr="0073400D" w:rsidRDefault="00057D19" w:rsidP="00EE2611">
      <w:pPr>
        <w:numPr>
          <w:ilvl w:val="0"/>
          <w:numId w:val="7"/>
        </w:numPr>
        <w:spacing w:line="360" w:lineRule="auto"/>
        <w:jc w:val="both"/>
        <w:rPr>
          <w:rFonts w:ascii="Times New Roman" w:hAnsi="Times New Roman"/>
          <w:highlight w:val="white"/>
        </w:rPr>
      </w:pPr>
      <w:r w:rsidRPr="0073400D">
        <w:rPr>
          <w:rFonts w:ascii="Times New Roman" w:hAnsi="Times New Roman"/>
          <w:highlight w:val="white"/>
        </w:rPr>
        <w:t xml:space="preserve">Leader là người lên kế hoạch làm việc cho cả nhóm và chịu trách nhiệm giám sát dự án bám sát với khảo sát và đầu ra đã xác định của </w:t>
      </w:r>
      <w:r>
        <w:rPr>
          <w:rFonts w:ascii="Times New Roman" w:hAnsi="Times New Roman"/>
          <w:highlight w:val="white"/>
        </w:rPr>
        <w:t>Ứng dụng</w:t>
      </w:r>
      <w:r w:rsidRPr="0073400D">
        <w:rPr>
          <w:rFonts w:ascii="Times New Roman" w:hAnsi="Times New Roman"/>
          <w:highlight w:val="white"/>
        </w:rPr>
        <w:t>.</w:t>
      </w:r>
    </w:p>
    <w:p w14:paraId="362BBB34" w14:textId="77777777" w:rsidR="00057D19" w:rsidRPr="0073400D" w:rsidRDefault="00057D19" w:rsidP="00EE2611">
      <w:pPr>
        <w:numPr>
          <w:ilvl w:val="0"/>
          <w:numId w:val="7"/>
        </w:numPr>
        <w:spacing w:line="360" w:lineRule="auto"/>
        <w:jc w:val="both"/>
        <w:rPr>
          <w:rFonts w:ascii="Times New Roman" w:hAnsi="Times New Roman"/>
          <w:highlight w:val="white"/>
        </w:rPr>
      </w:pPr>
      <w:r w:rsidRPr="0073400D">
        <w:rPr>
          <w:rFonts w:ascii="Times New Roman" w:hAnsi="Times New Roman"/>
          <w:highlight w:val="white"/>
        </w:rPr>
        <w:t>Các thành viên gặp khó trong quá trình triển khai phải chủ động báo lại với leader để sớm đưa ra giải pháp tránh làm chậm tiến độ.</w:t>
      </w:r>
    </w:p>
    <w:p w14:paraId="46B994EE" w14:textId="1BAE8ADD" w:rsidR="00057D19" w:rsidRPr="0073400D" w:rsidRDefault="00057D19" w:rsidP="00EE2611">
      <w:pPr>
        <w:numPr>
          <w:ilvl w:val="0"/>
          <w:numId w:val="7"/>
        </w:numPr>
        <w:spacing w:line="360" w:lineRule="auto"/>
        <w:jc w:val="both"/>
        <w:rPr>
          <w:rFonts w:ascii="Times New Roman" w:hAnsi="Times New Roman"/>
          <w:highlight w:val="white"/>
        </w:rPr>
      </w:pPr>
      <w:r w:rsidRPr="0073400D">
        <w:rPr>
          <w:rFonts w:ascii="Times New Roman" w:hAnsi="Times New Roman"/>
          <w:highlight w:val="white"/>
        </w:rPr>
        <w:t xml:space="preserve">Thời gian triển khai: </w:t>
      </w:r>
      <w:r w:rsidR="00C94677">
        <w:rPr>
          <w:rFonts w:ascii="Times New Roman" w:hAnsi="Times New Roman"/>
          <w:highlight w:val="white"/>
        </w:rPr>
        <w:t xml:space="preserve">27/8/2022 – </w:t>
      </w:r>
      <w:r w:rsidR="004B3FF4">
        <w:rPr>
          <w:rFonts w:ascii="Times New Roman" w:hAnsi="Times New Roman"/>
          <w:highlight w:val="white"/>
        </w:rPr>
        <w:t>12</w:t>
      </w:r>
      <w:r w:rsidR="00C94677">
        <w:rPr>
          <w:rFonts w:ascii="Times New Roman" w:hAnsi="Times New Roman"/>
          <w:highlight w:val="white"/>
        </w:rPr>
        <w:t>/12/2022</w:t>
      </w:r>
    </w:p>
    <w:p w14:paraId="361F4EEC" w14:textId="0FE67403" w:rsidR="004B3FF4" w:rsidRDefault="004B3FF4">
      <w:pPr>
        <w:spacing w:after="160" w:line="259" w:lineRule="auto"/>
        <w:rPr>
          <w:rFonts w:ascii="Times New Roman" w:hAnsi="Times New Roman"/>
          <w:b/>
          <w:sz w:val="28"/>
          <w:szCs w:val="28"/>
          <w:lang w:val="vi-VN"/>
        </w:rPr>
      </w:pPr>
      <w:r>
        <w:rPr>
          <w:rFonts w:ascii="Times New Roman" w:hAnsi="Times New Roman"/>
          <w:b/>
          <w:sz w:val="28"/>
          <w:szCs w:val="28"/>
          <w:lang w:val="vi-VN"/>
        </w:rPr>
        <w:t xml:space="preserve">     </w:t>
      </w:r>
    </w:p>
    <w:p w14:paraId="16FD5B81" w14:textId="10AC1120" w:rsidR="004B3FF4" w:rsidRDefault="004B3FF4">
      <w:pPr>
        <w:spacing w:after="160" w:line="259" w:lineRule="auto"/>
        <w:rPr>
          <w:rFonts w:ascii="Times New Roman" w:hAnsi="Times New Roman"/>
          <w:b/>
          <w:sz w:val="28"/>
          <w:szCs w:val="28"/>
          <w:lang w:val="vi-VN"/>
        </w:rPr>
      </w:pPr>
    </w:p>
    <w:p w14:paraId="3419A103" w14:textId="5642C642" w:rsidR="004B3FF4" w:rsidRDefault="004B3FF4">
      <w:pPr>
        <w:spacing w:after="160" w:line="259" w:lineRule="auto"/>
        <w:rPr>
          <w:rFonts w:ascii="Times New Roman" w:hAnsi="Times New Roman"/>
          <w:b/>
          <w:sz w:val="28"/>
          <w:szCs w:val="28"/>
          <w:lang w:val="vi-VN"/>
        </w:rPr>
      </w:pPr>
    </w:p>
    <w:p w14:paraId="5ABCA778" w14:textId="12718A1A" w:rsidR="004B3FF4" w:rsidRDefault="004B3FF4">
      <w:pPr>
        <w:spacing w:after="160" w:line="259" w:lineRule="auto"/>
        <w:rPr>
          <w:rFonts w:ascii="Times New Roman" w:hAnsi="Times New Roman"/>
          <w:b/>
          <w:sz w:val="28"/>
          <w:szCs w:val="28"/>
          <w:lang w:val="vi-VN"/>
        </w:rPr>
      </w:pPr>
    </w:p>
    <w:p w14:paraId="28CBC351" w14:textId="2C10B2EC" w:rsidR="004B3FF4" w:rsidRDefault="004B3FF4">
      <w:pPr>
        <w:spacing w:after="160" w:line="259" w:lineRule="auto"/>
        <w:rPr>
          <w:rFonts w:ascii="Times New Roman" w:hAnsi="Times New Roman"/>
          <w:b/>
          <w:sz w:val="28"/>
          <w:szCs w:val="28"/>
          <w:lang w:val="vi-VN"/>
        </w:rPr>
      </w:pPr>
    </w:p>
    <w:p w14:paraId="17ACDFEE" w14:textId="5E1758EB" w:rsidR="004B3FF4" w:rsidRDefault="004B3FF4">
      <w:pPr>
        <w:spacing w:after="160" w:line="259" w:lineRule="auto"/>
        <w:rPr>
          <w:rFonts w:ascii="Times New Roman" w:hAnsi="Times New Roman"/>
          <w:b/>
          <w:sz w:val="28"/>
          <w:szCs w:val="28"/>
          <w:lang w:val="vi-VN"/>
        </w:rPr>
      </w:pPr>
    </w:p>
    <w:p w14:paraId="40BB16B3" w14:textId="64629702" w:rsidR="004B3FF4" w:rsidRDefault="004B3FF4">
      <w:pPr>
        <w:spacing w:after="160" w:line="259" w:lineRule="auto"/>
        <w:rPr>
          <w:rFonts w:ascii="Times New Roman" w:hAnsi="Times New Roman"/>
          <w:b/>
          <w:sz w:val="28"/>
          <w:szCs w:val="28"/>
          <w:lang w:val="vi-VN"/>
        </w:rPr>
      </w:pPr>
    </w:p>
    <w:p w14:paraId="35481A98" w14:textId="77777777" w:rsidR="004B3FF4" w:rsidRPr="004B3FF4" w:rsidRDefault="004B3FF4">
      <w:pPr>
        <w:spacing w:after="160" w:line="259" w:lineRule="auto"/>
        <w:rPr>
          <w:rFonts w:ascii="Times New Roman" w:hAnsi="Times New Roman"/>
          <w:b/>
          <w:sz w:val="28"/>
          <w:szCs w:val="28"/>
          <w:lang w:val="vi-VN"/>
        </w:rPr>
      </w:pPr>
    </w:p>
    <w:tbl>
      <w:tblPr>
        <w:tblW w:w="9161" w:type="dxa"/>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0"/>
        <w:gridCol w:w="2147"/>
        <w:gridCol w:w="1276"/>
        <w:gridCol w:w="1417"/>
        <w:gridCol w:w="1560"/>
        <w:gridCol w:w="1134"/>
        <w:gridCol w:w="807"/>
      </w:tblGrid>
      <w:tr w:rsidR="004B3FF4" w:rsidRPr="0073400D" w14:paraId="2DAC5B5D" w14:textId="77777777" w:rsidTr="009E3C48">
        <w:tc>
          <w:tcPr>
            <w:tcW w:w="820" w:type="dxa"/>
            <w:shd w:val="clear" w:color="auto" w:fill="auto"/>
            <w:tcMar>
              <w:top w:w="100" w:type="dxa"/>
              <w:left w:w="100" w:type="dxa"/>
              <w:bottom w:w="100" w:type="dxa"/>
              <w:right w:w="100" w:type="dxa"/>
            </w:tcMar>
          </w:tcPr>
          <w:p w14:paraId="6A23840E" w14:textId="77777777" w:rsidR="004B3FF4" w:rsidRPr="0073400D" w:rsidRDefault="004B3FF4" w:rsidP="006772C0">
            <w:pPr>
              <w:widowControl w:val="0"/>
              <w:pBdr>
                <w:top w:val="nil"/>
                <w:left w:val="nil"/>
                <w:bottom w:val="nil"/>
                <w:right w:val="nil"/>
                <w:between w:val="nil"/>
              </w:pBdr>
              <w:spacing w:line="360" w:lineRule="auto"/>
              <w:jc w:val="center"/>
              <w:rPr>
                <w:rFonts w:ascii="Times New Roman" w:hAnsi="Times New Roman"/>
                <w:b/>
                <w:highlight w:val="white"/>
              </w:rPr>
            </w:pPr>
            <w:r w:rsidRPr="0073400D">
              <w:rPr>
                <w:rFonts w:ascii="Times New Roman" w:hAnsi="Times New Roman"/>
                <w:b/>
                <w:highlight w:val="white"/>
              </w:rPr>
              <w:t>STT</w:t>
            </w:r>
          </w:p>
        </w:tc>
        <w:tc>
          <w:tcPr>
            <w:tcW w:w="2147" w:type="dxa"/>
            <w:shd w:val="clear" w:color="auto" w:fill="auto"/>
            <w:tcMar>
              <w:top w:w="100" w:type="dxa"/>
              <w:left w:w="100" w:type="dxa"/>
              <w:bottom w:w="100" w:type="dxa"/>
              <w:right w:w="100" w:type="dxa"/>
            </w:tcMar>
          </w:tcPr>
          <w:p w14:paraId="6F8E027F" w14:textId="77777777" w:rsidR="004B3FF4" w:rsidRPr="0073400D" w:rsidRDefault="004B3FF4" w:rsidP="006772C0">
            <w:pPr>
              <w:widowControl w:val="0"/>
              <w:pBdr>
                <w:top w:val="nil"/>
                <w:left w:val="nil"/>
                <w:bottom w:val="nil"/>
                <w:right w:val="nil"/>
                <w:between w:val="nil"/>
              </w:pBdr>
              <w:spacing w:line="360" w:lineRule="auto"/>
              <w:jc w:val="center"/>
              <w:rPr>
                <w:rFonts w:ascii="Times New Roman" w:hAnsi="Times New Roman"/>
                <w:b/>
                <w:highlight w:val="white"/>
              </w:rPr>
            </w:pPr>
            <w:r w:rsidRPr="0073400D">
              <w:rPr>
                <w:rFonts w:ascii="Times New Roman" w:hAnsi="Times New Roman"/>
                <w:b/>
                <w:highlight w:val="white"/>
              </w:rPr>
              <w:t>Công việc</w:t>
            </w:r>
          </w:p>
        </w:tc>
        <w:tc>
          <w:tcPr>
            <w:tcW w:w="1276" w:type="dxa"/>
            <w:shd w:val="clear" w:color="auto" w:fill="auto"/>
            <w:tcMar>
              <w:top w:w="100" w:type="dxa"/>
              <w:left w:w="100" w:type="dxa"/>
              <w:bottom w:w="100" w:type="dxa"/>
              <w:right w:w="100" w:type="dxa"/>
            </w:tcMar>
          </w:tcPr>
          <w:p w14:paraId="3602B42E" w14:textId="77777777" w:rsidR="004B3FF4" w:rsidRPr="0073400D" w:rsidRDefault="004B3FF4" w:rsidP="006772C0">
            <w:pPr>
              <w:widowControl w:val="0"/>
              <w:spacing w:line="360" w:lineRule="auto"/>
              <w:jc w:val="center"/>
              <w:rPr>
                <w:rFonts w:ascii="Times New Roman" w:hAnsi="Times New Roman"/>
                <w:b/>
                <w:highlight w:val="white"/>
              </w:rPr>
            </w:pPr>
            <w:r w:rsidRPr="0073400D">
              <w:rPr>
                <w:rFonts w:ascii="Times New Roman" w:hAnsi="Times New Roman"/>
                <w:b/>
                <w:highlight w:val="white"/>
              </w:rPr>
              <w:t>Người thực hiện</w:t>
            </w:r>
          </w:p>
        </w:tc>
        <w:tc>
          <w:tcPr>
            <w:tcW w:w="1417" w:type="dxa"/>
            <w:shd w:val="clear" w:color="auto" w:fill="auto"/>
            <w:tcMar>
              <w:top w:w="100" w:type="dxa"/>
              <w:left w:w="100" w:type="dxa"/>
              <w:bottom w:w="100" w:type="dxa"/>
              <w:right w:w="100" w:type="dxa"/>
            </w:tcMar>
          </w:tcPr>
          <w:p w14:paraId="20C70DDF" w14:textId="77777777" w:rsidR="004B3FF4" w:rsidRPr="0073400D" w:rsidRDefault="004B3FF4" w:rsidP="006772C0">
            <w:pPr>
              <w:widowControl w:val="0"/>
              <w:pBdr>
                <w:top w:val="nil"/>
                <w:left w:val="nil"/>
                <w:bottom w:val="nil"/>
                <w:right w:val="nil"/>
                <w:between w:val="nil"/>
              </w:pBdr>
              <w:spacing w:line="360" w:lineRule="auto"/>
              <w:jc w:val="center"/>
              <w:rPr>
                <w:rFonts w:ascii="Times New Roman" w:hAnsi="Times New Roman"/>
                <w:b/>
                <w:highlight w:val="white"/>
              </w:rPr>
            </w:pPr>
            <w:r w:rsidRPr="0073400D">
              <w:rPr>
                <w:rFonts w:ascii="Times New Roman" w:hAnsi="Times New Roman"/>
                <w:b/>
                <w:highlight w:val="white"/>
              </w:rPr>
              <w:t>Ngày bắt đầu</w:t>
            </w:r>
          </w:p>
        </w:tc>
        <w:tc>
          <w:tcPr>
            <w:tcW w:w="1560" w:type="dxa"/>
            <w:shd w:val="clear" w:color="auto" w:fill="auto"/>
            <w:tcMar>
              <w:top w:w="100" w:type="dxa"/>
              <w:left w:w="100" w:type="dxa"/>
              <w:bottom w:w="100" w:type="dxa"/>
              <w:right w:w="100" w:type="dxa"/>
            </w:tcMar>
          </w:tcPr>
          <w:p w14:paraId="0F6BF097" w14:textId="77777777" w:rsidR="004B3FF4" w:rsidRPr="0073400D" w:rsidRDefault="004B3FF4" w:rsidP="006772C0">
            <w:pPr>
              <w:widowControl w:val="0"/>
              <w:pBdr>
                <w:top w:val="nil"/>
                <w:left w:val="nil"/>
                <w:bottom w:val="nil"/>
                <w:right w:val="nil"/>
                <w:between w:val="nil"/>
              </w:pBdr>
              <w:spacing w:line="360" w:lineRule="auto"/>
              <w:jc w:val="center"/>
              <w:rPr>
                <w:rFonts w:ascii="Times New Roman" w:hAnsi="Times New Roman"/>
                <w:b/>
                <w:highlight w:val="white"/>
              </w:rPr>
            </w:pPr>
            <w:r w:rsidRPr="0073400D">
              <w:rPr>
                <w:rFonts w:ascii="Times New Roman" w:hAnsi="Times New Roman"/>
                <w:b/>
                <w:highlight w:val="white"/>
              </w:rPr>
              <w:t>Ngày kết thúc</w:t>
            </w:r>
          </w:p>
        </w:tc>
        <w:tc>
          <w:tcPr>
            <w:tcW w:w="1134" w:type="dxa"/>
            <w:shd w:val="clear" w:color="auto" w:fill="auto"/>
            <w:tcMar>
              <w:top w:w="100" w:type="dxa"/>
              <w:left w:w="100" w:type="dxa"/>
              <w:bottom w:w="100" w:type="dxa"/>
              <w:right w:w="100" w:type="dxa"/>
            </w:tcMar>
          </w:tcPr>
          <w:p w14:paraId="3AF99CC2" w14:textId="77777777" w:rsidR="004B3FF4" w:rsidRPr="0073400D" w:rsidRDefault="004B3FF4" w:rsidP="006772C0">
            <w:pPr>
              <w:widowControl w:val="0"/>
              <w:pBdr>
                <w:top w:val="nil"/>
                <w:left w:val="nil"/>
                <w:bottom w:val="nil"/>
                <w:right w:val="nil"/>
                <w:between w:val="nil"/>
              </w:pBdr>
              <w:spacing w:line="360" w:lineRule="auto"/>
              <w:jc w:val="center"/>
              <w:rPr>
                <w:rFonts w:ascii="Times New Roman" w:hAnsi="Times New Roman"/>
                <w:b/>
                <w:highlight w:val="white"/>
              </w:rPr>
            </w:pPr>
            <w:r w:rsidRPr="0073400D">
              <w:rPr>
                <w:rFonts w:ascii="Times New Roman" w:hAnsi="Times New Roman"/>
                <w:b/>
                <w:highlight w:val="white"/>
              </w:rPr>
              <w:t>Thời gian</w:t>
            </w:r>
          </w:p>
          <w:p w14:paraId="14FF9865" w14:textId="77777777" w:rsidR="004B3FF4" w:rsidRPr="0073400D" w:rsidRDefault="004B3FF4" w:rsidP="006772C0">
            <w:pPr>
              <w:widowControl w:val="0"/>
              <w:pBdr>
                <w:top w:val="nil"/>
                <w:left w:val="nil"/>
                <w:bottom w:val="nil"/>
                <w:right w:val="nil"/>
                <w:between w:val="nil"/>
              </w:pBdr>
              <w:spacing w:line="360" w:lineRule="auto"/>
              <w:jc w:val="center"/>
              <w:rPr>
                <w:rFonts w:ascii="Times New Roman" w:hAnsi="Times New Roman"/>
                <w:b/>
                <w:highlight w:val="white"/>
              </w:rPr>
            </w:pPr>
            <w:r w:rsidRPr="0073400D">
              <w:rPr>
                <w:rFonts w:ascii="Times New Roman" w:hAnsi="Times New Roman"/>
                <w:b/>
                <w:highlight w:val="white"/>
              </w:rPr>
              <w:t>(giờ)</w:t>
            </w:r>
          </w:p>
        </w:tc>
        <w:tc>
          <w:tcPr>
            <w:tcW w:w="807" w:type="dxa"/>
            <w:shd w:val="clear" w:color="auto" w:fill="auto"/>
            <w:tcMar>
              <w:top w:w="100" w:type="dxa"/>
              <w:left w:w="100" w:type="dxa"/>
              <w:bottom w:w="100" w:type="dxa"/>
              <w:right w:w="100" w:type="dxa"/>
            </w:tcMar>
          </w:tcPr>
          <w:p w14:paraId="2C860CF8" w14:textId="77777777" w:rsidR="004B3FF4" w:rsidRPr="0073400D" w:rsidRDefault="004B3FF4" w:rsidP="006772C0">
            <w:pPr>
              <w:widowControl w:val="0"/>
              <w:pBdr>
                <w:top w:val="nil"/>
                <w:left w:val="nil"/>
                <w:bottom w:val="nil"/>
                <w:right w:val="nil"/>
                <w:between w:val="nil"/>
              </w:pBdr>
              <w:spacing w:line="360" w:lineRule="auto"/>
              <w:jc w:val="center"/>
              <w:rPr>
                <w:rFonts w:ascii="Times New Roman" w:hAnsi="Times New Roman"/>
                <w:b/>
                <w:highlight w:val="white"/>
              </w:rPr>
            </w:pPr>
            <w:r w:rsidRPr="0073400D">
              <w:rPr>
                <w:rFonts w:ascii="Times New Roman" w:hAnsi="Times New Roman"/>
                <w:b/>
                <w:highlight w:val="white"/>
              </w:rPr>
              <w:t>Tiến độ</w:t>
            </w:r>
          </w:p>
        </w:tc>
      </w:tr>
      <w:tr w:rsidR="004B3FF4" w:rsidRPr="0073400D" w14:paraId="6C891731" w14:textId="77777777" w:rsidTr="00D55D1B">
        <w:trPr>
          <w:trHeight w:val="440"/>
        </w:trPr>
        <w:tc>
          <w:tcPr>
            <w:tcW w:w="9161" w:type="dxa"/>
            <w:gridSpan w:val="7"/>
            <w:shd w:val="clear" w:color="auto" w:fill="auto"/>
            <w:tcMar>
              <w:top w:w="100" w:type="dxa"/>
              <w:left w:w="100" w:type="dxa"/>
              <w:bottom w:w="100" w:type="dxa"/>
              <w:right w:w="100" w:type="dxa"/>
            </w:tcMar>
          </w:tcPr>
          <w:p w14:paraId="4839CD62" w14:textId="77777777" w:rsidR="004B3FF4" w:rsidRPr="0073400D" w:rsidRDefault="004B3FF4" w:rsidP="006772C0">
            <w:pPr>
              <w:widowControl w:val="0"/>
              <w:pBdr>
                <w:top w:val="nil"/>
                <w:left w:val="nil"/>
                <w:bottom w:val="nil"/>
                <w:right w:val="nil"/>
                <w:between w:val="nil"/>
              </w:pBdr>
              <w:spacing w:line="360" w:lineRule="auto"/>
              <w:ind w:left="720"/>
              <w:jc w:val="center"/>
              <w:rPr>
                <w:rFonts w:ascii="Times New Roman" w:hAnsi="Times New Roman"/>
                <w:b/>
                <w:highlight w:val="white"/>
              </w:rPr>
            </w:pPr>
            <w:r w:rsidRPr="0073400D">
              <w:rPr>
                <w:rFonts w:ascii="Times New Roman" w:hAnsi="Times New Roman"/>
                <w:b/>
                <w:highlight w:val="white"/>
              </w:rPr>
              <w:t>Giai đoạn 1. Phân tích và thiết kế hệ thống</w:t>
            </w:r>
          </w:p>
        </w:tc>
      </w:tr>
      <w:tr w:rsidR="004B3FF4" w:rsidRPr="0073400D" w14:paraId="2A270BA5" w14:textId="77777777" w:rsidTr="009E3C48">
        <w:tc>
          <w:tcPr>
            <w:tcW w:w="820" w:type="dxa"/>
            <w:shd w:val="clear" w:color="auto" w:fill="auto"/>
            <w:tcMar>
              <w:top w:w="100" w:type="dxa"/>
              <w:left w:w="100" w:type="dxa"/>
              <w:bottom w:w="100" w:type="dxa"/>
              <w:right w:w="100" w:type="dxa"/>
            </w:tcMar>
          </w:tcPr>
          <w:p w14:paraId="624BB6E6" w14:textId="77777777" w:rsidR="004B3FF4" w:rsidRPr="0073400D" w:rsidRDefault="004B3FF4" w:rsidP="006772C0">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1.1</w:t>
            </w:r>
          </w:p>
        </w:tc>
        <w:tc>
          <w:tcPr>
            <w:tcW w:w="2147" w:type="dxa"/>
            <w:shd w:val="clear" w:color="auto" w:fill="auto"/>
            <w:tcMar>
              <w:top w:w="100" w:type="dxa"/>
              <w:left w:w="100" w:type="dxa"/>
              <w:bottom w:w="100" w:type="dxa"/>
              <w:right w:w="100" w:type="dxa"/>
            </w:tcMar>
          </w:tcPr>
          <w:p w14:paraId="0DB47863" w14:textId="77777777" w:rsidR="004B3FF4" w:rsidRPr="0073400D" w:rsidRDefault="004B3FF4" w:rsidP="006772C0">
            <w:pPr>
              <w:widowControl w:val="0"/>
              <w:pBdr>
                <w:top w:val="nil"/>
                <w:left w:val="nil"/>
                <w:bottom w:val="nil"/>
                <w:right w:val="nil"/>
                <w:between w:val="nil"/>
              </w:pBdr>
              <w:spacing w:line="360" w:lineRule="auto"/>
              <w:rPr>
                <w:rFonts w:ascii="Times New Roman" w:hAnsi="Times New Roman"/>
                <w:highlight w:val="white"/>
              </w:rPr>
            </w:pPr>
            <w:r w:rsidRPr="0073400D">
              <w:rPr>
                <w:rFonts w:ascii="Times New Roman" w:hAnsi="Times New Roman"/>
                <w:highlight w:val="white"/>
              </w:rPr>
              <w:t>Lên kế hoạch khảo sát</w:t>
            </w:r>
          </w:p>
        </w:tc>
        <w:tc>
          <w:tcPr>
            <w:tcW w:w="1276" w:type="dxa"/>
            <w:shd w:val="clear" w:color="auto" w:fill="auto"/>
            <w:tcMar>
              <w:top w:w="100" w:type="dxa"/>
              <w:left w:w="100" w:type="dxa"/>
              <w:bottom w:w="100" w:type="dxa"/>
              <w:right w:w="100" w:type="dxa"/>
            </w:tcMar>
          </w:tcPr>
          <w:p w14:paraId="5F7B37D8" w14:textId="7B77286A" w:rsidR="004B3FF4" w:rsidRPr="00FE4929" w:rsidRDefault="004B3FF4" w:rsidP="006772C0">
            <w:pPr>
              <w:widowControl w:val="0"/>
              <w:pBdr>
                <w:top w:val="nil"/>
                <w:left w:val="nil"/>
                <w:bottom w:val="nil"/>
                <w:right w:val="nil"/>
                <w:between w:val="nil"/>
              </w:pBdr>
              <w:spacing w:line="360" w:lineRule="auto"/>
              <w:rPr>
                <w:rFonts w:ascii="Times New Roman" w:hAnsi="Times New Roman"/>
                <w:sz w:val="28"/>
                <w:szCs w:val="28"/>
                <w:highlight w:val="white"/>
                <w:lang w:val="vi-VN"/>
              </w:rPr>
            </w:pPr>
            <w:r w:rsidRPr="00FE4929">
              <w:rPr>
                <w:rFonts w:ascii="Times New Roman" w:hAnsi="Times New Roman"/>
                <w:sz w:val="28"/>
                <w:szCs w:val="28"/>
                <w:highlight w:val="white"/>
              </w:rPr>
              <w:t>Quang</w:t>
            </w:r>
          </w:p>
        </w:tc>
        <w:tc>
          <w:tcPr>
            <w:tcW w:w="1417" w:type="dxa"/>
            <w:shd w:val="clear" w:color="auto" w:fill="auto"/>
            <w:tcMar>
              <w:top w:w="100" w:type="dxa"/>
              <w:left w:w="100" w:type="dxa"/>
              <w:bottom w:w="100" w:type="dxa"/>
              <w:right w:w="100" w:type="dxa"/>
            </w:tcMar>
          </w:tcPr>
          <w:p w14:paraId="151A370F" w14:textId="564A7807" w:rsidR="004B3FF4" w:rsidRPr="0073400D" w:rsidRDefault="004B3FF4" w:rsidP="006772C0">
            <w:pPr>
              <w:widowControl w:val="0"/>
              <w:spacing w:line="360" w:lineRule="auto"/>
              <w:rPr>
                <w:rFonts w:ascii="Times New Roman" w:hAnsi="Times New Roman"/>
                <w:highlight w:val="white"/>
              </w:rPr>
            </w:pPr>
            <w:r>
              <w:rPr>
                <w:rFonts w:ascii="Times New Roman" w:hAnsi="Times New Roman"/>
                <w:highlight w:val="white"/>
              </w:rPr>
              <w:t>23</w:t>
            </w:r>
            <w:r w:rsidRPr="0073400D">
              <w:rPr>
                <w:rFonts w:ascii="Times New Roman" w:hAnsi="Times New Roman"/>
                <w:highlight w:val="white"/>
              </w:rPr>
              <w:t>/</w:t>
            </w:r>
            <w:r>
              <w:rPr>
                <w:rFonts w:ascii="Times New Roman" w:hAnsi="Times New Roman"/>
                <w:highlight w:val="white"/>
              </w:rPr>
              <w:t>09</w:t>
            </w:r>
            <w:r w:rsidRPr="0073400D">
              <w:rPr>
                <w:rFonts w:ascii="Times New Roman" w:hAnsi="Times New Roman"/>
                <w:highlight w:val="white"/>
              </w:rPr>
              <w:t>/2022</w:t>
            </w:r>
          </w:p>
        </w:tc>
        <w:tc>
          <w:tcPr>
            <w:tcW w:w="1560" w:type="dxa"/>
            <w:shd w:val="clear" w:color="auto" w:fill="auto"/>
            <w:tcMar>
              <w:top w:w="100" w:type="dxa"/>
              <w:left w:w="100" w:type="dxa"/>
              <w:bottom w:w="100" w:type="dxa"/>
              <w:right w:w="100" w:type="dxa"/>
            </w:tcMar>
          </w:tcPr>
          <w:p w14:paraId="29BEE8E8" w14:textId="5A0DA43F" w:rsidR="004B3FF4" w:rsidRPr="0073400D" w:rsidRDefault="004B3FF4" w:rsidP="006772C0">
            <w:pPr>
              <w:widowControl w:val="0"/>
              <w:spacing w:line="360" w:lineRule="auto"/>
              <w:rPr>
                <w:rFonts w:ascii="Times New Roman" w:hAnsi="Times New Roman"/>
                <w:highlight w:val="white"/>
              </w:rPr>
            </w:pPr>
            <w:r w:rsidRPr="0073400D">
              <w:rPr>
                <w:rFonts w:ascii="Times New Roman" w:hAnsi="Times New Roman"/>
              </w:rPr>
              <w:t xml:space="preserve"> </w:t>
            </w:r>
            <w:r>
              <w:rPr>
                <w:rFonts w:ascii="Times New Roman" w:hAnsi="Times New Roman"/>
              </w:rPr>
              <w:t>23</w:t>
            </w:r>
            <w:r w:rsidRPr="0073400D">
              <w:rPr>
                <w:rFonts w:ascii="Times New Roman" w:hAnsi="Times New Roman"/>
              </w:rPr>
              <w:t>/</w:t>
            </w:r>
            <w:r>
              <w:rPr>
                <w:rFonts w:ascii="Times New Roman" w:hAnsi="Times New Roman"/>
              </w:rPr>
              <w:t>09</w:t>
            </w:r>
            <w:r w:rsidRPr="0073400D">
              <w:rPr>
                <w:rFonts w:ascii="Times New Roman" w:hAnsi="Times New Roman"/>
              </w:rPr>
              <w:t>/2022</w:t>
            </w:r>
          </w:p>
        </w:tc>
        <w:tc>
          <w:tcPr>
            <w:tcW w:w="1134" w:type="dxa"/>
            <w:shd w:val="clear" w:color="auto" w:fill="auto"/>
            <w:tcMar>
              <w:top w:w="100" w:type="dxa"/>
              <w:left w:w="100" w:type="dxa"/>
              <w:bottom w:w="100" w:type="dxa"/>
              <w:right w:w="100" w:type="dxa"/>
            </w:tcMar>
          </w:tcPr>
          <w:p w14:paraId="1BF9D770" w14:textId="0271794B" w:rsidR="004B3FF4" w:rsidRPr="0073400D" w:rsidRDefault="004B3FF4" w:rsidP="006772C0">
            <w:pPr>
              <w:widowControl w:val="0"/>
              <w:spacing w:line="360" w:lineRule="auto"/>
              <w:rPr>
                <w:rFonts w:ascii="Times New Roman" w:hAnsi="Times New Roman"/>
                <w:highlight w:val="white"/>
              </w:rPr>
            </w:pPr>
            <w:r>
              <w:rPr>
                <w:rFonts w:ascii="Times New Roman" w:hAnsi="Times New Roman"/>
                <w:highlight w:val="white"/>
              </w:rPr>
              <w:t>24</w:t>
            </w:r>
          </w:p>
        </w:tc>
        <w:tc>
          <w:tcPr>
            <w:tcW w:w="807" w:type="dxa"/>
            <w:shd w:val="clear" w:color="auto" w:fill="auto"/>
            <w:tcMar>
              <w:top w:w="100" w:type="dxa"/>
              <w:left w:w="100" w:type="dxa"/>
              <w:bottom w:w="100" w:type="dxa"/>
              <w:right w:w="100" w:type="dxa"/>
            </w:tcMar>
          </w:tcPr>
          <w:p w14:paraId="5ACA9E48" w14:textId="77777777" w:rsidR="004B3FF4" w:rsidRPr="0073400D" w:rsidRDefault="004B3FF4" w:rsidP="006772C0">
            <w:pPr>
              <w:widowControl w:val="0"/>
              <w:spacing w:line="360" w:lineRule="auto"/>
              <w:rPr>
                <w:rFonts w:ascii="Times New Roman" w:hAnsi="Times New Roman"/>
                <w:highlight w:val="white"/>
              </w:rPr>
            </w:pPr>
            <w:r w:rsidRPr="0073400D">
              <w:rPr>
                <w:rFonts w:ascii="Times New Roman" w:hAnsi="Times New Roman"/>
                <w:highlight w:val="white"/>
              </w:rPr>
              <w:t>100%</w:t>
            </w:r>
          </w:p>
        </w:tc>
      </w:tr>
      <w:tr w:rsidR="004B3FF4" w:rsidRPr="0073400D" w14:paraId="53A9F57F" w14:textId="77777777" w:rsidTr="009E3C48">
        <w:tc>
          <w:tcPr>
            <w:tcW w:w="820" w:type="dxa"/>
            <w:shd w:val="clear" w:color="auto" w:fill="auto"/>
            <w:tcMar>
              <w:top w:w="100" w:type="dxa"/>
              <w:left w:w="100" w:type="dxa"/>
              <w:bottom w:w="100" w:type="dxa"/>
              <w:right w:w="100" w:type="dxa"/>
            </w:tcMar>
          </w:tcPr>
          <w:p w14:paraId="36F68A77" w14:textId="77777777" w:rsidR="004B3FF4" w:rsidRPr="0073400D" w:rsidRDefault="004B3FF4" w:rsidP="006772C0">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1.2</w:t>
            </w:r>
          </w:p>
        </w:tc>
        <w:tc>
          <w:tcPr>
            <w:tcW w:w="2147" w:type="dxa"/>
            <w:shd w:val="clear" w:color="auto" w:fill="auto"/>
            <w:tcMar>
              <w:top w:w="100" w:type="dxa"/>
              <w:left w:w="100" w:type="dxa"/>
              <w:bottom w:w="100" w:type="dxa"/>
              <w:right w:w="100" w:type="dxa"/>
            </w:tcMar>
          </w:tcPr>
          <w:p w14:paraId="2B2AC2AF" w14:textId="77777777" w:rsidR="004B3FF4" w:rsidRPr="0073400D" w:rsidRDefault="004B3FF4" w:rsidP="006772C0">
            <w:pPr>
              <w:widowControl w:val="0"/>
              <w:pBdr>
                <w:top w:val="nil"/>
                <w:left w:val="nil"/>
                <w:bottom w:val="nil"/>
                <w:right w:val="nil"/>
                <w:between w:val="nil"/>
              </w:pBdr>
              <w:spacing w:line="360" w:lineRule="auto"/>
              <w:rPr>
                <w:rFonts w:ascii="Times New Roman" w:hAnsi="Times New Roman"/>
                <w:highlight w:val="white"/>
              </w:rPr>
            </w:pPr>
            <w:r w:rsidRPr="0073400D">
              <w:rPr>
                <w:rFonts w:ascii="Times New Roman" w:hAnsi="Times New Roman"/>
                <w:highlight w:val="white"/>
              </w:rPr>
              <w:t>Thực hiện khảo sát</w:t>
            </w:r>
          </w:p>
        </w:tc>
        <w:tc>
          <w:tcPr>
            <w:tcW w:w="1276" w:type="dxa"/>
            <w:shd w:val="clear" w:color="auto" w:fill="auto"/>
            <w:tcMar>
              <w:top w:w="100" w:type="dxa"/>
              <w:left w:w="100" w:type="dxa"/>
              <w:bottom w:w="100" w:type="dxa"/>
              <w:right w:w="100" w:type="dxa"/>
            </w:tcMar>
          </w:tcPr>
          <w:p w14:paraId="227B8A0B" w14:textId="1CDD11B8" w:rsidR="004B3FF4" w:rsidRPr="00FE4929" w:rsidRDefault="004B3FF4" w:rsidP="006772C0">
            <w:pPr>
              <w:widowControl w:val="0"/>
              <w:pBdr>
                <w:top w:val="nil"/>
                <w:left w:val="nil"/>
                <w:bottom w:val="nil"/>
                <w:right w:val="nil"/>
                <w:between w:val="nil"/>
              </w:pBdr>
              <w:spacing w:line="360" w:lineRule="auto"/>
              <w:rPr>
                <w:rFonts w:ascii="Times New Roman" w:hAnsi="Times New Roman"/>
                <w:sz w:val="28"/>
                <w:szCs w:val="28"/>
                <w:highlight w:val="white"/>
                <w:lang w:val="vi-VN"/>
              </w:rPr>
            </w:pPr>
            <w:r w:rsidRPr="00FE4929">
              <w:rPr>
                <w:rFonts w:ascii="Times New Roman" w:hAnsi="Times New Roman"/>
                <w:sz w:val="28"/>
                <w:szCs w:val="28"/>
                <w:highlight w:val="white"/>
              </w:rPr>
              <w:t>Quang</w:t>
            </w:r>
            <w:r w:rsidRPr="00FE4929">
              <w:rPr>
                <w:rFonts w:ascii="Times New Roman" w:hAnsi="Times New Roman"/>
                <w:sz w:val="28"/>
                <w:szCs w:val="28"/>
                <w:highlight w:val="white"/>
                <w:lang w:val="vi-VN"/>
              </w:rPr>
              <w:t>,</w:t>
            </w:r>
            <w:r w:rsidR="007B200F">
              <w:rPr>
                <w:rFonts w:ascii="Times New Roman" w:hAnsi="Times New Roman"/>
                <w:sz w:val="28"/>
                <w:szCs w:val="28"/>
                <w:highlight w:val="white"/>
              </w:rPr>
              <w:t xml:space="preserve"> </w:t>
            </w:r>
            <w:r w:rsidRPr="00FE4929">
              <w:rPr>
                <w:rFonts w:ascii="Times New Roman" w:hAnsi="Times New Roman"/>
                <w:sz w:val="28"/>
                <w:szCs w:val="28"/>
                <w:highlight w:val="white"/>
                <w:lang w:val="vi-VN"/>
              </w:rPr>
              <w:t>Quân</w:t>
            </w:r>
          </w:p>
        </w:tc>
        <w:tc>
          <w:tcPr>
            <w:tcW w:w="1417" w:type="dxa"/>
            <w:shd w:val="clear" w:color="auto" w:fill="auto"/>
            <w:tcMar>
              <w:top w:w="100" w:type="dxa"/>
              <w:left w:w="100" w:type="dxa"/>
              <w:bottom w:w="100" w:type="dxa"/>
              <w:right w:w="100" w:type="dxa"/>
            </w:tcMar>
          </w:tcPr>
          <w:p w14:paraId="786B92FF" w14:textId="1BBFB1F1" w:rsidR="004B3FF4" w:rsidRPr="0073400D" w:rsidRDefault="004B3FF4" w:rsidP="006772C0">
            <w:pPr>
              <w:widowControl w:val="0"/>
              <w:spacing w:line="360" w:lineRule="auto"/>
              <w:rPr>
                <w:rFonts w:ascii="Times New Roman" w:hAnsi="Times New Roman"/>
                <w:highlight w:val="white"/>
              </w:rPr>
            </w:pPr>
            <w:r>
              <w:rPr>
                <w:rFonts w:ascii="Times New Roman" w:hAnsi="Times New Roman"/>
                <w:highlight w:val="white"/>
              </w:rPr>
              <w:t>24</w:t>
            </w:r>
            <w:r w:rsidRPr="0073400D">
              <w:rPr>
                <w:rFonts w:ascii="Times New Roman" w:hAnsi="Times New Roman"/>
                <w:highlight w:val="white"/>
              </w:rPr>
              <w:t>/</w:t>
            </w:r>
            <w:r>
              <w:rPr>
                <w:rFonts w:ascii="Times New Roman" w:hAnsi="Times New Roman"/>
                <w:highlight w:val="white"/>
              </w:rPr>
              <w:t>09</w:t>
            </w:r>
            <w:r w:rsidRPr="0073400D">
              <w:rPr>
                <w:rFonts w:ascii="Times New Roman" w:hAnsi="Times New Roman"/>
                <w:highlight w:val="white"/>
              </w:rPr>
              <w:t>/2022</w:t>
            </w:r>
          </w:p>
        </w:tc>
        <w:tc>
          <w:tcPr>
            <w:tcW w:w="1560" w:type="dxa"/>
            <w:shd w:val="clear" w:color="auto" w:fill="auto"/>
            <w:tcMar>
              <w:top w:w="100" w:type="dxa"/>
              <w:left w:w="100" w:type="dxa"/>
              <w:bottom w:w="100" w:type="dxa"/>
              <w:right w:w="100" w:type="dxa"/>
            </w:tcMar>
          </w:tcPr>
          <w:p w14:paraId="51F33A05" w14:textId="6B5656CC" w:rsidR="004B3FF4" w:rsidRPr="0073400D" w:rsidRDefault="004B3FF4" w:rsidP="006772C0">
            <w:pPr>
              <w:widowControl w:val="0"/>
              <w:spacing w:line="360" w:lineRule="auto"/>
              <w:rPr>
                <w:rFonts w:ascii="Times New Roman" w:hAnsi="Times New Roman"/>
                <w:highlight w:val="white"/>
              </w:rPr>
            </w:pPr>
            <w:r>
              <w:rPr>
                <w:rFonts w:ascii="Times New Roman" w:hAnsi="Times New Roman"/>
                <w:highlight w:val="white"/>
              </w:rPr>
              <w:t>01</w:t>
            </w:r>
            <w:r w:rsidRPr="0073400D">
              <w:rPr>
                <w:rFonts w:ascii="Times New Roman" w:hAnsi="Times New Roman"/>
                <w:highlight w:val="white"/>
              </w:rPr>
              <w:t>/</w:t>
            </w:r>
            <w:r>
              <w:rPr>
                <w:rFonts w:ascii="Times New Roman" w:hAnsi="Times New Roman"/>
                <w:highlight w:val="white"/>
              </w:rPr>
              <w:t>10</w:t>
            </w:r>
            <w:r w:rsidRPr="0073400D">
              <w:rPr>
                <w:rFonts w:ascii="Times New Roman" w:hAnsi="Times New Roman"/>
                <w:highlight w:val="white"/>
              </w:rPr>
              <w:t>/2022</w:t>
            </w:r>
          </w:p>
        </w:tc>
        <w:tc>
          <w:tcPr>
            <w:tcW w:w="1134" w:type="dxa"/>
            <w:shd w:val="clear" w:color="auto" w:fill="auto"/>
            <w:tcMar>
              <w:top w:w="100" w:type="dxa"/>
              <w:left w:w="100" w:type="dxa"/>
              <w:bottom w:w="100" w:type="dxa"/>
              <w:right w:w="100" w:type="dxa"/>
            </w:tcMar>
          </w:tcPr>
          <w:p w14:paraId="7B05B58B" w14:textId="03F6B3C6" w:rsidR="004B3FF4" w:rsidRPr="0073400D" w:rsidRDefault="00FC62BE" w:rsidP="006772C0">
            <w:pPr>
              <w:widowControl w:val="0"/>
              <w:spacing w:line="360" w:lineRule="auto"/>
              <w:rPr>
                <w:rFonts w:ascii="Times New Roman" w:hAnsi="Times New Roman"/>
                <w:highlight w:val="white"/>
              </w:rPr>
            </w:pPr>
            <w:r>
              <w:rPr>
                <w:rFonts w:ascii="Times New Roman" w:hAnsi="Times New Roman"/>
                <w:highlight w:val="white"/>
              </w:rPr>
              <w:t>1</w:t>
            </w:r>
            <w:r w:rsidR="004B3FF4">
              <w:rPr>
                <w:rFonts w:ascii="Times New Roman" w:hAnsi="Times New Roman"/>
                <w:highlight w:val="white"/>
              </w:rPr>
              <w:t>6</w:t>
            </w:r>
          </w:p>
        </w:tc>
        <w:tc>
          <w:tcPr>
            <w:tcW w:w="807" w:type="dxa"/>
            <w:shd w:val="clear" w:color="auto" w:fill="auto"/>
            <w:tcMar>
              <w:top w:w="100" w:type="dxa"/>
              <w:left w:w="100" w:type="dxa"/>
              <w:bottom w:w="100" w:type="dxa"/>
              <w:right w:w="100" w:type="dxa"/>
            </w:tcMar>
          </w:tcPr>
          <w:p w14:paraId="25128CA2" w14:textId="77777777" w:rsidR="004B3FF4" w:rsidRPr="0073400D" w:rsidRDefault="004B3FF4" w:rsidP="006772C0">
            <w:pPr>
              <w:widowControl w:val="0"/>
              <w:spacing w:line="360" w:lineRule="auto"/>
              <w:rPr>
                <w:rFonts w:ascii="Times New Roman" w:hAnsi="Times New Roman"/>
                <w:highlight w:val="white"/>
              </w:rPr>
            </w:pPr>
            <w:r w:rsidRPr="0073400D">
              <w:rPr>
                <w:rFonts w:ascii="Times New Roman" w:hAnsi="Times New Roman"/>
                <w:highlight w:val="white"/>
              </w:rPr>
              <w:t>100%</w:t>
            </w:r>
          </w:p>
        </w:tc>
      </w:tr>
      <w:tr w:rsidR="004B3FF4" w:rsidRPr="0073400D" w14:paraId="5EA159E8" w14:textId="77777777" w:rsidTr="009E3C48">
        <w:tc>
          <w:tcPr>
            <w:tcW w:w="820" w:type="dxa"/>
            <w:shd w:val="clear" w:color="auto" w:fill="auto"/>
            <w:tcMar>
              <w:top w:w="100" w:type="dxa"/>
              <w:left w:w="100" w:type="dxa"/>
              <w:bottom w:w="100" w:type="dxa"/>
              <w:right w:w="100" w:type="dxa"/>
            </w:tcMar>
          </w:tcPr>
          <w:p w14:paraId="4D162176" w14:textId="3A68A956" w:rsidR="004B3FF4" w:rsidRPr="0073400D" w:rsidRDefault="004B3FF4" w:rsidP="006772C0">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w:t>
            </w:r>
            <w:r>
              <w:rPr>
                <w:rFonts w:ascii="Times New Roman" w:hAnsi="Times New Roman"/>
                <w:highlight w:val="white"/>
              </w:rPr>
              <w:t>3</w:t>
            </w:r>
          </w:p>
        </w:tc>
        <w:tc>
          <w:tcPr>
            <w:tcW w:w="2147" w:type="dxa"/>
            <w:shd w:val="clear" w:color="auto" w:fill="auto"/>
            <w:tcMar>
              <w:top w:w="100" w:type="dxa"/>
              <w:left w:w="100" w:type="dxa"/>
              <w:bottom w:w="100" w:type="dxa"/>
              <w:right w:w="100" w:type="dxa"/>
            </w:tcMar>
          </w:tcPr>
          <w:p w14:paraId="650E91D8" w14:textId="77777777" w:rsidR="004B3FF4" w:rsidRPr="0073400D" w:rsidRDefault="004B3FF4" w:rsidP="006772C0">
            <w:pPr>
              <w:widowControl w:val="0"/>
              <w:pBdr>
                <w:top w:val="nil"/>
                <w:left w:val="nil"/>
                <w:bottom w:val="nil"/>
                <w:right w:val="nil"/>
                <w:between w:val="nil"/>
              </w:pBdr>
              <w:spacing w:line="360" w:lineRule="auto"/>
              <w:rPr>
                <w:rFonts w:ascii="Times New Roman" w:hAnsi="Times New Roman"/>
                <w:highlight w:val="white"/>
              </w:rPr>
            </w:pPr>
            <w:r w:rsidRPr="0073400D">
              <w:rPr>
                <w:rFonts w:ascii="Times New Roman" w:hAnsi="Times New Roman"/>
                <w:highlight w:val="white"/>
              </w:rPr>
              <w:t>Phân tích luồng và chức năng</w:t>
            </w:r>
          </w:p>
        </w:tc>
        <w:tc>
          <w:tcPr>
            <w:tcW w:w="1276" w:type="dxa"/>
            <w:shd w:val="clear" w:color="auto" w:fill="auto"/>
            <w:tcMar>
              <w:top w:w="100" w:type="dxa"/>
              <w:left w:w="100" w:type="dxa"/>
              <w:bottom w:w="100" w:type="dxa"/>
              <w:right w:w="100" w:type="dxa"/>
            </w:tcMar>
          </w:tcPr>
          <w:p w14:paraId="7AFDED79" w14:textId="77777777" w:rsidR="004B3FF4" w:rsidRPr="0073400D" w:rsidRDefault="004B3FF4" w:rsidP="006772C0">
            <w:pPr>
              <w:widowControl w:val="0"/>
              <w:pBdr>
                <w:top w:val="nil"/>
                <w:left w:val="nil"/>
                <w:bottom w:val="nil"/>
                <w:right w:val="nil"/>
                <w:between w:val="nil"/>
              </w:pBdr>
              <w:spacing w:line="360" w:lineRule="auto"/>
              <w:rPr>
                <w:rFonts w:ascii="Times New Roman" w:hAnsi="Times New Roman"/>
                <w:highlight w:val="white"/>
              </w:rPr>
            </w:pPr>
            <w:r w:rsidRPr="0073400D">
              <w:rPr>
                <w:rFonts w:ascii="Times New Roman" w:hAnsi="Times New Roman"/>
                <w:highlight w:val="white"/>
              </w:rPr>
              <w:t>Cả nhóm</w:t>
            </w:r>
          </w:p>
        </w:tc>
        <w:tc>
          <w:tcPr>
            <w:tcW w:w="1417" w:type="dxa"/>
            <w:shd w:val="clear" w:color="auto" w:fill="auto"/>
            <w:tcMar>
              <w:top w:w="100" w:type="dxa"/>
              <w:left w:w="100" w:type="dxa"/>
              <w:bottom w:w="100" w:type="dxa"/>
              <w:right w:w="100" w:type="dxa"/>
            </w:tcMar>
          </w:tcPr>
          <w:p w14:paraId="7A8C2B45" w14:textId="07CA2538" w:rsidR="004B3FF4" w:rsidRPr="0073400D" w:rsidRDefault="004B3FF4" w:rsidP="006772C0">
            <w:pPr>
              <w:widowControl w:val="0"/>
              <w:spacing w:line="360" w:lineRule="auto"/>
              <w:rPr>
                <w:rFonts w:ascii="Times New Roman" w:hAnsi="Times New Roman"/>
                <w:highlight w:val="white"/>
              </w:rPr>
            </w:pPr>
            <w:r>
              <w:rPr>
                <w:rFonts w:ascii="Times New Roman" w:hAnsi="Times New Roman"/>
                <w:highlight w:val="white"/>
              </w:rPr>
              <w:t>04</w:t>
            </w:r>
            <w:r w:rsidRPr="0073400D">
              <w:rPr>
                <w:rFonts w:ascii="Times New Roman" w:hAnsi="Times New Roman"/>
                <w:highlight w:val="white"/>
              </w:rPr>
              <w:t>/</w:t>
            </w:r>
            <w:r>
              <w:rPr>
                <w:rFonts w:ascii="Times New Roman" w:hAnsi="Times New Roman"/>
                <w:highlight w:val="white"/>
              </w:rPr>
              <w:t>10</w:t>
            </w:r>
            <w:r w:rsidRPr="0073400D">
              <w:rPr>
                <w:rFonts w:ascii="Times New Roman" w:hAnsi="Times New Roman"/>
                <w:highlight w:val="white"/>
              </w:rPr>
              <w:t>/2022</w:t>
            </w:r>
          </w:p>
        </w:tc>
        <w:tc>
          <w:tcPr>
            <w:tcW w:w="1560" w:type="dxa"/>
            <w:shd w:val="clear" w:color="auto" w:fill="auto"/>
            <w:tcMar>
              <w:top w:w="100" w:type="dxa"/>
              <w:left w:w="100" w:type="dxa"/>
              <w:bottom w:w="100" w:type="dxa"/>
              <w:right w:w="100" w:type="dxa"/>
            </w:tcMar>
          </w:tcPr>
          <w:p w14:paraId="6E65010E" w14:textId="44B17817" w:rsidR="004B3FF4" w:rsidRPr="0073400D" w:rsidRDefault="004B3FF4" w:rsidP="006772C0">
            <w:pPr>
              <w:widowControl w:val="0"/>
              <w:spacing w:line="360" w:lineRule="auto"/>
              <w:rPr>
                <w:rFonts w:ascii="Times New Roman" w:hAnsi="Times New Roman"/>
                <w:highlight w:val="white"/>
              </w:rPr>
            </w:pPr>
            <w:r>
              <w:rPr>
                <w:rFonts w:ascii="Times New Roman" w:hAnsi="Times New Roman"/>
                <w:highlight w:val="white"/>
              </w:rPr>
              <w:t>09</w:t>
            </w:r>
            <w:r w:rsidRPr="0073400D">
              <w:rPr>
                <w:rFonts w:ascii="Times New Roman" w:hAnsi="Times New Roman"/>
                <w:highlight w:val="white"/>
              </w:rPr>
              <w:t>/</w:t>
            </w:r>
            <w:r>
              <w:rPr>
                <w:rFonts w:ascii="Times New Roman" w:hAnsi="Times New Roman"/>
                <w:highlight w:val="white"/>
              </w:rPr>
              <w:t>10</w:t>
            </w:r>
            <w:r w:rsidRPr="0073400D">
              <w:rPr>
                <w:rFonts w:ascii="Times New Roman" w:hAnsi="Times New Roman"/>
                <w:highlight w:val="white"/>
              </w:rPr>
              <w:t>/2022</w:t>
            </w:r>
          </w:p>
        </w:tc>
        <w:tc>
          <w:tcPr>
            <w:tcW w:w="1134" w:type="dxa"/>
            <w:shd w:val="clear" w:color="auto" w:fill="auto"/>
            <w:tcMar>
              <w:top w:w="100" w:type="dxa"/>
              <w:left w:w="100" w:type="dxa"/>
              <w:bottom w:w="100" w:type="dxa"/>
              <w:right w:w="100" w:type="dxa"/>
            </w:tcMar>
          </w:tcPr>
          <w:p w14:paraId="33E67431" w14:textId="2A5B6D87" w:rsidR="004B3FF4" w:rsidRPr="0073400D" w:rsidRDefault="004B3FF4" w:rsidP="006772C0">
            <w:pPr>
              <w:widowControl w:val="0"/>
              <w:spacing w:line="360" w:lineRule="auto"/>
              <w:rPr>
                <w:rFonts w:ascii="Times New Roman" w:hAnsi="Times New Roman"/>
                <w:highlight w:val="white"/>
              </w:rPr>
            </w:pPr>
            <w:r>
              <w:rPr>
                <w:rFonts w:ascii="Times New Roman" w:hAnsi="Times New Roman"/>
                <w:highlight w:val="white"/>
              </w:rPr>
              <w:t>24</w:t>
            </w:r>
          </w:p>
        </w:tc>
        <w:tc>
          <w:tcPr>
            <w:tcW w:w="807" w:type="dxa"/>
            <w:shd w:val="clear" w:color="auto" w:fill="auto"/>
            <w:tcMar>
              <w:top w:w="100" w:type="dxa"/>
              <w:left w:w="100" w:type="dxa"/>
              <w:bottom w:w="100" w:type="dxa"/>
              <w:right w:w="100" w:type="dxa"/>
            </w:tcMar>
          </w:tcPr>
          <w:p w14:paraId="2B044A41" w14:textId="77777777" w:rsidR="004B3FF4" w:rsidRPr="0073400D" w:rsidRDefault="004B3FF4" w:rsidP="006772C0">
            <w:pPr>
              <w:widowControl w:val="0"/>
              <w:spacing w:line="360" w:lineRule="auto"/>
              <w:rPr>
                <w:rFonts w:ascii="Times New Roman" w:hAnsi="Times New Roman"/>
                <w:highlight w:val="white"/>
              </w:rPr>
            </w:pPr>
            <w:r w:rsidRPr="0073400D">
              <w:rPr>
                <w:rFonts w:ascii="Times New Roman" w:hAnsi="Times New Roman"/>
                <w:highlight w:val="white"/>
              </w:rPr>
              <w:t>100%</w:t>
            </w:r>
          </w:p>
        </w:tc>
      </w:tr>
      <w:tr w:rsidR="004B3FF4" w:rsidRPr="0073400D" w14:paraId="6B3E7DA3" w14:textId="77777777" w:rsidTr="009E3C48">
        <w:tc>
          <w:tcPr>
            <w:tcW w:w="820" w:type="dxa"/>
            <w:shd w:val="clear" w:color="auto" w:fill="auto"/>
            <w:tcMar>
              <w:top w:w="100" w:type="dxa"/>
              <w:left w:w="100" w:type="dxa"/>
              <w:bottom w:w="100" w:type="dxa"/>
              <w:right w:w="100" w:type="dxa"/>
            </w:tcMar>
          </w:tcPr>
          <w:p w14:paraId="6F02FF42" w14:textId="485B4F76" w:rsidR="004B3FF4" w:rsidRPr="0073400D" w:rsidRDefault="004B3FF4" w:rsidP="004B3FF4">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w:t>
            </w:r>
            <w:r w:rsidR="00404BCC">
              <w:rPr>
                <w:rFonts w:ascii="Times New Roman" w:hAnsi="Times New Roman"/>
                <w:highlight w:val="white"/>
              </w:rPr>
              <w:t>4</w:t>
            </w:r>
          </w:p>
        </w:tc>
        <w:tc>
          <w:tcPr>
            <w:tcW w:w="2147" w:type="dxa"/>
            <w:shd w:val="clear" w:color="auto" w:fill="auto"/>
            <w:tcMar>
              <w:top w:w="100" w:type="dxa"/>
              <w:left w:w="100" w:type="dxa"/>
              <w:bottom w:w="100" w:type="dxa"/>
              <w:right w:w="100" w:type="dxa"/>
            </w:tcMar>
          </w:tcPr>
          <w:p w14:paraId="610768FB" w14:textId="77777777" w:rsidR="004B3FF4" w:rsidRPr="0073400D" w:rsidRDefault="004B3FF4" w:rsidP="004B3FF4">
            <w:pPr>
              <w:widowControl w:val="0"/>
              <w:pBdr>
                <w:top w:val="nil"/>
                <w:left w:val="nil"/>
                <w:bottom w:val="nil"/>
                <w:right w:val="nil"/>
                <w:between w:val="nil"/>
              </w:pBdr>
              <w:spacing w:line="360" w:lineRule="auto"/>
              <w:rPr>
                <w:rFonts w:ascii="Times New Roman" w:hAnsi="Times New Roman"/>
                <w:highlight w:val="white"/>
              </w:rPr>
            </w:pPr>
            <w:r w:rsidRPr="0073400D">
              <w:rPr>
                <w:rFonts w:ascii="Times New Roman" w:hAnsi="Times New Roman"/>
                <w:highlight w:val="white"/>
              </w:rPr>
              <w:t>Vẽ workflow</w:t>
            </w:r>
          </w:p>
        </w:tc>
        <w:tc>
          <w:tcPr>
            <w:tcW w:w="1276" w:type="dxa"/>
            <w:shd w:val="clear" w:color="auto" w:fill="auto"/>
            <w:tcMar>
              <w:top w:w="100" w:type="dxa"/>
              <w:left w:w="100" w:type="dxa"/>
              <w:bottom w:w="100" w:type="dxa"/>
              <w:right w:w="100" w:type="dxa"/>
            </w:tcMar>
          </w:tcPr>
          <w:p w14:paraId="74535580" w14:textId="1AD6E054" w:rsidR="004B3FF4" w:rsidRPr="0073400D" w:rsidRDefault="00837464" w:rsidP="004B3FF4">
            <w:pPr>
              <w:widowControl w:val="0"/>
              <w:spacing w:line="360" w:lineRule="auto"/>
              <w:rPr>
                <w:rFonts w:ascii="Times New Roman" w:hAnsi="Times New Roman"/>
                <w:highlight w:val="white"/>
              </w:rPr>
            </w:pPr>
            <w:r>
              <w:rPr>
                <w:rFonts w:ascii="Times New Roman" w:hAnsi="Times New Roman"/>
                <w:highlight w:val="white"/>
              </w:rPr>
              <w:t>Quân</w:t>
            </w:r>
          </w:p>
        </w:tc>
        <w:tc>
          <w:tcPr>
            <w:tcW w:w="1417" w:type="dxa"/>
            <w:shd w:val="clear" w:color="auto" w:fill="auto"/>
            <w:tcMar>
              <w:top w:w="100" w:type="dxa"/>
              <w:left w:w="100" w:type="dxa"/>
              <w:bottom w:w="100" w:type="dxa"/>
              <w:right w:w="100" w:type="dxa"/>
            </w:tcMar>
          </w:tcPr>
          <w:p w14:paraId="3C03F40E" w14:textId="5C5C00A8" w:rsidR="004B3FF4" w:rsidRPr="0073400D" w:rsidRDefault="004B3FF4" w:rsidP="004B3FF4">
            <w:pPr>
              <w:widowControl w:val="0"/>
              <w:spacing w:line="360" w:lineRule="auto"/>
              <w:rPr>
                <w:rFonts w:ascii="Times New Roman" w:hAnsi="Times New Roman"/>
                <w:highlight w:val="white"/>
              </w:rPr>
            </w:pPr>
            <w:r>
              <w:rPr>
                <w:rFonts w:ascii="Times New Roman" w:hAnsi="Times New Roman"/>
                <w:highlight w:val="white"/>
              </w:rPr>
              <w:t>10</w:t>
            </w:r>
            <w:r w:rsidRPr="0073400D">
              <w:rPr>
                <w:rFonts w:ascii="Times New Roman" w:hAnsi="Times New Roman"/>
                <w:highlight w:val="white"/>
              </w:rPr>
              <w:t>/</w:t>
            </w:r>
            <w:r>
              <w:rPr>
                <w:rFonts w:ascii="Times New Roman" w:hAnsi="Times New Roman"/>
                <w:highlight w:val="white"/>
              </w:rPr>
              <w:t>10</w:t>
            </w:r>
            <w:r w:rsidRPr="0073400D">
              <w:rPr>
                <w:rFonts w:ascii="Times New Roman" w:hAnsi="Times New Roman"/>
                <w:highlight w:val="white"/>
              </w:rPr>
              <w:t>/2022</w:t>
            </w:r>
          </w:p>
        </w:tc>
        <w:tc>
          <w:tcPr>
            <w:tcW w:w="1560" w:type="dxa"/>
            <w:shd w:val="clear" w:color="auto" w:fill="auto"/>
            <w:tcMar>
              <w:top w:w="100" w:type="dxa"/>
              <w:left w:w="100" w:type="dxa"/>
              <w:bottom w:w="100" w:type="dxa"/>
              <w:right w:w="100" w:type="dxa"/>
            </w:tcMar>
          </w:tcPr>
          <w:p w14:paraId="7EB68DEE" w14:textId="10E5E11C" w:rsidR="004B3FF4" w:rsidRPr="0073400D" w:rsidRDefault="004B3FF4" w:rsidP="004B3FF4">
            <w:pPr>
              <w:widowControl w:val="0"/>
              <w:spacing w:line="360" w:lineRule="auto"/>
              <w:rPr>
                <w:rFonts w:ascii="Times New Roman" w:hAnsi="Times New Roman"/>
                <w:highlight w:val="white"/>
              </w:rPr>
            </w:pPr>
            <w:r>
              <w:rPr>
                <w:rFonts w:ascii="Times New Roman" w:hAnsi="Times New Roman"/>
                <w:highlight w:val="white"/>
              </w:rPr>
              <w:t>13</w:t>
            </w:r>
            <w:r w:rsidRPr="0073400D">
              <w:rPr>
                <w:rFonts w:ascii="Times New Roman" w:hAnsi="Times New Roman"/>
                <w:highlight w:val="white"/>
              </w:rPr>
              <w:t>/</w:t>
            </w:r>
            <w:r w:rsidR="00547EC1">
              <w:rPr>
                <w:rFonts w:ascii="Times New Roman" w:hAnsi="Times New Roman"/>
                <w:highlight w:val="white"/>
              </w:rPr>
              <w:t>10</w:t>
            </w:r>
            <w:r w:rsidRPr="0073400D">
              <w:rPr>
                <w:rFonts w:ascii="Times New Roman" w:hAnsi="Times New Roman"/>
                <w:highlight w:val="white"/>
              </w:rPr>
              <w:t>/2022</w:t>
            </w:r>
          </w:p>
        </w:tc>
        <w:tc>
          <w:tcPr>
            <w:tcW w:w="1134" w:type="dxa"/>
            <w:shd w:val="clear" w:color="auto" w:fill="auto"/>
            <w:tcMar>
              <w:top w:w="100" w:type="dxa"/>
              <w:left w:w="100" w:type="dxa"/>
              <w:bottom w:w="100" w:type="dxa"/>
              <w:right w:w="100" w:type="dxa"/>
            </w:tcMar>
          </w:tcPr>
          <w:p w14:paraId="3C6FE34A" w14:textId="63BA1F3B" w:rsidR="004B3FF4" w:rsidRPr="0073400D" w:rsidRDefault="00FC62BE" w:rsidP="004B3FF4">
            <w:pPr>
              <w:widowControl w:val="0"/>
              <w:spacing w:line="360" w:lineRule="auto"/>
              <w:rPr>
                <w:rFonts w:ascii="Times New Roman" w:hAnsi="Times New Roman"/>
                <w:highlight w:val="white"/>
              </w:rPr>
            </w:pPr>
            <w:r>
              <w:rPr>
                <w:rFonts w:ascii="Times New Roman" w:hAnsi="Times New Roman"/>
                <w:highlight w:val="white"/>
              </w:rPr>
              <w:t>1</w:t>
            </w:r>
            <w:r w:rsidR="004B3FF4" w:rsidRPr="0073400D">
              <w:rPr>
                <w:rFonts w:ascii="Times New Roman" w:hAnsi="Times New Roman"/>
                <w:highlight w:val="white"/>
              </w:rPr>
              <w:t>2</w:t>
            </w:r>
          </w:p>
        </w:tc>
        <w:tc>
          <w:tcPr>
            <w:tcW w:w="807" w:type="dxa"/>
            <w:shd w:val="clear" w:color="auto" w:fill="auto"/>
            <w:tcMar>
              <w:top w:w="100" w:type="dxa"/>
              <w:left w:w="100" w:type="dxa"/>
              <w:bottom w:w="100" w:type="dxa"/>
              <w:right w:w="100" w:type="dxa"/>
            </w:tcMar>
          </w:tcPr>
          <w:p w14:paraId="2B6F633A" w14:textId="77777777" w:rsidR="004B3FF4" w:rsidRPr="0073400D" w:rsidRDefault="004B3FF4" w:rsidP="004B3FF4">
            <w:pPr>
              <w:widowControl w:val="0"/>
              <w:spacing w:line="360" w:lineRule="auto"/>
              <w:rPr>
                <w:rFonts w:ascii="Times New Roman" w:hAnsi="Times New Roman"/>
                <w:highlight w:val="white"/>
              </w:rPr>
            </w:pPr>
            <w:r w:rsidRPr="0073400D">
              <w:rPr>
                <w:rFonts w:ascii="Times New Roman" w:hAnsi="Times New Roman"/>
                <w:highlight w:val="white"/>
              </w:rPr>
              <w:t>100%</w:t>
            </w:r>
          </w:p>
        </w:tc>
      </w:tr>
      <w:tr w:rsidR="004B3FF4" w:rsidRPr="0073400D" w14:paraId="0D5DA5A4" w14:textId="77777777" w:rsidTr="009E3C48">
        <w:tc>
          <w:tcPr>
            <w:tcW w:w="820" w:type="dxa"/>
            <w:shd w:val="clear" w:color="auto" w:fill="auto"/>
            <w:tcMar>
              <w:top w:w="100" w:type="dxa"/>
              <w:left w:w="100" w:type="dxa"/>
              <w:bottom w:w="100" w:type="dxa"/>
              <w:right w:w="100" w:type="dxa"/>
            </w:tcMar>
          </w:tcPr>
          <w:p w14:paraId="5766C0B0" w14:textId="5384F14E" w:rsidR="004B3FF4" w:rsidRPr="0073400D" w:rsidRDefault="004B3FF4" w:rsidP="004B3FF4">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w:t>
            </w:r>
            <w:r w:rsidR="00404BCC">
              <w:rPr>
                <w:rFonts w:ascii="Times New Roman" w:hAnsi="Times New Roman"/>
                <w:highlight w:val="white"/>
              </w:rPr>
              <w:t>5</w:t>
            </w:r>
          </w:p>
        </w:tc>
        <w:tc>
          <w:tcPr>
            <w:tcW w:w="2147" w:type="dxa"/>
            <w:shd w:val="clear" w:color="auto" w:fill="auto"/>
            <w:tcMar>
              <w:top w:w="100" w:type="dxa"/>
              <w:left w:w="100" w:type="dxa"/>
              <w:bottom w:w="100" w:type="dxa"/>
              <w:right w:w="100" w:type="dxa"/>
            </w:tcMar>
          </w:tcPr>
          <w:p w14:paraId="1BFAFE20" w14:textId="77777777" w:rsidR="004B3FF4" w:rsidRPr="0073400D" w:rsidRDefault="004B3FF4" w:rsidP="004B3FF4">
            <w:pPr>
              <w:widowControl w:val="0"/>
              <w:pBdr>
                <w:top w:val="nil"/>
                <w:left w:val="nil"/>
                <w:bottom w:val="nil"/>
                <w:right w:val="nil"/>
                <w:between w:val="nil"/>
              </w:pBdr>
              <w:spacing w:line="360" w:lineRule="auto"/>
              <w:rPr>
                <w:rFonts w:ascii="Times New Roman" w:hAnsi="Times New Roman"/>
                <w:highlight w:val="white"/>
              </w:rPr>
            </w:pPr>
            <w:r w:rsidRPr="0073400D">
              <w:rPr>
                <w:rFonts w:ascii="Times New Roman" w:hAnsi="Times New Roman"/>
                <w:highlight w:val="white"/>
              </w:rPr>
              <w:t>Vẽ use case</w:t>
            </w:r>
          </w:p>
        </w:tc>
        <w:tc>
          <w:tcPr>
            <w:tcW w:w="1276" w:type="dxa"/>
            <w:shd w:val="clear" w:color="auto" w:fill="auto"/>
            <w:tcMar>
              <w:top w:w="100" w:type="dxa"/>
              <w:left w:w="100" w:type="dxa"/>
              <w:bottom w:w="100" w:type="dxa"/>
              <w:right w:w="100" w:type="dxa"/>
            </w:tcMar>
          </w:tcPr>
          <w:p w14:paraId="06F3D178" w14:textId="27D08F62" w:rsidR="004B3FF4" w:rsidRPr="0073400D" w:rsidRDefault="00547EC1" w:rsidP="004B3FF4">
            <w:pPr>
              <w:widowControl w:val="0"/>
              <w:spacing w:line="360" w:lineRule="auto"/>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52B792C7" w14:textId="372C3A7F" w:rsidR="004B3FF4" w:rsidRPr="0073400D" w:rsidRDefault="00547EC1" w:rsidP="004B3FF4">
            <w:pPr>
              <w:widowControl w:val="0"/>
              <w:spacing w:line="360" w:lineRule="auto"/>
              <w:rPr>
                <w:rFonts w:ascii="Times New Roman" w:hAnsi="Times New Roman"/>
                <w:highlight w:val="white"/>
              </w:rPr>
            </w:pPr>
            <w:r>
              <w:rPr>
                <w:rFonts w:ascii="Times New Roman" w:hAnsi="Times New Roman"/>
                <w:highlight w:val="white"/>
              </w:rPr>
              <w:t>09</w:t>
            </w:r>
            <w:r w:rsidR="004B3FF4" w:rsidRPr="0073400D">
              <w:rPr>
                <w:rFonts w:ascii="Times New Roman" w:hAnsi="Times New Roman"/>
                <w:highlight w:val="white"/>
              </w:rPr>
              <w:t>/</w:t>
            </w:r>
            <w:r>
              <w:rPr>
                <w:rFonts w:ascii="Times New Roman" w:hAnsi="Times New Roman"/>
                <w:highlight w:val="white"/>
              </w:rPr>
              <w:t>10</w:t>
            </w:r>
            <w:r w:rsidR="004B3FF4" w:rsidRPr="0073400D">
              <w:rPr>
                <w:rFonts w:ascii="Times New Roman" w:hAnsi="Times New Roman"/>
                <w:highlight w:val="white"/>
              </w:rPr>
              <w:t>/2022</w:t>
            </w:r>
          </w:p>
        </w:tc>
        <w:tc>
          <w:tcPr>
            <w:tcW w:w="1560" w:type="dxa"/>
            <w:shd w:val="clear" w:color="auto" w:fill="auto"/>
            <w:tcMar>
              <w:top w:w="100" w:type="dxa"/>
              <w:left w:w="100" w:type="dxa"/>
              <w:bottom w:w="100" w:type="dxa"/>
              <w:right w:w="100" w:type="dxa"/>
            </w:tcMar>
          </w:tcPr>
          <w:p w14:paraId="6786C03F" w14:textId="222C5DDE" w:rsidR="004B3FF4" w:rsidRPr="0073400D" w:rsidRDefault="00547EC1" w:rsidP="004B3FF4">
            <w:pPr>
              <w:widowControl w:val="0"/>
              <w:spacing w:line="360" w:lineRule="auto"/>
              <w:rPr>
                <w:rFonts w:ascii="Times New Roman" w:hAnsi="Times New Roman"/>
                <w:highlight w:val="white"/>
              </w:rPr>
            </w:pPr>
            <w:r>
              <w:rPr>
                <w:rFonts w:ascii="Times New Roman" w:hAnsi="Times New Roman"/>
                <w:highlight w:val="white"/>
              </w:rPr>
              <w:t>09</w:t>
            </w:r>
            <w:r w:rsidRPr="0073400D">
              <w:rPr>
                <w:rFonts w:ascii="Times New Roman" w:hAnsi="Times New Roman"/>
                <w:highlight w:val="white"/>
              </w:rPr>
              <w:t>/</w:t>
            </w:r>
            <w:r>
              <w:rPr>
                <w:rFonts w:ascii="Times New Roman" w:hAnsi="Times New Roman"/>
                <w:highlight w:val="white"/>
              </w:rPr>
              <w:t>10</w:t>
            </w:r>
            <w:r w:rsidRPr="0073400D">
              <w:rPr>
                <w:rFonts w:ascii="Times New Roman" w:hAnsi="Times New Roman"/>
                <w:highlight w:val="white"/>
              </w:rPr>
              <w:t>/2022</w:t>
            </w:r>
          </w:p>
        </w:tc>
        <w:tc>
          <w:tcPr>
            <w:tcW w:w="1134" w:type="dxa"/>
            <w:shd w:val="clear" w:color="auto" w:fill="auto"/>
            <w:tcMar>
              <w:top w:w="100" w:type="dxa"/>
              <w:left w:w="100" w:type="dxa"/>
              <w:bottom w:w="100" w:type="dxa"/>
              <w:right w:w="100" w:type="dxa"/>
            </w:tcMar>
          </w:tcPr>
          <w:p w14:paraId="378A1691" w14:textId="60B39B9C" w:rsidR="004B3FF4" w:rsidRPr="0073400D" w:rsidRDefault="00547EC1" w:rsidP="004B3FF4">
            <w:pPr>
              <w:widowControl w:val="0"/>
              <w:spacing w:line="360" w:lineRule="auto"/>
              <w:rPr>
                <w:rFonts w:ascii="Times New Roman" w:hAnsi="Times New Roman"/>
                <w:highlight w:val="white"/>
              </w:rPr>
            </w:pPr>
            <w:r>
              <w:rPr>
                <w:rFonts w:ascii="Times New Roman" w:hAnsi="Times New Roman"/>
                <w:highlight w:val="white"/>
              </w:rPr>
              <w:t>24</w:t>
            </w:r>
          </w:p>
        </w:tc>
        <w:tc>
          <w:tcPr>
            <w:tcW w:w="807" w:type="dxa"/>
            <w:shd w:val="clear" w:color="auto" w:fill="auto"/>
            <w:tcMar>
              <w:top w:w="100" w:type="dxa"/>
              <w:left w:w="100" w:type="dxa"/>
              <w:bottom w:w="100" w:type="dxa"/>
              <w:right w:w="100" w:type="dxa"/>
            </w:tcMar>
          </w:tcPr>
          <w:p w14:paraId="47907ECF" w14:textId="77777777" w:rsidR="004B3FF4" w:rsidRPr="0073400D" w:rsidRDefault="004B3FF4" w:rsidP="004B3FF4">
            <w:pPr>
              <w:widowControl w:val="0"/>
              <w:spacing w:line="360" w:lineRule="auto"/>
              <w:rPr>
                <w:rFonts w:ascii="Times New Roman" w:hAnsi="Times New Roman"/>
                <w:highlight w:val="white"/>
              </w:rPr>
            </w:pPr>
            <w:r w:rsidRPr="0073400D">
              <w:rPr>
                <w:rFonts w:ascii="Times New Roman" w:hAnsi="Times New Roman"/>
                <w:highlight w:val="white"/>
              </w:rPr>
              <w:t>100%</w:t>
            </w:r>
          </w:p>
        </w:tc>
      </w:tr>
      <w:tr w:rsidR="004B3FF4" w:rsidRPr="0073400D" w14:paraId="3603A665" w14:textId="77777777" w:rsidTr="009E3C48">
        <w:tc>
          <w:tcPr>
            <w:tcW w:w="820" w:type="dxa"/>
            <w:shd w:val="clear" w:color="auto" w:fill="auto"/>
            <w:tcMar>
              <w:top w:w="100" w:type="dxa"/>
              <w:left w:w="100" w:type="dxa"/>
              <w:bottom w:w="100" w:type="dxa"/>
              <w:right w:w="100" w:type="dxa"/>
            </w:tcMar>
          </w:tcPr>
          <w:p w14:paraId="5CA84145" w14:textId="511A16B4" w:rsidR="004B3FF4" w:rsidRPr="0073400D" w:rsidRDefault="004B3FF4" w:rsidP="004B3FF4">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w:t>
            </w:r>
            <w:r w:rsidR="00404BCC">
              <w:rPr>
                <w:rFonts w:ascii="Times New Roman" w:hAnsi="Times New Roman"/>
                <w:highlight w:val="white"/>
              </w:rPr>
              <w:t>6</w:t>
            </w:r>
          </w:p>
        </w:tc>
        <w:tc>
          <w:tcPr>
            <w:tcW w:w="2147" w:type="dxa"/>
            <w:shd w:val="clear" w:color="auto" w:fill="auto"/>
            <w:tcMar>
              <w:top w:w="100" w:type="dxa"/>
              <w:left w:w="100" w:type="dxa"/>
              <w:bottom w:w="100" w:type="dxa"/>
              <w:right w:w="100" w:type="dxa"/>
            </w:tcMar>
          </w:tcPr>
          <w:p w14:paraId="3DDCD2DA" w14:textId="77777777" w:rsidR="004B3FF4" w:rsidRPr="0073400D" w:rsidRDefault="004B3FF4" w:rsidP="004B3FF4">
            <w:pPr>
              <w:widowControl w:val="0"/>
              <w:pBdr>
                <w:top w:val="nil"/>
                <w:left w:val="nil"/>
                <w:bottom w:val="nil"/>
                <w:right w:val="nil"/>
                <w:between w:val="nil"/>
              </w:pBdr>
              <w:spacing w:line="360" w:lineRule="auto"/>
              <w:rPr>
                <w:rFonts w:ascii="Times New Roman" w:hAnsi="Times New Roman"/>
                <w:highlight w:val="white"/>
              </w:rPr>
            </w:pPr>
            <w:r w:rsidRPr="0073400D">
              <w:rPr>
                <w:rFonts w:ascii="Times New Roman" w:hAnsi="Times New Roman"/>
                <w:highlight w:val="white"/>
              </w:rPr>
              <w:t>Thế kế database</w:t>
            </w:r>
          </w:p>
        </w:tc>
        <w:tc>
          <w:tcPr>
            <w:tcW w:w="1276" w:type="dxa"/>
            <w:shd w:val="clear" w:color="auto" w:fill="auto"/>
            <w:tcMar>
              <w:top w:w="100" w:type="dxa"/>
              <w:left w:w="100" w:type="dxa"/>
              <w:bottom w:w="100" w:type="dxa"/>
              <w:right w:w="100" w:type="dxa"/>
            </w:tcMar>
          </w:tcPr>
          <w:p w14:paraId="5B91C66B" w14:textId="53FED513" w:rsidR="004B3FF4" w:rsidRPr="0073400D" w:rsidRDefault="00547EC1" w:rsidP="004B3FF4">
            <w:pPr>
              <w:widowControl w:val="0"/>
              <w:spacing w:line="360" w:lineRule="auto"/>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0275CCD1" w14:textId="22D35C22" w:rsidR="004B3FF4" w:rsidRPr="0073400D" w:rsidRDefault="00547EC1" w:rsidP="004B3FF4">
            <w:pPr>
              <w:widowControl w:val="0"/>
              <w:spacing w:line="360" w:lineRule="auto"/>
              <w:rPr>
                <w:rFonts w:ascii="Times New Roman" w:hAnsi="Times New Roman"/>
                <w:highlight w:val="white"/>
              </w:rPr>
            </w:pPr>
            <w:r>
              <w:rPr>
                <w:rFonts w:ascii="Times New Roman" w:hAnsi="Times New Roman"/>
                <w:highlight w:val="white"/>
              </w:rPr>
              <w:t>14</w:t>
            </w:r>
            <w:r w:rsidR="004B3FF4" w:rsidRPr="0073400D">
              <w:rPr>
                <w:rFonts w:ascii="Times New Roman" w:hAnsi="Times New Roman"/>
                <w:highlight w:val="white"/>
              </w:rPr>
              <w:t>/</w:t>
            </w:r>
            <w:r>
              <w:rPr>
                <w:rFonts w:ascii="Times New Roman" w:hAnsi="Times New Roman"/>
                <w:highlight w:val="white"/>
              </w:rPr>
              <w:t>10</w:t>
            </w:r>
            <w:r w:rsidR="004B3FF4" w:rsidRPr="0073400D">
              <w:rPr>
                <w:rFonts w:ascii="Times New Roman" w:hAnsi="Times New Roman"/>
                <w:highlight w:val="white"/>
              </w:rPr>
              <w:t>/2022</w:t>
            </w:r>
          </w:p>
        </w:tc>
        <w:tc>
          <w:tcPr>
            <w:tcW w:w="1560" w:type="dxa"/>
            <w:shd w:val="clear" w:color="auto" w:fill="auto"/>
            <w:tcMar>
              <w:top w:w="100" w:type="dxa"/>
              <w:left w:w="100" w:type="dxa"/>
              <w:bottom w:w="100" w:type="dxa"/>
              <w:right w:w="100" w:type="dxa"/>
            </w:tcMar>
          </w:tcPr>
          <w:p w14:paraId="7C3F2E83" w14:textId="57EE4ECB" w:rsidR="004B3FF4" w:rsidRPr="0073400D" w:rsidRDefault="00547EC1" w:rsidP="004B3FF4">
            <w:pPr>
              <w:widowControl w:val="0"/>
              <w:spacing w:line="360" w:lineRule="auto"/>
              <w:rPr>
                <w:rFonts w:ascii="Times New Roman" w:hAnsi="Times New Roman"/>
                <w:highlight w:val="white"/>
              </w:rPr>
            </w:pPr>
            <w:r>
              <w:rPr>
                <w:rFonts w:ascii="Times New Roman" w:hAnsi="Times New Roman"/>
                <w:highlight w:val="white"/>
              </w:rPr>
              <w:t>16</w:t>
            </w:r>
            <w:r w:rsidR="004B3FF4" w:rsidRPr="0073400D">
              <w:rPr>
                <w:rFonts w:ascii="Times New Roman" w:hAnsi="Times New Roman"/>
                <w:highlight w:val="white"/>
              </w:rPr>
              <w:t>/</w:t>
            </w:r>
            <w:r>
              <w:rPr>
                <w:rFonts w:ascii="Times New Roman" w:hAnsi="Times New Roman"/>
                <w:highlight w:val="white"/>
              </w:rPr>
              <w:t>10</w:t>
            </w:r>
            <w:r w:rsidR="004B3FF4" w:rsidRPr="0073400D">
              <w:rPr>
                <w:rFonts w:ascii="Times New Roman" w:hAnsi="Times New Roman"/>
                <w:highlight w:val="white"/>
              </w:rPr>
              <w:t>/2022</w:t>
            </w:r>
          </w:p>
        </w:tc>
        <w:tc>
          <w:tcPr>
            <w:tcW w:w="1134" w:type="dxa"/>
            <w:shd w:val="clear" w:color="auto" w:fill="auto"/>
            <w:tcMar>
              <w:top w:w="100" w:type="dxa"/>
              <w:left w:w="100" w:type="dxa"/>
              <w:bottom w:w="100" w:type="dxa"/>
              <w:right w:w="100" w:type="dxa"/>
            </w:tcMar>
          </w:tcPr>
          <w:p w14:paraId="1EE84776" w14:textId="50505759" w:rsidR="004B3FF4" w:rsidRPr="0073400D" w:rsidRDefault="00FC62BE" w:rsidP="004B3FF4">
            <w:pPr>
              <w:widowControl w:val="0"/>
              <w:spacing w:line="360" w:lineRule="auto"/>
              <w:rPr>
                <w:rFonts w:ascii="Times New Roman" w:hAnsi="Times New Roman"/>
                <w:highlight w:val="white"/>
              </w:rPr>
            </w:pPr>
            <w:r>
              <w:rPr>
                <w:rFonts w:ascii="Times New Roman" w:hAnsi="Times New Roman"/>
                <w:highlight w:val="white"/>
              </w:rPr>
              <w:t>2</w:t>
            </w:r>
            <w:r w:rsidR="00547EC1">
              <w:rPr>
                <w:rFonts w:ascii="Times New Roman" w:hAnsi="Times New Roman"/>
                <w:highlight w:val="white"/>
              </w:rPr>
              <w:t>8</w:t>
            </w:r>
          </w:p>
        </w:tc>
        <w:tc>
          <w:tcPr>
            <w:tcW w:w="807" w:type="dxa"/>
            <w:shd w:val="clear" w:color="auto" w:fill="auto"/>
            <w:tcMar>
              <w:top w:w="100" w:type="dxa"/>
              <w:left w:w="100" w:type="dxa"/>
              <w:bottom w:w="100" w:type="dxa"/>
              <w:right w:w="100" w:type="dxa"/>
            </w:tcMar>
          </w:tcPr>
          <w:p w14:paraId="500A4B9D" w14:textId="77777777" w:rsidR="004B3FF4" w:rsidRPr="0073400D" w:rsidRDefault="004B3FF4" w:rsidP="004B3FF4">
            <w:pPr>
              <w:widowControl w:val="0"/>
              <w:spacing w:line="360" w:lineRule="auto"/>
              <w:rPr>
                <w:rFonts w:ascii="Times New Roman" w:hAnsi="Times New Roman"/>
                <w:highlight w:val="white"/>
              </w:rPr>
            </w:pPr>
            <w:r w:rsidRPr="0073400D">
              <w:rPr>
                <w:rFonts w:ascii="Times New Roman" w:hAnsi="Times New Roman"/>
                <w:highlight w:val="white"/>
              </w:rPr>
              <w:t>100%</w:t>
            </w:r>
          </w:p>
        </w:tc>
      </w:tr>
      <w:tr w:rsidR="004B3FF4" w:rsidRPr="0073400D" w14:paraId="13A85B1C" w14:textId="77777777" w:rsidTr="009E3C48">
        <w:tc>
          <w:tcPr>
            <w:tcW w:w="820" w:type="dxa"/>
            <w:shd w:val="clear" w:color="auto" w:fill="auto"/>
            <w:tcMar>
              <w:top w:w="100" w:type="dxa"/>
              <w:left w:w="100" w:type="dxa"/>
              <w:bottom w:w="100" w:type="dxa"/>
              <w:right w:w="100" w:type="dxa"/>
            </w:tcMar>
          </w:tcPr>
          <w:p w14:paraId="1C3F88AA" w14:textId="23988C98" w:rsidR="004B3FF4" w:rsidRPr="0073400D" w:rsidRDefault="004B3FF4" w:rsidP="004B3FF4">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w:t>
            </w:r>
            <w:r w:rsidR="00404BCC">
              <w:rPr>
                <w:rFonts w:ascii="Times New Roman" w:hAnsi="Times New Roman"/>
                <w:highlight w:val="white"/>
              </w:rPr>
              <w:t>7</w:t>
            </w:r>
          </w:p>
        </w:tc>
        <w:tc>
          <w:tcPr>
            <w:tcW w:w="2147" w:type="dxa"/>
            <w:shd w:val="clear" w:color="auto" w:fill="auto"/>
            <w:tcMar>
              <w:top w:w="100" w:type="dxa"/>
              <w:left w:w="100" w:type="dxa"/>
              <w:bottom w:w="100" w:type="dxa"/>
              <w:right w:w="100" w:type="dxa"/>
            </w:tcMar>
          </w:tcPr>
          <w:p w14:paraId="4C6A953C" w14:textId="77777777" w:rsidR="004B3FF4" w:rsidRPr="0073400D" w:rsidRDefault="004B3FF4" w:rsidP="004B3FF4">
            <w:pPr>
              <w:widowControl w:val="0"/>
              <w:spacing w:line="360" w:lineRule="auto"/>
              <w:rPr>
                <w:rFonts w:ascii="Times New Roman" w:hAnsi="Times New Roman"/>
                <w:highlight w:val="white"/>
              </w:rPr>
            </w:pPr>
            <w:r w:rsidRPr="0073400D">
              <w:rPr>
                <w:rFonts w:ascii="Times New Roman" w:hAnsi="Times New Roman"/>
                <w:highlight w:val="white"/>
              </w:rPr>
              <w:t>Dựng khung project</w:t>
            </w:r>
          </w:p>
        </w:tc>
        <w:tc>
          <w:tcPr>
            <w:tcW w:w="1276" w:type="dxa"/>
            <w:shd w:val="clear" w:color="auto" w:fill="auto"/>
            <w:tcMar>
              <w:top w:w="100" w:type="dxa"/>
              <w:left w:w="100" w:type="dxa"/>
              <w:bottom w:w="100" w:type="dxa"/>
              <w:right w:w="100" w:type="dxa"/>
            </w:tcMar>
          </w:tcPr>
          <w:p w14:paraId="2FEBF078" w14:textId="208F55B0" w:rsidR="004B3FF4" w:rsidRPr="00547EC1" w:rsidRDefault="00547EC1" w:rsidP="004B3FF4">
            <w:pPr>
              <w:widowControl w:val="0"/>
              <w:spacing w:line="360" w:lineRule="auto"/>
              <w:rPr>
                <w:rFonts w:ascii="Times New Roman" w:hAnsi="Times New Roman"/>
                <w:highlight w:val="white"/>
                <w:lang w:val="vi-VN"/>
              </w:rPr>
            </w:pPr>
            <w:r>
              <w:rPr>
                <w:rFonts w:ascii="Times New Roman" w:hAnsi="Times New Roman"/>
                <w:highlight w:val="white"/>
              </w:rPr>
              <w:t>Cả</w:t>
            </w:r>
            <w:r>
              <w:rPr>
                <w:rFonts w:ascii="Times New Roman" w:hAnsi="Times New Roman"/>
                <w:highlight w:val="white"/>
                <w:lang w:val="vi-VN"/>
              </w:rPr>
              <w:t xml:space="preserve"> Nhóm</w:t>
            </w:r>
          </w:p>
        </w:tc>
        <w:tc>
          <w:tcPr>
            <w:tcW w:w="1417" w:type="dxa"/>
            <w:shd w:val="clear" w:color="auto" w:fill="auto"/>
            <w:tcMar>
              <w:top w:w="100" w:type="dxa"/>
              <w:left w:w="100" w:type="dxa"/>
              <w:bottom w:w="100" w:type="dxa"/>
              <w:right w:w="100" w:type="dxa"/>
            </w:tcMar>
          </w:tcPr>
          <w:p w14:paraId="097504FD" w14:textId="30915DDB" w:rsidR="004B3FF4" w:rsidRPr="0073400D" w:rsidRDefault="00547EC1" w:rsidP="004B3FF4">
            <w:pPr>
              <w:widowControl w:val="0"/>
              <w:spacing w:line="360" w:lineRule="auto"/>
              <w:rPr>
                <w:rFonts w:ascii="Times New Roman" w:hAnsi="Times New Roman"/>
                <w:highlight w:val="white"/>
              </w:rPr>
            </w:pPr>
            <w:r>
              <w:rPr>
                <w:rFonts w:ascii="Times New Roman" w:hAnsi="Times New Roman"/>
                <w:highlight w:val="white"/>
              </w:rPr>
              <w:t>09</w:t>
            </w:r>
            <w:r w:rsidR="004B3FF4" w:rsidRPr="0073400D">
              <w:rPr>
                <w:rFonts w:ascii="Times New Roman" w:hAnsi="Times New Roman"/>
                <w:highlight w:val="white"/>
              </w:rPr>
              <w:t>/</w:t>
            </w:r>
            <w:r>
              <w:rPr>
                <w:rFonts w:ascii="Times New Roman" w:hAnsi="Times New Roman"/>
                <w:highlight w:val="white"/>
              </w:rPr>
              <w:t>10</w:t>
            </w:r>
            <w:r w:rsidR="004B3FF4" w:rsidRPr="0073400D">
              <w:rPr>
                <w:rFonts w:ascii="Times New Roman" w:hAnsi="Times New Roman"/>
                <w:highlight w:val="white"/>
              </w:rPr>
              <w:t>/2022</w:t>
            </w:r>
          </w:p>
        </w:tc>
        <w:tc>
          <w:tcPr>
            <w:tcW w:w="1560" w:type="dxa"/>
            <w:shd w:val="clear" w:color="auto" w:fill="auto"/>
            <w:tcMar>
              <w:top w:w="100" w:type="dxa"/>
              <w:left w:w="100" w:type="dxa"/>
              <w:bottom w:w="100" w:type="dxa"/>
              <w:right w:w="100" w:type="dxa"/>
            </w:tcMar>
          </w:tcPr>
          <w:p w14:paraId="694D05C5" w14:textId="5FCBEFCA" w:rsidR="004B3FF4" w:rsidRPr="0073400D" w:rsidRDefault="00547EC1" w:rsidP="004B3FF4">
            <w:pPr>
              <w:widowControl w:val="0"/>
              <w:spacing w:line="360" w:lineRule="auto"/>
              <w:rPr>
                <w:rFonts w:ascii="Times New Roman" w:hAnsi="Times New Roman"/>
                <w:highlight w:val="white"/>
              </w:rPr>
            </w:pPr>
            <w:r>
              <w:rPr>
                <w:rFonts w:ascii="Times New Roman" w:hAnsi="Times New Roman"/>
                <w:highlight w:val="white"/>
              </w:rPr>
              <w:t>13</w:t>
            </w:r>
            <w:r w:rsidR="004B3FF4" w:rsidRPr="0073400D">
              <w:rPr>
                <w:rFonts w:ascii="Times New Roman" w:hAnsi="Times New Roman"/>
                <w:highlight w:val="white"/>
              </w:rPr>
              <w:t>/</w:t>
            </w:r>
            <w:r>
              <w:rPr>
                <w:rFonts w:ascii="Times New Roman" w:hAnsi="Times New Roman"/>
                <w:highlight w:val="white"/>
              </w:rPr>
              <w:t>10</w:t>
            </w:r>
            <w:r w:rsidR="004B3FF4" w:rsidRPr="0073400D">
              <w:rPr>
                <w:rFonts w:ascii="Times New Roman" w:hAnsi="Times New Roman"/>
                <w:highlight w:val="white"/>
              </w:rPr>
              <w:t>/2022</w:t>
            </w:r>
          </w:p>
        </w:tc>
        <w:tc>
          <w:tcPr>
            <w:tcW w:w="1134" w:type="dxa"/>
            <w:shd w:val="clear" w:color="auto" w:fill="auto"/>
            <w:tcMar>
              <w:top w:w="100" w:type="dxa"/>
              <w:left w:w="100" w:type="dxa"/>
              <w:bottom w:w="100" w:type="dxa"/>
              <w:right w:w="100" w:type="dxa"/>
            </w:tcMar>
          </w:tcPr>
          <w:p w14:paraId="4AE348AF" w14:textId="5EA30B58" w:rsidR="004B3FF4" w:rsidRPr="0073400D" w:rsidRDefault="00FC62BE" w:rsidP="004B3FF4">
            <w:pPr>
              <w:widowControl w:val="0"/>
              <w:spacing w:line="360" w:lineRule="auto"/>
              <w:rPr>
                <w:rFonts w:ascii="Times New Roman" w:hAnsi="Times New Roman"/>
                <w:highlight w:val="white"/>
              </w:rPr>
            </w:pPr>
            <w:r>
              <w:rPr>
                <w:rFonts w:ascii="Times New Roman" w:hAnsi="Times New Roman"/>
                <w:highlight w:val="white"/>
              </w:rPr>
              <w:t>1</w:t>
            </w:r>
            <w:r w:rsidR="00547EC1">
              <w:rPr>
                <w:rFonts w:ascii="Times New Roman" w:hAnsi="Times New Roman"/>
                <w:highlight w:val="white"/>
              </w:rPr>
              <w:t>6</w:t>
            </w:r>
          </w:p>
        </w:tc>
        <w:tc>
          <w:tcPr>
            <w:tcW w:w="807" w:type="dxa"/>
            <w:shd w:val="clear" w:color="auto" w:fill="auto"/>
            <w:tcMar>
              <w:top w:w="100" w:type="dxa"/>
              <w:left w:w="100" w:type="dxa"/>
              <w:bottom w:w="100" w:type="dxa"/>
              <w:right w:w="100" w:type="dxa"/>
            </w:tcMar>
          </w:tcPr>
          <w:p w14:paraId="0C682D8E" w14:textId="77777777" w:rsidR="004B3FF4" w:rsidRPr="0073400D" w:rsidRDefault="004B3FF4" w:rsidP="004B3FF4">
            <w:pPr>
              <w:widowControl w:val="0"/>
              <w:spacing w:line="360" w:lineRule="auto"/>
              <w:rPr>
                <w:rFonts w:ascii="Times New Roman" w:hAnsi="Times New Roman"/>
                <w:highlight w:val="white"/>
              </w:rPr>
            </w:pPr>
            <w:r w:rsidRPr="0073400D">
              <w:rPr>
                <w:rFonts w:ascii="Times New Roman" w:hAnsi="Times New Roman"/>
                <w:highlight w:val="white"/>
              </w:rPr>
              <w:t>100%</w:t>
            </w:r>
          </w:p>
        </w:tc>
      </w:tr>
      <w:tr w:rsidR="004B3FF4" w:rsidRPr="0073400D" w14:paraId="10D93F29" w14:textId="77777777" w:rsidTr="00D55D1B">
        <w:trPr>
          <w:trHeight w:val="440"/>
        </w:trPr>
        <w:tc>
          <w:tcPr>
            <w:tcW w:w="9161" w:type="dxa"/>
            <w:gridSpan w:val="7"/>
            <w:shd w:val="clear" w:color="auto" w:fill="auto"/>
            <w:tcMar>
              <w:top w:w="100" w:type="dxa"/>
              <w:left w:w="100" w:type="dxa"/>
              <w:bottom w:w="100" w:type="dxa"/>
              <w:right w:w="100" w:type="dxa"/>
            </w:tcMar>
          </w:tcPr>
          <w:p w14:paraId="3CBBEF54" w14:textId="45A49B3A" w:rsidR="004B3FF4" w:rsidRPr="005B4853" w:rsidRDefault="004B3FF4" w:rsidP="004B3FF4">
            <w:pPr>
              <w:widowControl w:val="0"/>
              <w:spacing w:line="360" w:lineRule="auto"/>
              <w:jc w:val="center"/>
              <w:rPr>
                <w:rFonts w:ascii="Times New Roman" w:hAnsi="Times New Roman"/>
                <w:highlight w:val="white"/>
                <w:lang w:val="vi-VN"/>
              </w:rPr>
            </w:pPr>
            <w:r w:rsidRPr="0073400D">
              <w:rPr>
                <w:rFonts w:ascii="Times New Roman" w:hAnsi="Times New Roman"/>
                <w:b/>
                <w:highlight w:val="white"/>
              </w:rPr>
              <w:t>Giai đoạn 2.</w:t>
            </w:r>
            <w:r w:rsidR="00FD3F50">
              <w:rPr>
                <w:rFonts w:ascii="Times New Roman" w:hAnsi="Times New Roman"/>
                <w:b/>
                <w:highlight w:val="white"/>
                <w:lang w:val="vi-VN"/>
              </w:rPr>
              <w:t xml:space="preserve"> A</w:t>
            </w:r>
            <w:r w:rsidRPr="0073400D">
              <w:rPr>
                <w:rFonts w:ascii="Times New Roman" w:hAnsi="Times New Roman"/>
                <w:b/>
                <w:highlight w:val="white"/>
              </w:rPr>
              <w:t xml:space="preserve"> Các chức năng </w:t>
            </w:r>
            <w:r w:rsidR="00E869CC">
              <w:rPr>
                <w:rFonts w:ascii="Times New Roman" w:hAnsi="Times New Roman"/>
                <w:b/>
                <w:highlight w:val="white"/>
              </w:rPr>
              <w:t>chính</w:t>
            </w:r>
            <w:r w:rsidR="00E869CC">
              <w:rPr>
                <w:rFonts w:ascii="Times New Roman" w:hAnsi="Times New Roman"/>
                <w:b/>
                <w:highlight w:val="white"/>
                <w:lang w:val="vi-VN"/>
              </w:rPr>
              <w:t xml:space="preserve"> </w:t>
            </w:r>
            <w:r w:rsidRPr="0073400D">
              <w:rPr>
                <w:rFonts w:ascii="Times New Roman" w:hAnsi="Times New Roman"/>
                <w:b/>
                <w:highlight w:val="white"/>
              </w:rPr>
              <w:t>của dự án</w:t>
            </w:r>
            <w:r w:rsidR="005B4853">
              <w:rPr>
                <w:rFonts w:ascii="Times New Roman" w:hAnsi="Times New Roman"/>
                <w:b/>
                <w:highlight w:val="white"/>
                <w:lang w:val="vi-VN"/>
              </w:rPr>
              <w:t xml:space="preserve"> -</w:t>
            </w:r>
            <w:r w:rsidR="00E771C7">
              <w:rPr>
                <w:rFonts w:ascii="Times New Roman" w:hAnsi="Times New Roman"/>
                <w:b/>
                <w:highlight w:val="white"/>
                <w:lang w:val="vi-VN"/>
              </w:rPr>
              <w:t xml:space="preserve"> </w:t>
            </w:r>
            <w:r w:rsidR="005B4853">
              <w:rPr>
                <w:rFonts w:ascii="Times New Roman" w:hAnsi="Times New Roman"/>
                <w:b/>
                <w:highlight w:val="white"/>
                <w:lang w:val="vi-VN"/>
              </w:rPr>
              <w:t>Client</w:t>
            </w:r>
          </w:p>
        </w:tc>
      </w:tr>
      <w:tr w:rsidR="004B3FF4" w:rsidRPr="0073400D" w14:paraId="5FA27472" w14:textId="77777777" w:rsidTr="00D55D1B">
        <w:trPr>
          <w:trHeight w:val="440"/>
        </w:trPr>
        <w:tc>
          <w:tcPr>
            <w:tcW w:w="9161" w:type="dxa"/>
            <w:gridSpan w:val="7"/>
            <w:shd w:val="clear" w:color="auto" w:fill="auto"/>
            <w:tcMar>
              <w:top w:w="100" w:type="dxa"/>
              <w:left w:w="100" w:type="dxa"/>
              <w:bottom w:w="100" w:type="dxa"/>
              <w:right w:w="100" w:type="dxa"/>
            </w:tcMar>
          </w:tcPr>
          <w:p w14:paraId="7958D2F8" w14:textId="65CC232D" w:rsidR="004B3FF4" w:rsidRPr="0073400D" w:rsidRDefault="004B3FF4" w:rsidP="00EE2611">
            <w:pPr>
              <w:widowControl w:val="0"/>
              <w:numPr>
                <w:ilvl w:val="0"/>
                <w:numId w:val="42"/>
              </w:numPr>
              <w:pBdr>
                <w:top w:val="nil"/>
                <w:left w:val="nil"/>
                <w:bottom w:val="nil"/>
                <w:right w:val="nil"/>
                <w:between w:val="nil"/>
              </w:pBdr>
              <w:spacing w:line="360" w:lineRule="auto"/>
              <w:rPr>
                <w:rFonts w:ascii="Times New Roman" w:hAnsi="Times New Roman"/>
                <w:b/>
                <w:highlight w:val="white"/>
              </w:rPr>
            </w:pPr>
            <w:r w:rsidRPr="0073400D">
              <w:rPr>
                <w:rFonts w:ascii="Times New Roman" w:hAnsi="Times New Roman"/>
                <w:b/>
                <w:highlight w:val="white"/>
              </w:rPr>
              <w:t>Chức năng đăng nhập</w:t>
            </w:r>
          </w:p>
        </w:tc>
      </w:tr>
      <w:tr w:rsidR="004B3FF4" w:rsidRPr="0073400D" w14:paraId="3BBF1234" w14:textId="77777777" w:rsidTr="009E3C48">
        <w:tc>
          <w:tcPr>
            <w:tcW w:w="820" w:type="dxa"/>
            <w:shd w:val="clear" w:color="auto" w:fill="auto"/>
            <w:tcMar>
              <w:top w:w="100" w:type="dxa"/>
              <w:left w:w="100" w:type="dxa"/>
              <w:bottom w:w="100" w:type="dxa"/>
              <w:right w:w="100" w:type="dxa"/>
            </w:tcMar>
          </w:tcPr>
          <w:p w14:paraId="765A1918" w14:textId="77777777" w:rsidR="004B3FF4" w:rsidRPr="0073400D" w:rsidRDefault="004B3FF4" w:rsidP="004B3FF4">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1</w:t>
            </w:r>
            <w:r w:rsidRPr="0073400D">
              <w:rPr>
                <w:rFonts w:ascii="Times New Roman" w:hAnsi="Times New Roman"/>
                <w:highlight w:val="white"/>
              </w:rPr>
              <w:t>.1</w:t>
            </w:r>
          </w:p>
        </w:tc>
        <w:tc>
          <w:tcPr>
            <w:tcW w:w="2147" w:type="dxa"/>
            <w:shd w:val="clear" w:color="auto" w:fill="auto"/>
            <w:tcMar>
              <w:top w:w="100" w:type="dxa"/>
              <w:left w:w="100" w:type="dxa"/>
              <w:bottom w:w="100" w:type="dxa"/>
              <w:right w:w="100" w:type="dxa"/>
            </w:tcMar>
          </w:tcPr>
          <w:p w14:paraId="7981AC32" w14:textId="4068C437" w:rsidR="004B3FF4" w:rsidRPr="00547EC1" w:rsidRDefault="004B3FF4" w:rsidP="004B3FF4">
            <w:pPr>
              <w:widowControl w:val="0"/>
              <w:spacing w:line="360" w:lineRule="auto"/>
              <w:rPr>
                <w:rFonts w:ascii="Times New Roman" w:hAnsi="Times New Roman"/>
                <w:highlight w:val="white"/>
                <w:lang w:val="vi-VN"/>
              </w:rPr>
            </w:pPr>
            <w:r w:rsidRPr="0073400D">
              <w:rPr>
                <w:rFonts w:ascii="Times New Roman" w:hAnsi="Times New Roman"/>
                <w:highlight w:val="white"/>
              </w:rPr>
              <w:t>Code</w:t>
            </w:r>
            <w:r w:rsidR="00547EC1">
              <w:rPr>
                <w:rFonts w:ascii="Times New Roman" w:hAnsi="Times New Roman"/>
                <w:highlight w:val="white"/>
                <w:lang w:val="vi-VN"/>
              </w:rPr>
              <w:t xml:space="preserve"> giao diện,</w:t>
            </w:r>
            <w:r w:rsidRPr="0073400D">
              <w:rPr>
                <w:rFonts w:ascii="Times New Roman" w:hAnsi="Times New Roman"/>
                <w:highlight w:val="white"/>
              </w:rPr>
              <w:t xml:space="preserve"> chức năng,</w:t>
            </w:r>
            <w:r w:rsidR="00837464">
              <w:rPr>
                <w:rFonts w:ascii="Times New Roman" w:hAnsi="Times New Roman"/>
                <w:highlight w:val="white"/>
              </w:rPr>
              <w:t xml:space="preserve"> </w:t>
            </w:r>
            <w:r w:rsidR="00547EC1">
              <w:rPr>
                <w:rFonts w:ascii="Times New Roman" w:hAnsi="Times New Roman"/>
                <w:highlight w:val="white"/>
              </w:rPr>
              <w:lastRenderedPageBreak/>
              <w:t>validate</w:t>
            </w:r>
            <w:r w:rsidR="00547EC1">
              <w:rPr>
                <w:rFonts w:ascii="Times New Roman" w:hAnsi="Times New Roman"/>
                <w:highlight w:val="white"/>
                <w:lang w:val="vi-VN"/>
              </w:rPr>
              <w:t xml:space="preserve"> </w:t>
            </w:r>
            <w:r w:rsidR="00547EC1" w:rsidRPr="0073400D">
              <w:rPr>
                <w:rFonts w:ascii="Times New Roman" w:hAnsi="Times New Roman"/>
                <w:highlight w:val="white"/>
              </w:rPr>
              <w:t>dữ liệu đầu vào</w:t>
            </w:r>
          </w:p>
        </w:tc>
        <w:tc>
          <w:tcPr>
            <w:tcW w:w="1276" w:type="dxa"/>
            <w:shd w:val="clear" w:color="auto" w:fill="auto"/>
            <w:tcMar>
              <w:top w:w="100" w:type="dxa"/>
              <w:left w:w="100" w:type="dxa"/>
              <w:bottom w:w="100" w:type="dxa"/>
              <w:right w:w="100" w:type="dxa"/>
            </w:tcMar>
          </w:tcPr>
          <w:p w14:paraId="7EB7EB61" w14:textId="3598780C" w:rsidR="004B3FF4" w:rsidRPr="00547EC1" w:rsidRDefault="00547EC1" w:rsidP="004B3FF4">
            <w:pPr>
              <w:widowControl w:val="0"/>
              <w:spacing w:line="360" w:lineRule="auto"/>
              <w:rPr>
                <w:rFonts w:ascii="Times New Roman" w:hAnsi="Times New Roman"/>
                <w:highlight w:val="white"/>
                <w:lang w:val="vi-VN"/>
              </w:rPr>
            </w:pPr>
            <w:r>
              <w:rPr>
                <w:rFonts w:ascii="Times New Roman" w:hAnsi="Times New Roman"/>
                <w:highlight w:val="white"/>
              </w:rPr>
              <w:lastRenderedPageBreak/>
              <w:t>Minh</w:t>
            </w:r>
            <w:r>
              <w:rPr>
                <w:rFonts w:ascii="Times New Roman" w:hAnsi="Times New Roman"/>
                <w:highlight w:val="white"/>
                <w:lang w:val="vi-VN"/>
              </w:rPr>
              <w:t xml:space="preserve"> Quân</w:t>
            </w:r>
          </w:p>
        </w:tc>
        <w:tc>
          <w:tcPr>
            <w:tcW w:w="1417" w:type="dxa"/>
            <w:shd w:val="clear" w:color="auto" w:fill="auto"/>
            <w:tcMar>
              <w:top w:w="100" w:type="dxa"/>
              <w:left w:w="100" w:type="dxa"/>
              <w:bottom w:w="100" w:type="dxa"/>
              <w:right w:w="100" w:type="dxa"/>
            </w:tcMar>
          </w:tcPr>
          <w:p w14:paraId="70CDD3C2" w14:textId="7364F779" w:rsidR="004B3FF4" w:rsidRPr="0073400D" w:rsidRDefault="00547EC1" w:rsidP="004B3FF4">
            <w:pPr>
              <w:widowControl w:val="0"/>
              <w:spacing w:line="360" w:lineRule="auto"/>
              <w:rPr>
                <w:rFonts w:ascii="Times New Roman" w:hAnsi="Times New Roman"/>
                <w:highlight w:val="white"/>
              </w:rPr>
            </w:pPr>
            <w:r>
              <w:rPr>
                <w:rFonts w:ascii="Times New Roman" w:hAnsi="Times New Roman"/>
                <w:highlight w:val="white"/>
              </w:rPr>
              <w:t>20</w:t>
            </w:r>
            <w:r w:rsidR="004B3FF4" w:rsidRPr="0073400D">
              <w:rPr>
                <w:rFonts w:ascii="Times New Roman" w:hAnsi="Times New Roman"/>
                <w:highlight w:val="white"/>
              </w:rPr>
              <w:t>/</w:t>
            </w:r>
            <w:r>
              <w:rPr>
                <w:rFonts w:ascii="Times New Roman" w:hAnsi="Times New Roman"/>
                <w:highlight w:val="white"/>
              </w:rPr>
              <w:t>10</w:t>
            </w:r>
            <w:r w:rsidR="004B3FF4" w:rsidRPr="0073400D">
              <w:rPr>
                <w:rFonts w:ascii="Times New Roman" w:hAnsi="Times New Roman"/>
                <w:highlight w:val="white"/>
              </w:rPr>
              <w:t>/2022</w:t>
            </w:r>
          </w:p>
        </w:tc>
        <w:tc>
          <w:tcPr>
            <w:tcW w:w="1560" w:type="dxa"/>
            <w:shd w:val="clear" w:color="auto" w:fill="auto"/>
            <w:tcMar>
              <w:top w:w="100" w:type="dxa"/>
              <w:left w:w="100" w:type="dxa"/>
              <w:bottom w:w="100" w:type="dxa"/>
              <w:right w:w="100" w:type="dxa"/>
            </w:tcMar>
          </w:tcPr>
          <w:p w14:paraId="2341AC7E" w14:textId="59D29ECD" w:rsidR="004B3FF4" w:rsidRPr="0073400D" w:rsidRDefault="00547EC1" w:rsidP="004B3FF4">
            <w:pPr>
              <w:widowControl w:val="0"/>
              <w:spacing w:line="360" w:lineRule="auto"/>
              <w:rPr>
                <w:rFonts w:ascii="Times New Roman" w:hAnsi="Times New Roman"/>
                <w:highlight w:val="white"/>
              </w:rPr>
            </w:pPr>
            <w:r>
              <w:rPr>
                <w:rFonts w:ascii="Times New Roman" w:hAnsi="Times New Roman"/>
                <w:highlight w:val="white"/>
              </w:rPr>
              <w:t>23</w:t>
            </w:r>
            <w:r w:rsidR="004B3FF4" w:rsidRPr="0073400D">
              <w:rPr>
                <w:rFonts w:ascii="Times New Roman" w:hAnsi="Times New Roman"/>
                <w:highlight w:val="white"/>
              </w:rPr>
              <w:t>/</w:t>
            </w:r>
            <w:r>
              <w:rPr>
                <w:rFonts w:ascii="Times New Roman" w:hAnsi="Times New Roman"/>
                <w:highlight w:val="white"/>
              </w:rPr>
              <w:t>10</w:t>
            </w:r>
            <w:r w:rsidR="004B3FF4" w:rsidRPr="0073400D">
              <w:rPr>
                <w:rFonts w:ascii="Times New Roman" w:hAnsi="Times New Roman"/>
                <w:highlight w:val="white"/>
              </w:rPr>
              <w:t>/2022</w:t>
            </w:r>
          </w:p>
        </w:tc>
        <w:tc>
          <w:tcPr>
            <w:tcW w:w="1134" w:type="dxa"/>
            <w:shd w:val="clear" w:color="auto" w:fill="auto"/>
            <w:tcMar>
              <w:top w:w="100" w:type="dxa"/>
              <w:left w:w="100" w:type="dxa"/>
              <w:bottom w:w="100" w:type="dxa"/>
              <w:right w:w="100" w:type="dxa"/>
            </w:tcMar>
          </w:tcPr>
          <w:p w14:paraId="298330B9" w14:textId="58D78024" w:rsidR="004B3FF4" w:rsidRPr="0073400D" w:rsidRDefault="00FC62BE" w:rsidP="004B3FF4">
            <w:pPr>
              <w:widowControl w:val="0"/>
              <w:spacing w:line="360" w:lineRule="auto"/>
              <w:rPr>
                <w:rFonts w:ascii="Times New Roman" w:hAnsi="Times New Roman"/>
                <w:highlight w:val="white"/>
              </w:rPr>
            </w:pPr>
            <w:r>
              <w:rPr>
                <w:rFonts w:ascii="Times New Roman" w:hAnsi="Times New Roman"/>
                <w:highlight w:val="white"/>
              </w:rPr>
              <w:t>2</w:t>
            </w:r>
            <w:r w:rsidR="004B3FF4" w:rsidRPr="0073400D">
              <w:rPr>
                <w:rFonts w:ascii="Times New Roman" w:hAnsi="Times New Roman"/>
                <w:highlight w:val="white"/>
              </w:rPr>
              <w:t>2</w:t>
            </w:r>
          </w:p>
        </w:tc>
        <w:tc>
          <w:tcPr>
            <w:tcW w:w="807" w:type="dxa"/>
            <w:shd w:val="clear" w:color="auto" w:fill="auto"/>
            <w:tcMar>
              <w:top w:w="100" w:type="dxa"/>
              <w:left w:w="100" w:type="dxa"/>
              <w:bottom w:w="100" w:type="dxa"/>
              <w:right w:w="100" w:type="dxa"/>
            </w:tcMar>
          </w:tcPr>
          <w:p w14:paraId="28F0DF9B" w14:textId="77777777" w:rsidR="004B3FF4" w:rsidRPr="0073400D" w:rsidRDefault="004B3FF4" w:rsidP="004B3FF4">
            <w:pPr>
              <w:widowControl w:val="0"/>
              <w:spacing w:line="360" w:lineRule="auto"/>
              <w:rPr>
                <w:rFonts w:ascii="Times New Roman" w:hAnsi="Times New Roman"/>
                <w:highlight w:val="white"/>
              </w:rPr>
            </w:pPr>
            <w:r w:rsidRPr="0073400D">
              <w:rPr>
                <w:rFonts w:ascii="Times New Roman" w:hAnsi="Times New Roman"/>
                <w:highlight w:val="white"/>
              </w:rPr>
              <w:t>100%</w:t>
            </w:r>
          </w:p>
        </w:tc>
      </w:tr>
      <w:tr w:rsidR="004B3FF4" w:rsidRPr="0073400D" w14:paraId="68277AED" w14:textId="77777777" w:rsidTr="00D55D1B">
        <w:trPr>
          <w:trHeight w:val="440"/>
        </w:trPr>
        <w:tc>
          <w:tcPr>
            <w:tcW w:w="9161" w:type="dxa"/>
            <w:gridSpan w:val="7"/>
            <w:shd w:val="clear" w:color="auto" w:fill="auto"/>
            <w:tcMar>
              <w:top w:w="100" w:type="dxa"/>
              <w:left w:w="100" w:type="dxa"/>
              <w:bottom w:w="100" w:type="dxa"/>
              <w:right w:w="100" w:type="dxa"/>
            </w:tcMar>
          </w:tcPr>
          <w:p w14:paraId="2C2A2703" w14:textId="77777777" w:rsidR="004B3FF4" w:rsidRPr="0073400D" w:rsidRDefault="004B3FF4" w:rsidP="00EE2611">
            <w:pPr>
              <w:widowControl w:val="0"/>
              <w:numPr>
                <w:ilvl w:val="0"/>
                <w:numId w:val="42"/>
              </w:numPr>
              <w:pBdr>
                <w:top w:val="nil"/>
                <w:left w:val="nil"/>
                <w:bottom w:val="nil"/>
                <w:right w:val="nil"/>
                <w:between w:val="nil"/>
              </w:pBdr>
              <w:spacing w:line="360" w:lineRule="auto"/>
              <w:rPr>
                <w:rFonts w:ascii="Times New Roman" w:hAnsi="Times New Roman"/>
                <w:b/>
                <w:highlight w:val="white"/>
              </w:rPr>
            </w:pPr>
            <w:r w:rsidRPr="0073400D">
              <w:rPr>
                <w:rFonts w:ascii="Times New Roman" w:hAnsi="Times New Roman"/>
                <w:b/>
                <w:highlight w:val="white"/>
              </w:rPr>
              <w:t>Chức năng đăng ký</w:t>
            </w:r>
          </w:p>
        </w:tc>
      </w:tr>
      <w:tr w:rsidR="00547EC1" w:rsidRPr="0073400D" w14:paraId="0E4FE905" w14:textId="77777777" w:rsidTr="009E3C48">
        <w:tc>
          <w:tcPr>
            <w:tcW w:w="820" w:type="dxa"/>
            <w:shd w:val="clear" w:color="auto" w:fill="auto"/>
            <w:tcMar>
              <w:top w:w="100" w:type="dxa"/>
              <w:left w:w="100" w:type="dxa"/>
              <w:bottom w:w="100" w:type="dxa"/>
              <w:right w:w="100" w:type="dxa"/>
            </w:tcMar>
          </w:tcPr>
          <w:p w14:paraId="4DA3B1F6" w14:textId="77777777" w:rsidR="00547EC1" w:rsidRPr="0073400D" w:rsidRDefault="00547EC1" w:rsidP="00547EC1">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w:t>
            </w:r>
            <w:r w:rsidRPr="0073400D">
              <w:rPr>
                <w:rFonts w:ascii="Times New Roman" w:hAnsi="Times New Roman"/>
                <w:highlight w:val="white"/>
              </w:rPr>
              <w:t>.1</w:t>
            </w:r>
          </w:p>
        </w:tc>
        <w:tc>
          <w:tcPr>
            <w:tcW w:w="2147" w:type="dxa"/>
            <w:shd w:val="clear" w:color="auto" w:fill="auto"/>
            <w:tcMar>
              <w:top w:w="100" w:type="dxa"/>
              <w:left w:w="100" w:type="dxa"/>
              <w:bottom w:w="100" w:type="dxa"/>
              <w:right w:w="100" w:type="dxa"/>
            </w:tcMar>
          </w:tcPr>
          <w:p w14:paraId="1BEEF85F" w14:textId="3C495109" w:rsidR="00547EC1" w:rsidRPr="00737706" w:rsidRDefault="00547EC1" w:rsidP="00547EC1">
            <w:pPr>
              <w:widowControl w:val="0"/>
              <w:spacing w:line="360" w:lineRule="auto"/>
              <w:rPr>
                <w:rFonts w:ascii="Times New Roman" w:hAnsi="Times New Roman"/>
                <w:highlight w:val="white"/>
                <w:lang w:val="vi-VN"/>
              </w:rPr>
            </w:pPr>
            <w:r w:rsidRPr="0073400D">
              <w:rPr>
                <w:rFonts w:ascii="Times New Roman" w:hAnsi="Times New Roman"/>
                <w:highlight w:val="white"/>
              </w:rPr>
              <w:t>Code</w:t>
            </w:r>
            <w:r>
              <w:rPr>
                <w:rFonts w:ascii="Times New Roman" w:hAnsi="Times New Roman"/>
                <w:highlight w:val="white"/>
                <w:lang w:val="vi-VN"/>
              </w:rPr>
              <w:t xml:space="preserve"> giao diện,</w:t>
            </w:r>
            <w:r w:rsidRPr="0073400D">
              <w:rPr>
                <w:rFonts w:ascii="Times New Roman" w:hAnsi="Times New Roman"/>
                <w:highlight w:val="white"/>
              </w:rPr>
              <w:t xml:space="preserve"> chức năng,</w:t>
            </w:r>
            <w:r w:rsidR="00837464">
              <w:rPr>
                <w:rFonts w:ascii="Times New Roman" w:hAnsi="Times New Roman"/>
                <w:highlight w:val="white"/>
              </w:rPr>
              <w:t xml:space="preserve"> </w:t>
            </w:r>
            <w:r>
              <w:rPr>
                <w:rFonts w:ascii="Times New Roman" w:hAnsi="Times New Roman"/>
                <w:highlight w:val="white"/>
              </w:rPr>
              <w:t>validate</w:t>
            </w:r>
            <w:r>
              <w:rPr>
                <w:rFonts w:ascii="Times New Roman" w:hAnsi="Times New Roman"/>
                <w:highlight w:val="white"/>
                <w:lang w:val="vi-VN"/>
              </w:rPr>
              <w:t xml:space="preserve"> </w:t>
            </w:r>
            <w:r w:rsidRPr="0073400D">
              <w:rPr>
                <w:rFonts w:ascii="Times New Roman" w:hAnsi="Times New Roman"/>
                <w:highlight w:val="white"/>
              </w:rPr>
              <w:t xml:space="preserve">dữ liệu đầu </w:t>
            </w:r>
            <w:r w:rsidR="00737706">
              <w:rPr>
                <w:rFonts w:ascii="Times New Roman" w:hAnsi="Times New Roman"/>
                <w:highlight w:val="white"/>
              </w:rPr>
              <w:t>vào</w:t>
            </w:r>
            <w:r w:rsidR="00737706">
              <w:rPr>
                <w:rFonts w:ascii="Times New Roman" w:hAnsi="Times New Roman"/>
                <w:highlight w:val="white"/>
                <w:lang w:val="vi-VN"/>
              </w:rPr>
              <w:t>,</w:t>
            </w:r>
            <w:r w:rsidR="00837464">
              <w:rPr>
                <w:rFonts w:ascii="Times New Roman" w:hAnsi="Times New Roman"/>
                <w:highlight w:val="white"/>
              </w:rPr>
              <w:t xml:space="preserve"> </w:t>
            </w:r>
            <w:r w:rsidR="00737706">
              <w:rPr>
                <w:rFonts w:ascii="Times New Roman" w:hAnsi="Times New Roman"/>
                <w:highlight w:val="white"/>
                <w:lang w:val="vi-VN"/>
              </w:rPr>
              <w:t xml:space="preserve">cho phép người đăng ký tài </w:t>
            </w:r>
            <w:r w:rsidR="00620414">
              <w:rPr>
                <w:rFonts w:ascii="Times New Roman" w:hAnsi="Times New Roman"/>
                <w:highlight w:val="white"/>
                <w:lang w:val="vi-VN"/>
              </w:rPr>
              <w:t>khoản.</w:t>
            </w:r>
          </w:p>
        </w:tc>
        <w:tc>
          <w:tcPr>
            <w:tcW w:w="1276" w:type="dxa"/>
            <w:shd w:val="clear" w:color="auto" w:fill="auto"/>
            <w:tcMar>
              <w:top w:w="100" w:type="dxa"/>
              <w:left w:w="100" w:type="dxa"/>
              <w:bottom w:w="100" w:type="dxa"/>
              <w:right w:w="100" w:type="dxa"/>
            </w:tcMar>
          </w:tcPr>
          <w:p w14:paraId="39BB0B5C" w14:textId="103587DA" w:rsidR="00547EC1" w:rsidRPr="0073400D" w:rsidRDefault="00547EC1" w:rsidP="00547EC1">
            <w:pPr>
              <w:widowControl w:val="0"/>
              <w:spacing w:line="360" w:lineRule="auto"/>
              <w:rPr>
                <w:rFonts w:ascii="Times New Roman" w:hAnsi="Times New Roman"/>
                <w:highlight w:val="white"/>
              </w:rPr>
            </w:pPr>
            <w:r>
              <w:rPr>
                <w:rFonts w:ascii="Times New Roman" w:hAnsi="Times New Roman"/>
                <w:highlight w:val="white"/>
              </w:rPr>
              <w:t>Quang</w:t>
            </w:r>
          </w:p>
        </w:tc>
        <w:tc>
          <w:tcPr>
            <w:tcW w:w="1417" w:type="dxa"/>
            <w:shd w:val="clear" w:color="auto" w:fill="auto"/>
            <w:tcMar>
              <w:top w:w="100" w:type="dxa"/>
              <w:left w:w="100" w:type="dxa"/>
              <w:bottom w:w="100" w:type="dxa"/>
              <w:right w:w="100" w:type="dxa"/>
            </w:tcMar>
          </w:tcPr>
          <w:p w14:paraId="57AFA0C3" w14:textId="3BFCC979" w:rsidR="00547EC1" w:rsidRPr="0073400D" w:rsidRDefault="00547EC1" w:rsidP="00547EC1">
            <w:pPr>
              <w:widowControl w:val="0"/>
              <w:spacing w:line="360" w:lineRule="auto"/>
              <w:rPr>
                <w:rFonts w:ascii="Times New Roman" w:hAnsi="Times New Roman"/>
                <w:highlight w:val="white"/>
              </w:rPr>
            </w:pPr>
            <w:r>
              <w:rPr>
                <w:rFonts w:ascii="Times New Roman" w:hAnsi="Times New Roman"/>
                <w:highlight w:val="white"/>
              </w:rPr>
              <w:t>20</w:t>
            </w:r>
            <w:r w:rsidRPr="0073400D">
              <w:rPr>
                <w:rFonts w:ascii="Times New Roman" w:hAnsi="Times New Roman"/>
                <w:highlight w:val="white"/>
              </w:rPr>
              <w:t>/</w:t>
            </w:r>
            <w:r>
              <w:rPr>
                <w:rFonts w:ascii="Times New Roman" w:hAnsi="Times New Roman"/>
                <w:highlight w:val="white"/>
              </w:rPr>
              <w:t>10</w:t>
            </w:r>
            <w:r w:rsidRPr="0073400D">
              <w:rPr>
                <w:rFonts w:ascii="Times New Roman" w:hAnsi="Times New Roman"/>
                <w:highlight w:val="white"/>
              </w:rPr>
              <w:t>/2022</w:t>
            </w:r>
          </w:p>
        </w:tc>
        <w:tc>
          <w:tcPr>
            <w:tcW w:w="1560" w:type="dxa"/>
            <w:shd w:val="clear" w:color="auto" w:fill="auto"/>
            <w:tcMar>
              <w:top w:w="100" w:type="dxa"/>
              <w:left w:w="100" w:type="dxa"/>
              <w:bottom w:w="100" w:type="dxa"/>
              <w:right w:w="100" w:type="dxa"/>
            </w:tcMar>
          </w:tcPr>
          <w:p w14:paraId="07B7389A" w14:textId="41425020" w:rsidR="00547EC1" w:rsidRPr="0073400D" w:rsidRDefault="00547EC1" w:rsidP="00547EC1">
            <w:pPr>
              <w:widowControl w:val="0"/>
              <w:spacing w:line="360" w:lineRule="auto"/>
              <w:rPr>
                <w:rFonts w:ascii="Times New Roman" w:hAnsi="Times New Roman"/>
                <w:highlight w:val="white"/>
              </w:rPr>
            </w:pPr>
            <w:r>
              <w:rPr>
                <w:rFonts w:ascii="Times New Roman" w:hAnsi="Times New Roman"/>
                <w:highlight w:val="white"/>
              </w:rPr>
              <w:t>23</w:t>
            </w:r>
            <w:r w:rsidRPr="0073400D">
              <w:rPr>
                <w:rFonts w:ascii="Times New Roman" w:hAnsi="Times New Roman"/>
                <w:highlight w:val="white"/>
              </w:rPr>
              <w:t>/</w:t>
            </w:r>
            <w:r>
              <w:rPr>
                <w:rFonts w:ascii="Times New Roman" w:hAnsi="Times New Roman"/>
                <w:highlight w:val="white"/>
              </w:rPr>
              <w:t>10</w:t>
            </w:r>
            <w:r w:rsidRPr="0073400D">
              <w:rPr>
                <w:rFonts w:ascii="Times New Roman" w:hAnsi="Times New Roman"/>
                <w:highlight w:val="white"/>
              </w:rPr>
              <w:t>/2022</w:t>
            </w:r>
          </w:p>
        </w:tc>
        <w:tc>
          <w:tcPr>
            <w:tcW w:w="1134" w:type="dxa"/>
            <w:shd w:val="clear" w:color="auto" w:fill="auto"/>
            <w:tcMar>
              <w:top w:w="100" w:type="dxa"/>
              <w:left w:w="100" w:type="dxa"/>
              <w:bottom w:w="100" w:type="dxa"/>
              <w:right w:w="100" w:type="dxa"/>
            </w:tcMar>
          </w:tcPr>
          <w:p w14:paraId="1B0324AB" w14:textId="62D03B21" w:rsidR="00547EC1" w:rsidRPr="0073400D" w:rsidRDefault="00FC62BE" w:rsidP="00547EC1">
            <w:pPr>
              <w:widowControl w:val="0"/>
              <w:spacing w:line="360" w:lineRule="auto"/>
              <w:rPr>
                <w:rFonts w:ascii="Times New Roman" w:hAnsi="Times New Roman"/>
                <w:highlight w:val="white"/>
              </w:rPr>
            </w:pPr>
            <w:r>
              <w:rPr>
                <w:rFonts w:ascii="Times New Roman" w:hAnsi="Times New Roman"/>
                <w:highlight w:val="white"/>
              </w:rPr>
              <w:t>1</w:t>
            </w:r>
            <w:r w:rsidR="00547EC1" w:rsidRPr="0073400D">
              <w:rPr>
                <w:rFonts w:ascii="Times New Roman" w:hAnsi="Times New Roman"/>
                <w:highlight w:val="white"/>
              </w:rPr>
              <w:t>2</w:t>
            </w:r>
          </w:p>
        </w:tc>
        <w:tc>
          <w:tcPr>
            <w:tcW w:w="807" w:type="dxa"/>
            <w:shd w:val="clear" w:color="auto" w:fill="auto"/>
            <w:tcMar>
              <w:top w:w="100" w:type="dxa"/>
              <w:left w:w="100" w:type="dxa"/>
              <w:bottom w:w="100" w:type="dxa"/>
              <w:right w:w="100" w:type="dxa"/>
            </w:tcMar>
          </w:tcPr>
          <w:p w14:paraId="62A27ADA" w14:textId="77777777" w:rsidR="00547EC1" w:rsidRPr="0073400D" w:rsidRDefault="00547EC1" w:rsidP="00547EC1">
            <w:pPr>
              <w:widowControl w:val="0"/>
              <w:spacing w:line="360" w:lineRule="auto"/>
              <w:rPr>
                <w:rFonts w:ascii="Times New Roman" w:hAnsi="Times New Roman"/>
                <w:highlight w:val="white"/>
              </w:rPr>
            </w:pPr>
            <w:r w:rsidRPr="0073400D">
              <w:rPr>
                <w:rFonts w:ascii="Times New Roman" w:hAnsi="Times New Roman"/>
                <w:highlight w:val="white"/>
              </w:rPr>
              <w:t>100%</w:t>
            </w:r>
          </w:p>
        </w:tc>
      </w:tr>
      <w:tr w:rsidR="004B3FF4" w:rsidRPr="0073400D" w14:paraId="03004DB4" w14:textId="77777777" w:rsidTr="00D55D1B">
        <w:trPr>
          <w:trHeight w:val="440"/>
        </w:trPr>
        <w:tc>
          <w:tcPr>
            <w:tcW w:w="9161" w:type="dxa"/>
            <w:gridSpan w:val="7"/>
            <w:shd w:val="clear" w:color="auto" w:fill="auto"/>
            <w:tcMar>
              <w:top w:w="100" w:type="dxa"/>
              <w:left w:w="100" w:type="dxa"/>
              <w:bottom w:w="100" w:type="dxa"/>
              <w:right w:w="100" w:type="dxa"/>
            </w:tcMar>
          </w:tcPr>
          <w:p w14:paraId="2AAB26E8" w14:textId="77777777" w:rsidR="004B3FF4" w:rsidRPr="0073400D" w:rsidRDefault="004B3FF4" w:rsidP="00EE2611">
            <w:pPr>
              <w:widowControl w:val="0"/>
              <w:numPr>
                <w:ilvl w:val="0"/>
                <w:numId w:val="42"/>
              </w:numPr>
              <w:pBdr>
                <w:top w:val="nil"/>
                <w:left w:val="nil"/>
                <w:bottom w:val="nil"/>
                <w:right w:val="nil"/>
                <w:between w:val="nil"/>
              </w:pBdr>
              <w:spacing w:line="360" w:lineRule="auto"/>
              <w:rPr>
                <w:rFonts w:ascii="Times New Roman" w:hAnsi="Times New Roman"/>
                <w:b/>
                <w:highlight w:val="white"/>
              </w:rPr>
            </w:pPr>
            <w:r w:rsidRPr="0073400D">
              <w:rPr>
                <w:rFonts w:ascii="Times New Roman" w:hAnsi="Times New Roman"/>
                <w:b/>
                <w:highlight w:val="white"/>
              </w:rPr>
              <w:t>Chức năng quên mật khẩu</w:t>
            </w:r>
          </w:p>
        </w:tc>
      </w:tr>
      <w:tr w:rsidR="004B3FF4" w:rsidRPr="0073400D" w14:paraId="339DB65B" w14:textId="77777777" w:rsidTr="009E3C48">
        <w:tc>
          <w:tcPr>
            <w:tcW w:w="820" w:type="dxa"/>
            <w:shd w:val="clear" w:color="auto" w:fill="auto"/>
            <w:tcMar>
              <w:top w:w="100" w:type="dxa"/>
              <w:left w:w="100" w:type="dxa"/>
              <w:bottom w:w="100" w:type="dxa"/>
              <w:right w:w="100" w:type="dxa"/>
            </w:tcMar>
          </w:tcPr>
          <w:p w14:paraId="3DB1A771" w14:textId="77777777" w:rsidR="004B3FF4" w:rsidRPr="0073400D" w:rsidRDefault="004B3FF4" w:rsidP="004B3FF4">
            <w:pPr>
              <w:widowControl w:val="0"/>
              <w:spacing w:line="360" w:lineRule="auto"/>
              <w:jc w:val="center"/>
              <w:rPr>
                <w:rFonts w:ascii="Times New Roman" w:hAnsi="Times New Roman"/>
                <w:highlight w:val="white"/>
              </w:rPr>
            </w:pPr>
            <w:r>
              <w:rPr>
                <w:rFonts w:ascii="Times New Roman" w:hAnsi="Times New Roman"/>
                <w:highlight w:val="white"/>
              </w:rPr>
              <w:t>3</w:t>
            </w:r>
            <w:r w:rsidRPr="0073400D">
              <w:rPr>
                <w:rFonts w:ascii="Times New Roman" w:hAnsi="Times New Roman"/>
                <w:highlight w:val="white"/>
              </w:rPr>
              <w:t>.1</w:t>
            </w:r>
          </w:p>
        </w:tc>
        <w:tc>
          <w:tcPr>
            <w:tcW w:w="2147" w:type="dxa"/>
            <w:shd w:val="clear" w:color="auto" w:fill="auto"/>
            <w:tcMar>
              <w:top w:w="100" w:type="dxa"/>
              <w:left w:w="100" w:type="dxa"/>
              <w:bottom w:w="100" w:type="dxa"/>
              <w:right w:w="100" w:type="dxa"/>
            </w:tcMar>
          </w:tcPr>
          <w:p w14:paraId="6371649B" w14:textId="63B6A487" w:rsidR="004B3FF4" w:rsidRPr="00737706" w:rsidRDefault="004B3FF4" w:rsidP="004B3FF4">
            <w:pPr>
              <w:widowControl w:val="0"/>
              <w:spacing w:line="360" w:lineRule="auto"/>
              <w:rPr>
                <w:rFonts w:ascii="Times New Roman" w:hAnsi="Times New Roman"/>
                <w:highlight w:val="white"/>
                <w:lang w:val="vi-VN"/>
              </w:rPr>
            </w:pPr>
            <w:r w:rsidRPr="0073400D">
              <w:rPr>
                <w:rFonts w:ascii="Times New Roman" w:hAnsi="Times New Roman"/>
                <w:highlight w:val="white"/>
              </w:rPr>
              <w:t>Code</w:t>
            </w:r>
            <w:r w:rsidR="00BC35D6">
              <w:rPr>
                <w:rFonts w:ascii="Times New Roman" w:hAnsi="Times New Roman"/>
                <w:highlight w:val="white"/>
                <w:lang w:val="vi-VN"/>
              </w:rPr>
              <w:t xml:space="preserve"> giao diện</w:t>
            </w:r>
            <w:r w:rsidRPr="0073400D">
              <w:rPr>
                <w:rFonts w:ascii="Times New Roman" w:hAnsi="Times New Roman"/>
                <w:highlight w:val="white"/>
              </w:rPr>
              <w:t xml:space="preserve"> chức năng, validate dữ liệu đầu </w:t>
            </w:r>
            <w:r w:rsidR="00737706">
              <w:rPr>
                <w:rFonts w:ascii="Times New Roman" w:hAnsi="Times New Roman"/>
                <w:highlight w:val="white"/>
              </w:rPr>
              <w:t>vào</w:t>
            </w:r>
            <w:r w:rsidR="00737706">
              <w:rPr>
                <w:rFonts w:ascii="Times New Roman" w:hAnsi="Times New Roman"/>
                <w:highlight w:val="white"/>
                <w:lang w:val="vi-VN"/>
              </w:rPr>
              <w:t>,</w:t>
            </w:r>
            <w:r w:rsidR="00837464">
              <w:rPr>
                <w:rFonts w:ascii="Times New Roman" w:hAnsi="Times New Roman"/>
                <w:highlight w:val="white"/>
              </w:rPr>
              <w:t xml:space="preserve"> </w:t>
            </w:r>
            <w:r w:rsidR="00737706">
              <w:rPr>
                <w:rFonts w:ascii="Times New Roman" w:hAnsi="Times New Roman"/>
                <w:highlight w:val="white"/>
                <w:lang w:val="vi-VN"/>
              </w:rPr>
              <w:t>dùng tài khoản đã đăng nhập để đăng ký.</w:t>
            </w:r>
          </w:p>
        </w:tc>
        <w:tc>
          <w:tcPr>
            <w:tcW w:w="1276" w:type="dxa"/>
            <w:shd w:val="clear" w:color="auto" w:fill="auto"/>
            <w:tcMar>
              <w:top w:w="100" w:type="dxa"/>
              <w:left w:w="100" w:type="dxa"/>
              <w:bottom w:w="100" w:type="dxa"/>
              <w:right w:w="100" w:type="dxa"/>
            </w:tcMar>
          </w:tcPr>
          <w:p w14:paraId="102D74E3" w14:textId="396E42A8" w:rsidR="004B3FF4" w:rsidRPr="0073400D" w:rsidRDefault="00547EC1" w:rsidP="004B3FF4">
            <w:pPr>
              <w:widowControl w:val="0"/>
              <w:spacing w:line="360" w:lineRule="auto"/>
              <w:rPr>
                <w:rFonts w:ascii="Times New Roman" w:hAnsi="Times New Roman"/>
                <w:highlight w:val="white"/>
              </w:rPr>
            </w:pPr>
            <w:r>
              <w:rPr>
                <w:rFonts w:ascii="Times New Roman" w:hAnsi="Times New Roman"/>
                <w:highlight w:val="white"/>
              </w:rPr>
              <w:t>Minh</w:t>
            </w:r>
            <w:r>
              <w:rPr>
                <w:rFonts w:ascii="Times New Roman" w:hAnsi="Times New Roman"/>
                <w:highlight w:val="white"/>
                <w:lang w:val="vi-VN"/>
              </w:rPr>
              <w:t xml:space="preserve"> Quân</w:t>
            </w:r>
          </w:p>
        </w:tc>
        <w:tc>
          <w:tcPr>
            <w:tcW w:w="1417" w:type="dxa"/>
            <w:shd w:val="clear" w:color="auto" w:fill="auto"/>
            <w:tcMar>
              <w:top w:w="100" w:type="dxa"/>
              <w:left w:w="100" w:type="dxa"/>
              <w:bottom w:w="100" w:type="dxa"/>
              <w:right w:w="100" w:type="dxa"/>
            </w:tcMar>
          </w:tcPr>
          <w:p w14:paraId="3AE9F57E" w14:textId="10DAA62D" w:rsidR="004B3FF4" w:rsidRPr="0073400D" w:rsidRDefault="00026EBB" w:rsidP="004B3FF4">
            <w:pPr>
              <w:widowControl w:val="0"/>
              <w:spacing w:line="360" w:lineRule="auto"/>
              <w:rPr>
                <w:rFonts w:ascii="Times New Roman" w:hAnsi="Times New Roman"/>
                <w:highlight w:val="white"/>
              </w:rPr>
            </w:pPr>
            <w:r>
              <w:rPr>
                <w:rFonts w:ascii="Times New Roman" w:hAnsi="Times New Roman"/>
                <w:highlight w:val="white"/>
              </w:rPr>
              <w:t>09</w:t>
            </w:r>
            <w:r w:rsidR="004B3FF4" w:rsidRPr="0073400D">
              <w:rPr>
                <w:rFonts w:ascii="Times New Roman" w:hAnsi="Times New Roman"/>
                <w:highlight w:val="white"/>
              </w:rPr>
              <w:t>/</w:t>
            </w:r>
            <w:r>
              <w:rPr>
                <w:rFonts w:ascii="Times New Roman" w:hAnsi="Times New Roman"/>
                <w:highlight w:val="white"/>
              </w:rPr>
              <w:t>12</w:t>
            </w:r>
            <w:r w:rsidR="004B3FF4" w:rsidRPr="0073400D">
              <w:rPr>
                <w:rFonts w:ascii="Times New Roman" w:hAnsi="Times New Roman"/>
                <w:highlight w:val="white"/>
              </w:rPr>
              <w:t>/2022</w:t>
            </w:r>
          </w:p>
        </w:tc>
        <w:tc>
          <w:tcPr>
            <w:tcW w:w="1560" w:type="dxa"/>
            <w:shd w:val="clear" w:color="auto" w:fill="auto"/>
            <w:tcMar>
              <w:top w:w="100" w:type="dxa"/>
              <w:left w:w="100" w:type="dxa"/>
              <w:bottom w:w="100" w:type="dxa"/>
              <w:right w:w="100" w:type="dxa"/>
            </w:tcMar>
          </w:tcPr>
          <w:p w14:paraId="3C7BB21F" w14:textId="3C9771BC" w:rsidR="004B3FF4" w:rsidRPr="0073400D" w:rsidRDefault="00026EBB" w:rsidP="004B3FF4">
            <w:pPr>
              <w:widowControl w:val="0"/>
              <w:spacing w:line="360" w:lineRule="auto"/>
              <w:rPr>
                <w:rFonts w:ascii="Times New Roman" w:hAnsi="Times New Roman"/>
                <w:highlight w:val="white"/>
              </w:rPr>
            </w:pPr>
            <w:r>
              <w:rPr>
                <w:rFonts w:ascii="Times New Roman" w:hAnsi="Times New Roman"/>
                <w:highlight w:val="white"/>
              </w:rPr>
              <w:t>10</w:t>
            </w:r>
            <w:r w:rsidR="004B3FF4" w:rsidRPr="0073400D">
              <w:rPr>
                <w:rFonts w:ascii="Times New Roman" w:hAnsi="Times New Roman"/>
                <w:highlight w:val="white"/>
              </w:rPr>
              <w:t>/</w:t>
            </w:r>
            <w:r>
              <w:rPr>
                <w:rFonts w:ascii="Times New Roman" w:hAnsi="Times New Roman"/>
                <w:highlight w:val="white"/>
              </w:rPr>
              <w:t>12</w:t>
            </w:r>
            <w:r w:rsidR="004B3FF4" w:rsidRPr="0073400D">
              <w:rPr>
                <w:rFonts w:ascii="Times New Roman" w:hAnsi="Times New Roman"/>
                <w:highlight w:val="white"/>
              </w:rPr>
              <w:t>/2022</w:t>
            </w:r>
          </w:p>
        </w:tc>
        <w:tc>
          <w:tcPr>
            <w:tcW w:w="1134" w:type="dxa"/>
            <w:shd w:val="clear" w:color="auto" w:fill="auto"/>
            <w:tcMar>
              <w:top w:w="100" w:type="dxa"/>
              <w:left w:w="100" w:type="dxa"/>
              <w:bottom w:w="100" w:type="dxa"/>
              <w:right w:w="100" w:type="dxa"/>
            </w:tcMar>
          </w:tcPr>
          <w:p w14:paraId="706D36CF" w14:textId="5943105D" w:rsidR="004B3FF4" w:rsidRPr="0073400D" w:rsidRDefault="00AF7808" w:rsidP="004B3FF4">
            <w:pPr>
              <w:widowControl w:val="0"/>
              <w:spacing w:line="360" w:lineRule="auto"/>
              <w:rPr>
                <w:rFonts w:ascii="Times New Roman" w:hAnsi="Times New Roman"/>
                <w:highlight w:val="white"/>
              </w:rPr>
            </w:pPr>
            <w:r>
              <w:rPr>
                <w:rFonts w:ascii="Times New Roman" w:hAnsi="Times New Roman"/>
                <w:highlight w:val="white"/>
              </w:rPr>
              <w:t>10</w:t>
            </w:r>
          </w:p>
        </w:tc>
        <w:tc>
          <w:tcPr>
            <w:tcW w:w="807" w:type="dxa"/>
            <w:shd w:val="clear" w:color="auto" w:fill="auto"/>
            <w:tcMar>
              <w:top w:w="100" w:type="dxa"/>
              <w:left w:w="100" w:type="dxa"/>
              <w:bottom w:w="100" w:type="dxa"/>
              <w:right w:w="100" w:type="dxa"/>
            </w:tcMar>
          </w:tcPr>
          <w:p w14:paraId="28DCA474" w14:textId="77777777" w:rsidR="004B3FF4" w:rsidRPr="0073400D" w:rsidRDefault="004B3FF4" w:rsidP="004B3FF4">
            <w:pPr>
              <w:widowControl w:val="0"/>
              <w:spacing w:line="360" w:lineRule="auto"/>
              <w:rPr>
                <w:rFonts w:ascii="Times New Roman" w:hAnsi="Times New Roman"/>
                <w:highlight w:val="white"/>
              </w:rPr>
            </w:pPr>
            <w:r w:rsidRPr="0073400D">
              <w:rPr>
                <w:rFonts w:ascii="Times New Roman" w:hAnsi="Times New Roman"/>
                <w:highlight w:val="white"/>
              </w:rPr>
              <w:t>100%</w:t>
            </w:r>
          </w:p>
        </w:tc>
      </w:tr>
      <w:tr w:rsidR="004B3FF4" w:rsidRPr="0073400D" w14:paraId="207CB158" w14:textId="77777777" w:rsidTr="00D55D1B">
        <w:trPr>
          <w:trHeight w:val="440"/>
        </w:trPr>
        <w:tc>
          <w:tcPr>
            <w:tcW w:w="9161" w:type="dxa"/>
            <w:gridSpan w:val="7"/>
            <w:shd w:val="clear" w:color="auto" w:fill="auto"/>
            <w:tcMar>
              <w:top w:w="100" w:type="dxa"/>
              <w:left w:w="100" w:type="dxa"/>
              <w:bottom w:w="100" w:type="dxa"/>
              <w:right w:w="100" w:type="dxa"/>
            </w:tcMar>
          </w:tcPr>
          <w:p w14:paraId="44698E16" w14:textId="77DFE279" w:rsidR="004B3FF4" w:rsidRPr="0073400D" w:rsidRDefault="00BC35D6" w:rsidP="00EE2611">
            <w:pPr>
              <w:widowControl w:val="0"/>
              <w:numPr>
                <w:ilvl w:val="0"/>
                <w:numId w:val="42"/>
              </w:numPr>
              <w:pBdr>
                <w:top w:val="nil"/>
                <w:left w:val="nil"/>
                <w:bottom w:val="nil"/>
                <w:right w:val="nil"/>
                <w:between w:val="nil"/>
              </w:pBdr>
              <w:spacing w:line="360" w:lineRule="auto"/>
              <w:rPr>
                <w:rFonts w:ascii="Times New Roman" w:hAnsi="Times New Roman"/>
                <w:b/>
                <w:highlight w:val="white"/>
              </w:rPr>
            </w:pPr>
            <w:r>
              <w:rPr>
                <w:rFonts w:ascii="Times New Roman" w:hAnsi="Times New Roman"/>
                <w:b/>
                <w:highlight w:val="white"/>
              </w:rPr>
              <w:t>Màn</w:t>
            </w:r>
            <w:r>
              <w:rPr>
                <w:rFonts w:ascii="Times New Roman" w:hAnsi="Times New Roman"/>
                <w:b/>
                <w:highlight w:val="white"/>
                <w:lang w:val="vi-VN"/>
              </w:rPr>
              <w:t xml:space="preserve"> Hình </w:t>
            </w:r>
            <w:r w:rsidR="00CF32B4">
              <w:rPr>
                <w:rFonts w:ascii="Times New Roman" w:hAnsi="Times New Roman"/>
                <w:b/>
                <w:highlight w:val="white"/>
              </w:rPr>
              <w:t>Trang chủ</w:t>
            </w:r>
          </w:p>
        </w:tc>
      </w:tr>
      <w:tr w:rsidR="004B3FF4" w:rsidRPr="0073400D" w14:paraId="6037F1AF" w14:textId="77777777" w:rsidTr="009E3C48">
        <w:tc>
          <w:tcPr>
            <w:tcW w:w="820" w:type="dxa"/>
            <w:shd w:val="clear" w:color="auto" w:fill="auto"/>
            <w:tcMar>
              <w:top w:w="100" w:type="dxa"/>
              <w:left w:w="100" w:type="dxa"/>
              <w:bottom w:w="100" w:type="dxa"/>
              <w:right w:w="100" w:type="dxa"/>
            </w:tcMar>
          </w:tcPr>
          <w:p w14:paraId="6AAC3E27" w14:textId="77777777" w:rsidR="004B3FF4" w:rsidRPr="0073400D" w:rsidRDefault="004B3FF4" w:rsidP="004B3FF4">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4</w:t>
            </w:r>
            <w:r w:rsidRPr="0073400D">
              <w:rPr>
                <w:rFonts w:ascii="Times New Roman" w:hAnsi="Times New Roman"/>
                <w:highlight w:val="white"/>
              </w:rPr>
              <w:t>.1</w:t>
            </w:r>
          </w:p>
        </w:tc>
        <w:tc>
          <w:tcPr>
            <w:tcW w:w="2147" w:type="dxa"/>
            <w:shd w:val="clear" w:color="auto" w:fill="auto"/>
            <w:tcMar>
              <w:top w:w="100" w:type="dxa"/>
              <w:left w:w="100" w:type="dxa"/>
              <w:bottom w:w="100" w:type="dxa"/>
              <w:right w:w="100" w:type="dxa"/>
            </w:tcMar>
          </w:tcPr>
          <w:p w14:paraId="6CD95F6B" w14:textId="6CBAAC82" w:rsidR="004B3FF4" w:rsidRPr="00484385" w:rsidRDefault="004B3FF4" w:rsidP="004B3FF4">
            <w:pPr>
              <w:widowControl w:val="0"/>
              <w:spacing w:line="360" w:lineRule="auto"/>
              <w:rPr>
                <w:rFonts w:ascii="Times New Roman" w:hAnsi="Times New Roman"/>
                <w:highlight w:val="white"/>
                <w:lang w:val="vi-VN"/>
              </w:rPr>
            </w:pPr>
            <w:r w:rsidRPr="0073400D">
              <w:rPr>
                <w:rFonts w:ascii="Times New Roman" w:hAnsi="Times New Roman"/>
                <w:highlight w:val="white"/>
              </w:rPr>
              <w:t xml:space="preserve">Code chức </w:t>
            </w:r>
            <w:r w:rsidR="00484385">
              <w:rPr>
                <w:rFonts w:ascii="Times New Roman" w:hAnsi="Times New Roman"/>
                <w:highlight w:val="white"/>
              </w:rPr>
              <w:t>năng</w:t>
            </w:r>
            <w:r w:rsidR="00484385">
              <w:rPr>
                <w:rFonts w:ascii="Times New Roman" w:hAnsi="Times New Roman"/>
                <w:highlight w:val="white"/>
                <w:lang w:val="vi-VN"/>
              </w:rPr>
              <w:t>,</w:t>
            </w:r>
            <w:r w:rsidR="00837464">
              <w:rPr>
                <w:rFonts w:ascii="Times New Roman" w:hAnsi="Times New Roman"/>
                <w:highlight w:val="white"/>
              </w:rPr>
              <w:t xml:space="preserve"> </w:t>
            </w:r>
            <w:r w:rsidR="00484385">
              <w:rPr>
                <w:rFonts w:ascii="Times New Roman" w:hAnsi="Times New Roman"/>
                <w:highlight w:val="white"/>
                <w:lang w:val="vi-VN"/>
              </w:rPr>
              <w:t>giao diện,</w:t>
            </w:r>
            <w:r w:rsidR="00837464">
              <w:rPr>
                <w:rFonts w:ascii="Times New Roman" w:hAnsi="Times New Roman"/>
                <w:highlight w:val="white"/>
              </w:rPr>
              <w:t xml:space="preserve"> </w:t>
            </w:r>
            <w:r w:rsidR="00484385">
              <w:rPr>
                <w:rFonts w:ascii="Times New Roman" w:hAnsi="Times New Roman"/>
                <w:highlight w:val="white"/>
                <w:lang w:val="vi-VN"/>
              </w:rPr>
              <w:t>hiển thị quảng cáo,</w:t>
            </w:r>
            <w:r w:rsidR="00837464">
              <w:rPr>
                <w:rFonts w:ascii="Times New Roman" w:hAnsi="Times New Roman"/>
                <w:highlight w:val="white"/>
              </w:rPr>
              <w:t xml:space="preserve"> </w:t>
            </w:r>
            <w:r w:rsidR="00484385">
              <w:rPr>
                <w:rFonts w:ascii="Times New Roman" w:hAnsi="Times New Roman"/>
                <w:highlight w:val="white"/>
                <w:lang w:val="vi-VN"/>
              </w:rPr>
              <w:t>loại sản phẩm,</w:t>
            </w:r>
            <w:r w:rsidR="00837464">
              <w:rPr>
                <w:rFonts w:ascii="Times New Roman" w:hAnsi="Times New Roman"/>
                <w:highlight w:val="white"/>
              </w:rPr>
              <w:t xml:space="preserve"> </w:t>
            </w:r>
            <w:r w:rsidR="00484385">
              <w:rPr>
                <w:rFonts w:ascii="Times New Roman" w:hAnsi="Times New Roman"/>
                <w:highlight w:val="white"/>
                <w:lang w:val="vi-VN"/>
              </w:rPr>
              <w:t>top 10 bán chạy,</w:t>
            </w:r>
            <w:r w:rsidR="00837464">
              <w:rPr>
                <w:rFonts w:ascii="Times New Roman" w:hAnsi="Times New Roman"/>
                <w:highlight w:val="white"/>
              </w:rPr>
              <w:t xml:space="preserve"> </w:t>
            </w:r>
            <w:r w:rsidR="00484385">
              <w:rPr>
                <w:rFonts w:ascii="Times New Roman" w:hAnsi="Times New Roman"/>
                <w:highlight w:val="white"/>
                <w:lang w:val="vi-VN"/>
              </w:rPr>
              <w:t xml:space="preserve">đề </w:t>
            </w:r>
            <w:r w:rsidR="004D6EAA">
              <w:rPr>
                <w:rFonts w:ascii="Times New Roman" w:hAnsi="Times New Roman"/>
                <w:highlight w:val="white"/>
                <w:lang w:val="vi-VN"/>
              </w:rPr>
              <w:t>xuất,</w:t>
            </w:r>
            <w:r w:rsidR="00837464">
              <w:rPr>
                <w:rFonts w:ascii="Times New Roman" w:hAnsi="Times New Roman"/>
                <w:highlight w:val="white"/>
              </w:rPr>
              <w:t xml:space="preserve"> </w:t>
            </w:r>
            <w:r w:rsidR="004D6EAA">
              <w:rPr>
                <w:rFonts w:ascii="Times New Roman" w:hAnsi="Times New Roman"/>
                <w:highlight w:val="white"/>
                <w:lang w:val="vi-VN"/>
              </w:rPr>
              <w:t>tìm kiếm sản phẩm.</w:t>
            </w:r>
          </w:p>
        </w:tc>
        <w:tc>
          <w:tcPr>
            <w:tcW w:w="1276" w:type="dxa"/>
            <w:shd w:val="clear" w:color="auto" w:fill="auto"/>
            <w:tcMar>
              <w:top w:w="100" w:type="dxa"/>
              <w:left w:w="100" w:type="dxa"/>
              <w:bottom w:w="100" w:type="dxa"/>
              <w:right w:w="100" w:type="dxa"/>
            </w:tcMar>
          </w:tcPr>
          <w:p w14:paraId="6A2E725F" w14:textId="5F8B5668" w:rsidR="004B3FF4" w:rsidRPr="00BC35D6" w:rsidRDefault="00BC35D6" w:rsidP="004B3FF4">
            <w:pPr>
              <w:widowControl w:val="0"/>
              <w:spacing w:line="360" w:lineRule="auto"/>
              <w:rPr>
                <w:rFonts w:ascii="Times New Roman" w:hAnsi="Times New Roman"/>
                <w:highlight w:val="white"/>
                <w:lang w:val="vi-VN"/>
              </w:rPr>
            </w:pPr>
            <w:r>
              <w:rPr>
                <w:rFonts w:ascii="Times New Roman" w:hAnsi="Times New Roman"/>
                <w:highlight w:val="white"/>
              </w:rPr>
              <w:t>Quang</w:t>
            </w:r>
            <w:r>
              <w:rPr>
                <w:rFonts w:ascii="Times New Roman" w:hAnsi="Times New Roman"/>
                <w:highlight w:val="white"/>
                <w:lang w:val="vi-VN"/>
              </w:rPr>
              <w:t>,</w:t>
            </w:r>
            <w:r w:rsidR="00837464">
              <w:rPr>
                <w:rFonts w:ascii="Times New Roman" w:hAnsi="Times New Roman"/>
                <w:highlight w:val="white"/>
              </w:rPr>
              <w:t xml:space="preserve"> </w:t>
            </w:r>
            <w:r w:rsidR="00451156">
              <w:rPr>
                <w:rFonts w:ascii="Times New Roman" w:hAnsi="Times New Roman"/>
                <w:highlight w:val="white"/>
                <w:lang w:val="vi-VN"/>
              </w:rPr>
              <w:t xml:space="preserve">Minh </w:t>
            </w:r>
            <w:r>
              <w:rPr>
                <w:rFonts w:ascii="Times New Roman" w:hAnsi="Times New Roman"/>
                <w:highlight w:val="white"/>
                <w:lang w:val="vi-VN"/>
              </w:rPr>
              <w:t>Quân,</w:t>
            </w:r>
            <w:r w:rsidR="00837464">
              <w:rPr>
                <w:rFonts w:ascii="Times New Roman" w:hAnsi="Times New Roman"/>
                <w:highlight w:val="white"/>
              </w:rPr>
              <w:t xml:space="preserve"> </w:t>
            </w:r>
            <w:r>
              <w:rPr>
                <w:rFonts w:ascii="Times New Roman" w:hAnsi="Times New Roman"/>
                <w:highlight w:val="white"/>
                <w:lang w:val="vi-VN"/>
              </w:rPr>
              <w:t>Đồng</w:t>
            </w:r>
          </w:p>
        </w:tc>
        <w:tc>
          <w:tcPr>
            <w:tcW w:w="1417" w:type="dxa"/>
            <w:shd w:val="clear" w:color="auto" w:fill="auto"/>
            <w:tcMar>
              <w:top w:w="100" w:type="dxa"/>
              <w:left w:w="100" w:type="dxa"/>
              <w:bottom w:w="100" w:type="dxa"/>
              <w:right w:w="100" w:type="dxa"/>
            </w:tcMar>
          </w:tcPr>
          <w:p w14:paraId="12E692F0" w14:textId="6405A538" w:rsidR="004B3FF4" w:rsidRPr="0073400D" w:rsidRDefault="004B3FF4" w:rsidP="004B3FF4">
            <w:pPr>
              <w:widowControl w:val="0"/>
              <w:spacing w:line="360" w:lineRule="auto"/>
              <w:rPr>
                <w:rFonts w:ascii="Times New Roman" w:hAnsi="Times New Roman"/>
                <w:highlight w:val="white"/>
              </w:rPr>
            </w:pPr>
            <w:r w:rsidRPr="0073400D">
              <w:rPr>
                <w:rFonts w:ascii="Times New Roman" w:hAnsi="Times New Roman"/>
                <w:highlight w:val="white"/>
              </w:rPr>
              <w:t>14/</w:t>
            </w:r>
            <w:r w:rsidR="00BC35D6">
              <w:rPr>
                <w:rFonts w:ascii="Times New Roman" w:hAnsi="Times New Roman"/>
                <w:highlight w:val="white"/>
              </w:rPr>
              <w:t>10</w:t>
            </w:r>
            <w:r w:rsidRPr="0073400D">
              <w:rPr>
                <w:rFonts w:ascii="Times New Roman" w:hAnsi="Times New Roman"/>
                <w:highlight w:val="white"/>
              </w:rPr>
              <w:t>/2022</w:t>
            </w:r>
          </w:p>
        </w:tc>
        <w:tc>
          <w:tcPr>
            <w:tcW w:w="1560" w:type="dxa"/>
            <w:shd w:val="clear" w:color="auto" w:fill="auto"/>
            <w:tcMar>
              <w:top w:w="100" w:type="dxa"/>
              <w:left w:w="100" w:type="dxa"/>
              <w:bottom w:w="100" w:type="dxa"/>
              <w:right w:w="100" w:type="dxa"/>
            </w:tcMar>
          </w:tcPr>
          <w:p w14:paraId="329FAE4C" w14:textId="31991D33" w:rsidR="004B3FF4" w:rsidRPr="0073400D" w:rsidRDefault="00BC35D6" w:rsidP="004B3FF4">
            <w:pPr>
              <w:widowControl w:val="0"/>
              <w:spacing w:line="360" w:lineRule="auto"/>
              <w:rPr>
                <w:rFonts w:ascii="Times New Roman" w:hAnsi="Times New Roman"/>
                <w:highlight w:val="white"/>
              </w:rPr>
            </w:pPr>
            <w:r>
              <w:rPr>
                <w:rFonts w:ascii="Times New Roman" w:hAnsi="Times New Roman"/>
                <w:highlight w:val="white"/>
              </w:rPr>
              <w:t>20</w:t>
            </w:r>
            <w:r w:rsidR="004B3FF4" w:rsidRPr="0073400D">
              <w:rPr>
                <w:rFonts w:ascii="Times New Roman" w:hAnsi="Times New Roman"/>
                <w:highlight w:val="white"/>
              </w:rPr>
              <w:t>/</w:t>
            </w:r>
            <w:r>
              <w:rPr>
                <w:rFonts w:ascii="Times New Roman" w:hAnsi="Times New Roman"/>
                <w:highlight w:val="white"/>
              </w:rPr>
              <w:t>10</w:t>
            </w:r>
            <w:r w:rsidR="004B3FF4" w:rsidRPr="0073400D">
              <w:rPr>
                <w:rFonts w:ascii="Times New Roman" w:hAnsi="Times New Roman"/>
                <w:highlight w:val="white"/>
              </w:rPr>
              <w:t>/2022</w:t>
            </w:r>
          </w:p>
        </w:tc>
        <w:tc>
          <w:tcPr>
            <w:tcW w:w="1134" w:type="dxa"/>
            <w:shd w:val="clear" w:color="auto" w:fill="auto"/>
            <w:tcMar>
              <w:top w:w="100" w:type="dxa"/>
              <w:left w:w="100" w:type="dxa"/>
              <w:bottom w:w="100" w:type="dxa"/>
              <w:right w:w="100" w:type="dxa"/>
            </w:tcMar>
          </w:tcPr>
          <w:p w14:paraId="32EE5A6C" w14:textId="7CD7AEC0" w:rsidR="004B3FF4" w:rsidRPr="0073400D" w:rsidRDefault="00BC35D6" w:rsidP="004B3FF4">
            <w:pPr>
              <w:widowControl w:val="0"/>
              <w:spacing w:line="360" w:lineRule="auto"/>
              <w:rPr>
                <w:rFonts w:ascii="Times New Roman" w:hAnsi="Times New Roman"/>
                <w:highlight w:val="white"/>
              </w:rPr>
            </w:pPr>
            <w:r>
              <w:rPr>
                <w:rFonts w:ascii="Times New Roman" w:hAnsi="Times New Roman"/>
                <w:highlight w:val="white"/>
              </w:rPr>
              <w:t>14</w:t>
            </w:r>
          </w:p>
        </w:tc>
        <w:tc>
          <w:tcPr>
            <w:tcW w:w="807" w:type="dxa"/>
            <w:shd w:val="clear" w:color="auto" w:fill="auto"/>
            <w:tcMar>
              <w:top w:w="100" w:type="dxa"/>
              <w:left w:w="100" w:type="dxa"/>
              <w:bottom w:w="100" w:type="dxa"/>
              <w:right w:w="100" w:type="dxa"/>
            </w:tcMar>
          </w:tcPr>
          <w:p w14:paraId="7D0FBFA4" w14:textId="77777777" w:rsidR="004B3FF4" w:rsidRPr="0073400D" w:rsidRDefault="004B3FF4" w:rsidP="004B3FF4">
            <w:pPr>
              <w:widowControl w:val="0"/>
              <w:spacing w:line="360" w:lineRule="auto"/>
              <w:rPr>
                <w:rFonts w:ascii="Times New Roman" w:hAnsi="Times New Roman"/>
                <w:highlight w:val="white"/>
              </w:rPr>
            </w:pPr>
            <w:r w:rsidRPr="0073400D">
              <w:rPr>
                <w:rFonts w:ascii="Times New Roman" w:hAnsi="Times New Roman"/>
                <w:highlight w:val="white"/>
              </w:rPr>
              <w:t>100%</w:t>
            </w:r>
          </w:p>
        </w:tc>
      </w:tr>
      <w:tr w:rsidR="004B3FF4" w:rsidRPr="0073400D" w14:paraId="6F7DB735" w14:textId="77777777" w:rsidTr="00D55D1B">
        <w:trPr>
          <w:trHeight w:val="440"/>
        </w:trPr>
        <w:tc>
          <w:tcPr>
            <w:tcW w:w="9161" w:type="dxa"/>
            <w:gridSpan w:val="7"/>
            <w:shd w:val="clear" w:color="auto" w:fill="auto"/>
            <w:tcMar>
              <w:top w:w="100" w:type="dxa"/>
              <w:left w:w="100" w:type="dxa"/>
              <w:bottom w:w="100" w:type="dxa"/>
              <w:right w:w="100" w:type="dxa"/>
            </w:tcMar>
          </w:tcPr>
          <w:p w14:paraId="5D3FB132" w14:textId="64BE37DC" w:rsidR="004B3FF4" w:rsidRPr="0073400D" w:rsidRDefault="00BC35D6" w:rsidP="00EE2611">
            <w:pPr>
              <w:widowControl w:val="0"/>
              <w:numPr>
                <w:ilvl w:val="0"/>
                <w:numId w:val="42"/>
              </w:numPr>
              <w:pBdr>
                <w:top w:val="nil"/>
                <w:left w:val="nil"/>
                <w:bottom w:val="nil"/>
                <w:right w:val="nil"/>
                <w:between w:val="nil"/>
              </w:pBdr>
              <w:spacing w:line="360" w:lineRule="auto"/>
              <w:rPr>
                <w:rFonts w:ascii="Times New Roman" w:hAnsi="Times New Roman"/>
                <w:b/>
                <w:highlight w:val="white"/>
              </w:rPr>
            </w:pPr>
            <w:r>
              <w:rPr>
                <w:rFonts w:ascii="Times New Roman" w:hAnsi="Times New Roman"/>
                <w:b/>
                <w:highlight w:val="white"/>
              </w:rPr>
              <w:lastRenderedPageBreak/>
              <w:t>Màn</w:t>
            </w:r>
            <w:r>
              <w:rPr>
                <w:rFonts w:ascii="Times New Roman" w:hAnsi="Times New Roman"/>
                <w:b/>
                <w:highlight w:val="white"/>
                <w:lang w:val="vi-VN"/>
              </w:rPr>
              <w:t xml:space="preserve"> Hình</w:t>
            </w:r>
            <w:r w:rsidR="004B3FF4" w:rsidRPr="0073400D">
              <w:rPr>
                <w:rFonts w:ascii="Times New Roman" w:hAnsi="Times New Roman"/>
                <w:b/>
                <w:highlight w:val="white"/>
              </w:rPr>
              <w:t xml:space="preserve"> thể loại</w:t>
            </w:r>
          </w:p>
        </w:tc>
      </w:tr>
      <w:tr w:rsidR="004B3FF4" w:rsidRPr="0073400D" w14:paraId="26E722F4" w14:textId="77777777" w:rsidTr="009E3C48">
        <w:tc>
          <w:tcPr>
            <w:tcW w:w="820" w:type="dxa"/>
            <w:shd w:val="clear" w:color="auto" w:fill="auto"/>
            <w:tcMar>
              <w:top w:w="100" w:type="dxa"/>
              <w:left w:w="100" w:type="dxa"/>
              <w:bottom w:w="100" w:type="dxa"/>
              <w:right w:w="100" w:type="dxa"/>
            </w:tcMar>
          </w:tcPr>
          <w:p w14:paraId="44EA699C" w14:textId="77777777" w:rsidR="004B3FF4" w:rsidRPr="0073400D" w:rsidRDefault="004B3FF4" w:rsidP="004B3FF4">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5</w:t>
            </w:r>
            <w:r w:rsidRPr="0073400D">
              <w:rPr>
                <w:rFonts w:ascii="Times New Roman" w:hAnsi="Times New Roman"/>
                <w:highlight w:val="white"/>
              </w:rPr>
              <w:t>.1</w:t>
            </w:r>
          </w:p>
        </w:tc>
        <w:tc>
          <w:tcPr>
            <w:tcW w:w="2147" w:type="dxa"/>
            <w:shd w:val="clear" w:color="auto" w:fill="auto"/>
            <w:tcMar>
              <w:top w:w="100" w:type="dxa"/>
              <w:left w:w="100" w:type="dxa"/>
              <w:bottom w:w="100" w:type="dxa"/>
              <w:right w:w="100" w:type="dxa"/>
            </w:tcMar>
          </w:tcPr>
          <w:p w14:paraId="6FE25B2A" w14:textId="4AC79392" w:rsidR="004B3FF4" w:rsidRPr="001C3BDB" w:rsidRDefault="00BC35D6" w:rsidP="004B3FF4">
            <w:pPr>
              <w:widowControl w:val="0"/>
              <w:spacing w:line="360" w:lineRule="auto"/>
              <w:rPr>
                <w:rFonts w:ascii="Times New Roman" w:hAnsi="Times New Roman"/>
                <w:highlight w:val="white"/>
                <w:lang w:val="vi-VN"/>
              </w:rPr>
            </w:pPr>
            <w:r w:rsidRPr="0073400D">
              <w:rPr>
                <w:rFonts w:ascii="Times New Roman" w:hAnsi="Times New Roman"/>
                <w:highlight w:val="white"/>
              </w:rPr>
              <w:t>Code</w:t>
            </w:r>
            <w:r>
              <w:rPr>
                <w:rFonts w:ascii="Times New Roman" w:hAnsi="Times New Roman"/>
                <w:highlight w:val="white"/>
                <w:lang w:val="vi-VN"/>
              </w:rPr>
              <w:t xml:space="preserve"> giao </w:t>
            </w:r>
            <w:r w:rsidR="00CF7B36">
              <w:rPr>
                <w:rFonts w:ascii="Times New Roman" w:hAnsi="Times New Roman"/>
                <w:highlight w:val="white"/>
                <w:lang w:val="vi-VN"/>
              </w:rPr>
              <w:t>diện,</w:t>
            </w:r>
            <w:r w:rsidR="00837464">
              <w:rPr>
                <w:rFonts w:ascii="Times New Roman" w:hAnsi="Times New Roman"/>
                <w:highlight w:val="white"/>
              </w:rPr>
              <w:t xml:space="preserve"> </w:t>
            </w:r>
            <w:r w:rsidRPr="0073400D">
              <w:rPr>
                <w:rFonts w:ascii="Times New Roman" w:hAnsi="Times New Roman"/>
                <w:highlight w:val="white"/>
              </w:rPr>
              <w:t xml:space="preserve">chức </w:t>
            </w:r>
            <w:r w:rsidR="001C3BDB">
              <w:rPr>
                <w:rFonts w:ascii="Times New Roman" w:hAnsi="Times New Roman"/>
                <w:highlight w:val="white"/>
              </w:rPr>
              <w:t>năng</w:t>
            </w:r>
            <w:r w:rsidR="001C3BDB">
              <w:rPr>
                <w:rFonts w:ascii="Times New Roman" w:hAnsi="Times New Roman"/>
                <w:highlight w:val="white"/>
                <w:lang w:val="vi-VN"/>
              </w:rPr>
              <w:t>,</w:t>
            </w:r>
            <w:r w:rsidR="00837464">
              <w:rPr>
                <w:rFonts w:ascii="Times New Roman" w:hAnsi="Times New Roman"/>
                <w:highlight w:val="white"/>
              </w:rPr>
              <w:t xml:space="preserve"> </w:t>
            </w:r>
            <w:r w:rsidR="001C3BDB">
              <w:rPr>
                <w:rFonts w:ascii="Times New Roman" w:hAnsi="Times New Roman"/>
                <w:highlight w:val="white"/>
                <w:lang w:val="vi-VN"/>
              </w:rPr>
              <w:t>hiển thị tất cả thể loại mặt hàng từ server.</w:t>
            </w:r>
          </w:p>
        </w:tc>
        <w:tc>
          <w:tcPr>
            <w:tcW w:w="1276" w:type="dxa"/>
            <w:shd w:val="clear" w:color="auto" w:fill="auto"/>
            <w:tcMar>
              <w:top w:w="100" w:type="dxa"/>
              <w:left w:w="100" w:type="dxa"/>
              <w:bottom w:w="100" w:type="dxa"/>
              <w:right w:w="100" w:type="dxa"/>
            </w:tcMar>
          </w:tcPr>
          <w:p w14:paraId="59D03DC3" w14:textId="04C1FB80" w:rsidR="004B3FF4" w:rsidRPr="0073400D" w:rsidRDefault="00BC35D6" w:rsidP="004B3FF4">
            <w:pPr>
              <w:widowControl w:val="0"/>
              <w:spacing w:line="360" w:lineRule="auto"/>
              <w:rPr>
                <w:rFonts w:ascii="Times New Roman" w:hAnsi="Times New Roman"/>
                <w:highlight w:val="white"/>
              </w:rPr>
            </w:pPr>
            <w:r>
              <w:rPr>
                <w:rFonts w:ascii="Times New Roman" w:hAnsi="Times New Roman"/>
                <w:highlight w:val="white"/>
              </w:rPr>
              <w:t>Quang</w:t>
            </w:r>
          </w:p>
        </w:tc>
        <w:tc>
          <w:tcPr>
            <w:tcW w:w="1417" w:type="dxa"/>
            <w:shd w:val="clear" w:color="auto" w:fill="auto"/>
            <w:tcMar>
              <w:top w:w="100" w:type="dxa"/>
              <w:left w:w="100" w:type="dxa"/>
              <w:bottom w:w="100" w:type="dxa"/>
              <w:right w:w="100" w:type="dxa"/>
            </w:tcMar>
          </w:tcPr>
          <w:p w14:paraId="24DE4413" w14:textId="75BE35C5" w:rsidR="004B3FF4" w:rsidRPr="0073400D" w:rsidRDefault="004B3FF4" w:rsidP="004B3FF4">
            <w:pPr>
              <w:widowControl w:val="0"/>
              <w:spacing w:line="360" w:lineRule="auto"/>
              <w:rPr>
                <w:rFonts w:ascii="Times New Roman" w:hAnsi="Times New Roman"/>
                <w:highlight w:val="white"/>
              </w:rPr>
            </w:pPr>
            <w:r w:rsidRPr="0073400D">
              <w:rPr>
                <w:rFonts w:ascii="Times New Roman" w:hAnsi="Times New Roman"/>
                <w:highlight w:val="white"/>
              </w:rPr>
              <w:t>18/</w:t>
            </w:r>
            <w:r w:rsidR="00BC35D6">
              <w:rPr>
                <w:rFonts w:ascii="Times New Roman" w:hAnsi="Times New Roman"/>
                <w:highlight w:val="white"/>
              </w:rPr>
              <w:t>10</w:t>
            </w:r>
            <w:r w:rsidRPr="0073400D">
              <w:rPr>
                <w:rFonts w:ascii="Times New Roman" w:hAnsi="Times New Roman"/>
                <w:highlight w:val="white"/>
              </w:rPr>
              <w:t>/2022</w:t>
            </w:r>
          </w:p>
        </w:tc>
        <w:tc>
          <w:tcPr>
            <w:tcW w:w="1560" w:type="dxa"/>
            <w:shd w:val="clear" w:color="auto" w:fill="auto"/>
            <w:tcMar>
              <w:top w:w="100" w:type="dxa"/>
              <w:left w:w="100" w:type="dxa"/>
              <w:bottom w:w="100" w:type="dxa"/>
              <w:right w:w="100" w:type="dxa"/>
            </w:tcMar>
          </w:tcPr>
          <w:p w14:paraId="7DE64565" w14:textId="116BAE38" w:rsidR="004B3FF4" w:rsidRPr="0073400D" w:rsidRDefault="00BC35D6" w:rsidP="004B3FF4">
            <w:pPr>
              <w:widowControl w:val="0"/>
              <w:spacing w:line="360" w:lineRule="auto"/>
              <w:rPr>
                <w:rFonts w:ascii="Times New Roman" w:hAnsi="Times New Roman"/>
                <w:highlight w:val="white"/>
              </w:rPr>
            </w:pPr>
            <w:r>
              <w:rPr>
                <w:rFonts w:ascii="Times New Roman" w:hAnsi="Times New Roman"/>
                <w:highlight w:val="white"/>
              </w:rPr>
              <w:t>18</w:t>
            </w:r>
            <w:r w:rsidR="004B3FF4" w:rsidRPr="0073400D">
              <w:rPr>
                <w:rFonts w:ascii="Times New Roman" w:hAnsi="Times New Roman"/>
                <w:highlight w:val="white"/>
              </w:rPr>
              <w:t>/</w:t>
            </w:r>
            <w:r>
              <w:rPr>
                <w:rFonts w:ascii="Times New Roman" w:hAnsi="Times New Roman"/>
                <w:highlight w:val="white"/>
              </w:rPr>
              <w:t>10</w:t>
            </w:r>
            <w:r w:rsidR="004B3FF4" w:rsidRPr="0073400D">
              <w:rPr>
                <w:rFonts w:ascii="Times New Roman" w:hAnsi="Times New Roman"/>
                <w:highlight w:val="white"/>
              </w:rPr>
              <w:t>/2022</w:t>
            </w:r>
          </w:p>
        </w:tc>
        <w:tc>
          <w:tcPr>
            <w:tcW w:w="1134" w:type="dxa"/>
            <w:shd w:val="clear" w:color="auto" w:fill="auto"/>
            <w:tcMar>
              <w:top w:w="100" w:type="dxa"/>
              <w:left w:w="100" w:type="dxa"/>
              <w:bottom w:w="100" w:type="dxa"/>
              <w:right w:w="100" w:type="dxa"/>
            </w:tcMar>
          </w:tcPr>
          <w:p w14:paraId="06013240" w14:textId="4296F694" w:rsidR="004B3FF4" w:rsidRPr="0073400D" w:rsidRDefault="00BC35D6" w:rsidP="004B3FF4">
            <w:pPr>
              <w:widowControl w:val="0"/>
              <w:spacing w:line="360" w:lineRule="auto"/>
              <w:rPr>
                <w:rFonts w:ascii="Times New Roman" w:hAnsi="Times New Roman"/>
                <w:highlight w:val="white"/>
              </w:rPr>
            </w:pPr>
            <w:r>
              <w:rPr>
                <w:rFonts w:ascii="Times New Roman" w:hAnsi="Times New Roman"/>
                <w:highlight w:val="white"/>
              </w:rPr>
              <w:t>24</w:t>
            </w:r>
          </w:p>
        </w:tc>
        <w:tc>
          <w:tcPr>
            <w:tcW w:w="807" w:type="dxa"/>
            <w:shd w:val="clear" w:color="auto" w:fill="auto"/>
            <w:tcMar>
              <w:top w:w="100" w:type="dxa"/>
              <w:left w:w="100" w:type="dxa"/>
              <w:bottom w:w="100" w:type="dxa"/>
              <w:right w:w="100" w:type="dxa"/>
            </w:tcMar>
          </w:tcPr>
          <w:p w14:paraId="76F16CC8" w14:textId="77777777" w:rsidR="004B3FF4" w:rsidRPr="0073400D" w:rsidRDefault="004B3FF4" w:rsidP="004B3FF4">
            <w:pPr>
              <w:widowControl w:val="0"/>
              <w:spacing w:line="360" w:lineRule="auto"/>
              <w:rPr>
                <w:rFonts w:ascii="Times New Roman" w:hAnsi="Times New Roman"/>
                <w:highlight w:val="white"/>
              </w:rPr>
            </w:pPr>
            <w:r w:rsidRPr="0073400D">
              <w:rPr>
                <w:rFonts w:ascii="Times New Roman" w:hAnsi="Times New Roman"/>
                <w:highlight w:val="white"/>
              </w:rPr>
              <w:t>100%</w:t>
            </w:r>
          </w:p>
        </w:tc>
      </w:tr>
      <w:tr w:rsidR="004B3FF4" w:rsidRPr="0073400D" w14:paraId="5BCA9DBD" w14:textId="77777777" w:rsidTr="00D55D1B">
        <w:trPr>
          <w:trHeight w:val="440"/>
        </w:trPr>
        <w:tc>
          <w:tcPr>
            <w:tcW w:w="9161" w:type="dxa"/>
            <w:gridSpan w:val="7"/>
            <w:shd w:val="clear" w:color="auto" w:fill="auto"/>
            <w:tcMar>
              <w:top w:w="100" w:type="dxa"/>
              <w:left w:w="100" w:type="dxa"/>
              <w:bottom w:w="100" w:type="dxa"/>
              <w:right w:w="100" w:type="dxa"/>
            </w:tcMar>
          </w:tcPr>
          <w:p w14:paraId="0C34AC82" w14:textId="77AA04FE" w:rsidR="004B3FF4" w:rsidRPr="0073400D" w:rsidRDefault="00FE4929" w:rsidP="00EE2611">
            <w:pPr>
              <w:widowControl w:val="0"/>
              <w:numPr>
                <w:ilvl w:val="0"/>
                <w:numId w:val="42"/>
              </w:numPr>
              <w:pBdr>
                <w:top w:val="nil"/>
                <w:left w:val="nil"/>
                <w:bottom w:val="nil"/>
                <w:right w:val="nil"/>
                <w:between w:val="nil"/>
              </w:pBdr>
              <w:spacing w:line="360" w:lineRule="auto"/>
              <w:rPr>
                <w:rFonts w:ascii="Times New Roman" w:hAnsi="Times New Roman"/>
                <w:b/>
                <w:highlight w:val="white"/>
              </w:rPr>
            </w:pPr>
            <w:r>
              <w:rPr>
                <w:rFonts w:ascii="Times New Roman" w:hAnsi="Times New Roman"/>
                <w:b/>
                <w:highlight w:val="white"/>
              </w:rPr>
              <w:t>Màn</w:t>
            </w:r>
            <w:r>
              <w:rPr>
                <w:rFonts w:ascii="Times New Roman" w:hAnsi="Times New Roman"/>
                <w:b/>
                <w:highlight w:val="white"/>
                <w:lang w:val="vi-VN"/>
              </w:rPr>
              <w:t xml:space="preserve"> Hình</w:t>
            </w:r>
            <w:r w:rsidR="00CF7B36">
              <w:rPr>
                <w:rFonts w:ascii="Times New Roman" w:hAnsi="Times New Roman"/>
                <w:b/>
                <w:highlight w:val="white"/>
                <w:lang w:val="vi-VN"/>
              </w:rPr>
              <w:t xml:space="preserve"> tài khoản</w:t>
            </w:r>
          </w:p>
        </w:tc>
      </w:tr>
      <w:tr w:rsidR="004B3FF4" w:rsidRPr="0073400D" w14:paraId="5654B49A" w14:textId="77777777" w:rsidTr="009E3C48">
        <w:tc>
          <w:tcPr>
            <w:tcW w:w="820" w:type="dxa"/>
            <w:shd w:val="clear" w:color="auto" w:fill="auto"/>
            <w:tcMar>
              <w:top w:w="100" w:type="dxa"/>
              <w:left w:w="100" w:type="dxa"/>
              <w:bottom w:w="100" w:type="dxa"/>
              <w:right w:w="100" w:type="dxa"/>
            </w:tcMar>
          </w:tcPr>
          <w:p w14:paraId="07124371" w14:textId="77777777" w:rsidR="004B3FF4" w:rsidRPr="0073400D" w:rsidRDefault="004B3FF4" w:rsidP="004B3FF4">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6</w:t>
            </w:r>
            <w:r w:rsidRPr="0073400D">
              <w:rPr>
                <w:rFonts w:ascii="Times New Roman" w:hAnsi="Times New Roman"/>
                <w:highlight w:val="white"/>
              </w:rPr>
              <w:t>.1</w:t>
            </w:r>
          </w:p>
        </w:tc>
        <w:tc>
          <w:tcPr>
            <w:tcW w:w="2147" w:type="dxa"/>
            <w:shd w:val="clear" w:color="auto" w:fill="auto"/>
            <w:tcMar>
              <w:top w:w="100" w:type="dxa"/>
              <w:left w:w="100" w:type="dxa"/>
              <w:bottom w:w="100" w:type="dxa"/>
              <w:right w:w="100" w:type="dxa"/>
            </w:tcMar>
          </w:tcPr>
          <w:p w14:paraId="62B1E91E" w14:textId="4FFFFD1C" w:rsidR="004B3FF4" w:rsidRPr="00CF7B36" w:rsidRDefault="00CF7B36" w:rsidP="004B3FF4">
            <w:pPr>
              <w:widowControl w:val="0"/>
              <w:spacing w:line="360" w:lineRule="auto"/>
              <w:rPr>
                <w:rFonts w:ascii="Times New Roman" w:hAnsi="Times New Roman"/>
                <w:highlight w:val="white"/>
                <w:lang w:val="vi-VN"/>
              </w:rPr>
            </w:pPr>
            <w:r>
              <w:rPr>
                <w:rFonts w:ascii="Times New Roman" w:hAnsi="Times New Roman"/>
                <w:highlight w:val="white"/>
              </w:rPr>
              <w:t>Code</w:t>
            </w:r>
            <w:r>
              <w:rPr>
                <w:rFonts w:ascii="Times New Roman" w:hAnsi="Times New Roman"/>
                <w:highlight w:val="white"/>
                <w:lang w:val="vi-VN"/>
              </w:rPr>
              <w:t xml:space="preserve"> giao diện,</w:t>
            </w:r>
            <w:r w:rsidR="00837464">
              <w:rPr>
                <w:rFonts w:ascii="Times New Roman" w:hAnsi="Times New Roman"/>
                <w:highlight w:val="white"/>
              </w:rPr>
              <w:t xml:space="preserve"> </w:t>
            </w:r>
            <w:r>
              <w:rPr>
                <w:rFonts w:ascii="Times New Roman" w:hAnsi="Times New Roman"/>
                <w:highlight w:val="white"/>
                <w:lang w:val="vi-VN"/>
              </w:rPr>
              <w:t>chức năng như thông tin tài khoản,</w:t>
            </w:r>
            <w:r w:rsidR="00837464">
              <w:rPr>
                <w:rFonts w:ascii="Times New Roman" w:hAnsi="Times New Roman"/>
                <w:highlight w:val="white"/>
              </w:rPr>
              <w:t xml:space="preserve"> </w:t>
            </w:r>
            <w:r>
              <w:rPr>
                <w:rFonts w:ascii="Times New Roman" w:hAnsi="Times New Roman"/>
                <w:highlight w:val="white"/>
                <w:lang w:val="vi-VN"/>
              </w:rPr>
              <w:t xml:space="preserve">đơn </w:t>
            </w:r>
            <w:r w:rsidR="00451156">
              <w:rPr>
                <w:rFonts w:ascii="Times New Roman" w:hAnsi="Times New Roman"/>
                <w:highlight w:val="white"/>
                <w:lang w:val="vi-VN"/>
              </w:rPr>
              <w:t xml:space="preserve">   </w:t>
            </w:r>
            <w:r>
              <w:rPr>
                <w:rFonts w:ascii="Times New Roman" w:hAnsi="Times New Roman"/>
                <w:highlight w:val="white"/>
                <w:lang w:val="vi-VN"/>
              </w:rPr>
              <w:t>hàng,</w:t>
            </w:r>
            <w:r w:rsidR="00837464">
              <w:rPr>
                <w:rFonts w:ascii="Times New Roman" w:hAnsi="Times New Roman"/>
                <w:highlight w:val="white"/>
              </w:rPr>
              <w:t xml:space="preserve"> </w:t>
            </w:r>
            <w:r>
              <w:rPr>
                <w:rFonts w:ascii="Times New Roman" w:hAnsi="Times New Roman"/>
                <w:highlight w:val="white"/>
                <w:lang w:val="vi-VN"/>
              </w:rPr>
              <w:t>địa chỉ giao hàng,</w:t>
            </w:r>
            <w:r w:rsidR="00837464">
              <w:rPr>
                <w:rFonts w:ascii="Times New Roman" w:hAnsi="Times New Roman"/>
                <w:highlight w:val="white"/>
              </w:rPr>
              <w:t xml:space="preserve"> </w:t>
            </w:r>
            <w:r>
              <w:rPr>
                <w:rFonts w:ascii="Times New Roman" w:hAnsi="Times New Roman"/>
                <w:highlight w:val="white"/>
                <w:lang w:val="vi-VN"/>
              </w:rPr>
              <w:t>yêu thích,</w:t>
            </w:r>
            <w:r w:rsidR="00837464">
              <w:rPr>
                <w:rFonts w:ascii="Times New Roman" w:hAnsi="Times New Roman"/>
                <w:highlight w:val="white"/>
              </w:rPr>
              <w:t xml:space="preserve"> </w:t>
            </w:r>
            <w:r>
              <w:rPr>
                <w:rFonts w:ascii="Times New Roman" w:hAnsi="Times New Roman"/>
                <w:highlight w:val="white"/>
                <w:lang w:val="vi-VN"/>
              </w:rPr>
              <w:t>cài đặt,</w:t>
            </w:r>
            <w:r w:rsidR="00837464">
              <w:rPr>
                <w:rFonts w:ascii="Times New Roman" w:hAnsi="Times New Roman"/>
                <w:highlight w:val="white"/>
              </w:rPr>
              <w:t xml:space="preserve"> </w:t>
            </w:r>
            <w:r>
              <w:rPr>
                <w:rFonts w:ascii="Times New Roman" w:hAnsi="Times New Roman"/>
                <w:highlight w:val="white"/>
                <w:lang w:val="vi-VN"/>
              </w:rPr>
              <w:t xml:space="preserve">vị trí cửa </w:t>
            </w:r>
            <w:r w:rsidR="002E3312">
              <w:rPr>
                <w:rFonts w:ascii="Times New Roman" w:hAnsi="Times New Roman"/>
                <w:highlight w:val="white"/>
                <w:lang w:val="vi-VN"/>
              </w:rPr>
              <w:t>hàng,</w:t>
            </w:r>
            <w:r w:rsidR="00837464">
              <w:rPr>
                <w:rFonts w:ascii="Times New Roman" w:hAnsi="Times New Roman"/>
                <w:highlight w:val="white"/>
              </w:rPr>
              <w:t xml:space="preserve"> </w:t>
            </w:r>
            <w:r w:rsidR="002E3312">
              <w:rPr>
                <w:rFonts w:ascii="Times New Roman" w:hAnsi="Times New Roman"/>
                <w:highlight w:val="white"/>
                <w:lang w:val="vi-VN"/>
              </w:rPr>
              <w:t>đăng xuất.</w:t>
            </w:r>
          </w:p>
        </w:tc>
        <w:tc>
          <w:tcPr>
            <w:tcW w:w="1276" w:type="dxa"/>
            <w:shd w:val="clear" w:color="auto" w:fill="auto"/>
            <w:tcMar>
              <w:top w:w="100" w:type="dxa"/>
              <w:left w:w="100" w:type="dxa"/>
              <w:bottom w:w="100" w:type="dxa"/>
              <w:right w:w="100" w:type="dxa"/>
            </w:tcMar>
          </w:tcPr>
          <w:p w14:paraId="5E48FE09" w14:textId="7B89D5E8" w:rsidR="004B3FF4" w:rsidRPr="00451156" w:rsidRDefault="00451156" w:rsidP="004B3FF4">
            <w:pPr>
              <w:widowControl w:val="0"/>
              <w:spacing w:line="360" w:lineRule="auto"/>
              <w:rPr>
                <w:rFonts w:ascii="Times New Roman" w:hAnsi="Times New Roman"/>
                <w:highlight w:val="white"/>
                <w:lang w:val="vi-VN"/>
              </w:rPr>
            </w:pPr>
            <w:r>
              <w:rPr>
                <w:rFonts w:ascii="Times New Roman" w:hAnsi="Times New Roman"/>
                <w:highlight w:val="white"/>
              </w:rPr>
              <w:t>Quang</w:t>
            </w:r>
            <w:r>
              <w:rPr>
                <w:rFonts w:ascii="Times New Roman" w:hAnsi="Times New Roman"/>
                <w:highlight w:val="white"/>
                <w:lang w:val="vi-VN"/>
              </w:rPr>
              <w:t>,</w:t>
            </w:r>
            <w:r w:rsidR="00837464">
              <w:rPr>
                <w:rFonts w:ascii="Times New Roman" w:hAnsi="Times New Roman"/>
                <w:highlight w:val="white"/>
              </w:rPr>
              <w:t xml:space="preserve"> </w:t>
            </w:r>
            <w:r>
              <w:rPr>
                <w:rFonts w:ascii="Times New Roman" w:hAnsi="Times New Roman"/>
                <w:highlight w:val="white"/>
                <w:lang w:val="vi-VN"/>
              </w:rPr>
              <w:t>Minh Quân</w:t>
            </w:r>
          </w:p>
        </w:tc>
        <w:tc>
          <w:tcPr>
            <w:tcW w:w="1417" w:type="dxa"/>
            <w:shd w:val="clear" w:color="auto" w:fill="auto"/>
            <w:tcMar>
              <w:top w:w="100" w:type="dxa"/>
              <w:left w:w="100" w:type="dxa"/>
              <w:bottom w:w="100" w:type="dxa"/>
              <w:right w:w="100" w:type="dxa"/>
            </w:tcMar>
          </w:tcPr>
          <w:p w14:paraId="31468CD1" w14:textId="7D72139D" w:rsidR="004B3FF4" w:rsidRPr="0073400D" w:rsidRDefault="00CF7B36" w:rsidP="004B3FF4">
            <w:pPr>
              <w:widowControl w:val="0"/>
              <w:spacing w:line="360" w:lineRule="auto"/>
              <w:rPr>
                <w:rFonts w:ascii="Times New Roman" w:hAnsi="Times New Roman"/>
                <w:highlight w:val="white"/>
              </w:rPr>
            </w:pPr>
            <w:r>
              <w:rPr>
                <w:rFonts w:ascii="Times New Roman" w:hAnsi="Times New Roman"/>
                <w:highlight w:val="white"/>
              </w:rPr>
              <w:t>06</w:t>
            </w:r>
            <w:r w:rsidR="004B3FF4" w:rsidRPr="0073400D">
              <w:rPr>
                <w:rFonts w:ascii="Times New Roman" w:hAnsi="Times New Roman"/>
                <w:highlight w:val="white"/>
              </w:rPr>
              <w:t>/</w:t>
            </w:r>
            <w:r>
              <w:rPr>
                <w:rFonts w:ascii="Times New Roman" w:hAnsi="Times New Roman"/>
                <w:highlight w:val="white"/>
              </w:rPr>
              <w:t>11</w:t>
            </w:r>
            <w:r w:rsidR="004B3FF4" w:rsidRPr="0073400D">
              <w:rPr>
                <w:rFonts w:ascii="Times New Roman" w:hAnsi="Times New Roman"/>
                <w:highlight w:val="white"/>
              </w:rPr>
              <w:t>/2022</w:t>
            </w:r>
          </w:p>
        </w:tc>
        <w:tc>
          <w:tcPr>
            <w:tcW w:w="1560" w:type="dxa"/>
            <w:shd w:val="clear" w:color="auto" w:fill="auto"/>
            <w:tcMar>
              <w:top w:w="100" w:type="dxa"/>
              <w:left w:w="100" w:type="dxa"/>
              <w:bottom w:w="100" w:type="dxa"/>
              <w:right w:w="100" w:type="dxa"/>
            </w:tcMar>
          </w:tcPr>
          <w:p w14:paraId="7A94F6D4" w14:textId="36EEF035" w:rsidR="004B3FF4" w:rsidRPr="0073400D" w:rsidRDefault="00CF7B36" w:rsidP="004B3FF4">
            <w:pPr>
              <w:widowControl w:val="0"/>
              <w:spacing w:line="360" w:lineRule="auto"/>
              <w:rPr>
                <w:rFonts w:ascii="Times New Roman" w:hAnsi="Times New Roman"/>
                <w:highlight w:val="white"/>
              </w:rPr>
            </w:pPr>
            <w:r>
              <w:rPr>
                <w:rFonts w:ascii="Times New Roman" w:hAnsi="Times New Roman"/>
                <w:highlight w:val="white"/>
              </w:rPr>
              <w:t>15</w:t>
            </w:r>
            <w:r w:rsidR="004B3FF4" w:rsidRPr="0073400D">
              <w:rPr>
                <w:rFonts w:ascii="Times New Roman" w:hAnsi="Times New Roman"/>
                <w:highlight w:val="white"/>
              </w:rPr>
              <w:t>/</w:t>
            </w:r>
            <w:r>
              <w:rPr>
                <w:rFonts w:ascii="Times New Roman" w:hAnsi="Times New Roman"/>
                <w:highlight w:val="white"/>
              </w:rPr>
              <w:t>11</w:t>
            </w:r>
            <w:r w:rsidR="004B3FF4" w:rsidRPr="0073400D">
              <w:rPr>
                <w:rFonts w:ascii="Times New Roman" w:hAnsi="Times New Roman"/>
                <w:highlight w:val="white"/>
              </w:rPr>
              <w:t>/2022</w:t>
            </w:r>
          </w:p>
        </w:tc>
        <w:tc>
          <w:tcPr>
            <w:tcW w:w="1134" w:type="dxa"/>
            <w:shd w:val="clear" w:color="auto" w:fill="auto"/>
            <w:tcMar>
              <w:top w:w="100" w:type="dxa"/>
              <w:left w:w="100" w:type="dxa"/>
              <w:bottom w:w="100" w:type="dxa"/>
              <w:right w:w="100" w:type="dxa"/>
            </w:tcMar>
          </w:tcPr>
          <w:p w14:paraId="3FCE191A" w14:textId="7957FC53" w:rsidR="004B3FF4" w:rsidRPr="0073400D" w:rsidRDefault="00CF7B36" w:rsidP="004B3FF4">
            <w:pPr>
              <w:widowControl w:val="0"/>
              <w:spacing w:line="360" w:lineRule="auto"/>
              <w:rPr>
                <w:rFonts w:ascii="Times New Roman" w:hAnsi="Times New Roman"/>
                <w:highlight w:val="white"/>
              </w:rPr>
            </w:pPr>
            <w:r>
              <w:rPr>
                <w:rFonts w:ascii="Times New Roman" w:hAnsi="Times New Roman"/>
                <w:highlight w:val="white"/>
              </w:rPr>
              <w:t>26</w:t>
            </w:r>
          </w:p>
        </w:tc>
        <w:tc>
          <w:tcPr>
            <w:tcW w:w="807" w:type="dxa"/>
            <w:shd w:val="clear" w:color="auto" w:fill="auto"/>
            <w:tcMar>
              <w:top w:w="100" w:type="dxa"/>
              <w:left w:w="100" w:type="dxa"/>
              <w:bottom w:w="100" w:type="dxa"/>
              <w:right w:w="100" w:type="dxa"/>
            </w:tcMar>
          </w:tcPr>
          <w:p w14:paraId="60A5DE79" w14:textId="77777777" w:rsidR="004B3FF4" w:rsidRPr="0073400D" w:rsidRDefault="004B3FF4" w:rsidP="004B3FF4">
            <w:pPr>
              <w:widowControl w:val="0"/>
              <w:spacing w:line="360" w:lineRule="auto"/>
              <w:rPr>
                <w:rFonts w:ascii="Times New Roman" w:hAnsi="Times New Roman"/>
                <w:highlight w:val="white"/>
              </w:rPr>
            </w:pPr>
            <w:r w:rsidRPr="0073400D">
              <w:rPr>
                <w:rFonts w:ascii="Times New Roman" w:hAnsi="Times New Roman"/>
                <w:highlight w:val="white"/>
              </w:rPr>
              <w:t>100%</w:t>
            </w:r>
          </w:p>
        </w:tc>
      </w:tr>
      <w:tr w:rsidR="004B3FF4" w:rsidRPr="0073400D" w14:paraId="6BF9049A" w14:textId="77777777" w:rsidTr="00D55D1B">
        <w:trPr>
          <w:trHeight w:val="440"/>
        </w:trPr>
        <w:tc>
          <w:tcPr>
            <w:tcW w:w="9161" w:type="dxa"/>
            <w:gridSpan w:val="7"/>
            <w:shd w:val="clear" w:color="auto" w:fill="auto"/>
            <w:tcMar>
              <w:top w:w="100" w:type="dxa"/>
              <w:left w:w="100" w:type="dxa"/>
              <w:bottom w:w="100" w:type="dxa"/>
              <w:right w:w="100" w:type="dxa"/>
            </w:tcMar>
          </w:tcPr>
          <w:p w14:paraId="0AA16053" w14:textId="26E8DCC6" w:rsidR="004B3FF4" w:rsidRPr="0073400D" w:rsidRDefault="008B5C85" w:rsidP="00EE2611">
            <w:pPr>
              <w:widowControl w:val="0"/>
              <w:numPr>
                <w:ilvl w:val="0"/>
                <w:numId w:val="42"/>
              </w:numPr>
              <w:pBdr>
                <w:top w:val="nil"/>
                <w:left w:val="nil"/>
                <w:bottom w:val="nil"/>
                <w:right w:val="nil"/>
                <w:between w:val="nil"/>
              </w:pBdr>
              <w:spacing w:line="360" w:lineRule="auto"/>
              <w:rPr>
                <w:rFonts w:ascii="Times New Roman" w:hAnsi="Times New Roman"/>
                <w:b/>
                <w:highlight w:val="white"/>
              </w:rPr>
            </w:pPr>
            <w:r>
              <w:rPr>
                <w:rFonts w:ascii="Times New Roman" w:hAnsi="Times New Roman"/>
                <w:b/>
                <w:highlight w:val="white"/>
              </w:rPr>
              <w:t>Màn</w:t>
            </w:r>
            <w:r>
              <w:rPr>
                <w:rFonts w:ascii="Times New Roman" w:hAnsi="Times New Roman"/>
                <w:b/>
                <w:highlight w:val="white"/>
                <w:lang w:val="vi-VN"/>
              </w:rPr>
              <w:t xml:space="preserve"> hình</w:t>
            </w:r>
            <w:r w:rsidR="009549B9">
              <w:rPr>
                <w:rFonts w:ascii="Times New Roman" w:hAnsi="Times New Roman"/>
                <w:b/>
                <w:highlight w:val="white"/>
                <w:lang w:val="vi-VN"/>
              </w:rPr>
              <w:t xml:space="preserve"> thông tin</w:t>
            </w:r>
            <w:r>
              <w:rPr>
                <w:rFonts w:ascii="Times New Roman" w:hAnsi="Times New Roman"/>
                <w:b/>
                <w:highlight w:val="white"/>
                <w:lang w:val="vi-VN"/>
              </w:rPr>
              <w:t xml:space="preserve"> </w:t>
            </w:r>
            <w:r w:rsidR="004B3FF4" w:rsidRPr="0073400D">
              <w:rPr>
                <w:rFonts w:ascii="Times New Roman" w:hAnsi="Times New Roman"/>
                <w:b/>
                <w:highlight w:val="white"/>
              </w:rPr>
              <w:t>tài khoản</w:t>
            </w:r>
          </w:p>
        </w:tc>
      </w:tr>
      <w:tr w:rsidR="004B3FF4" w:rsidRPr="0073400D" w14:paraId="6A7B505A" w14:textId="77777777" w:rsidTr="009E3C48">
        <w:tc>
          <w:tcPr>
            <w:tcW w:w="820" w:type="dxa"/>
            <w:shd w:val="clear" w:color="auto" w:fill="auto"/>
            <w:tcMar>
              <w:top w:w="100" w:type="dxa"/>
              <w:left w:w="100" w:type="dxa"/>
              <w:bottom w:w="100" w:type="dxa"/>
              <w:right w:w="100" w:type="dxa"/>
            </w:tcMar>
          </w:tcPr>
          <w:p w14:paraId="4B32677B" w14:textId="77777777" w:rsidR="004B3FF4" w:rsidRPr="0073400D" w:rsidRDefault="004B3FF4" w:rsidP="004B3FF4">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7</w:t>
            </w:r>
            <w:r w:rsidRPr="0073400D">
              <w:rPr>
                <w:rFonts w:ascii="Times New Roman" w:hAnsi="Times New Roman"/>
                <w:highlight w:val="white"/>
              </w:rPr>
              <w:t>.1</w:t>
            </w:r>
          </w:p>
        </w:tc>
        <w:tc>
          <w:tcPr>
            <w:tcW w:w="2147" w:type="dxa"/>
            <w:shd w:val="clear" w:color="auto" w:fill="auto"/>
            <w:tcMar>
              <w:top w:w="100" w:type="dxa"/>
              <w:left w:w="100" w:type="dxa"/>
              <w:bottom w:w="100" w:type="dxa"/>
              <w:right w:w="100" w:type="dxa"/>
            </w:tcMar>
          </w:tcPr>
          <w:p w14:paraId="67B8A3EF" w14:textId="0FAEC02D" w:rsidR="004B3FF4" w:rsidRPr="00451156" w:rsidRDefault="004B3FF4" w:rsidP="004B3FF4">
            <w:pPr>
              <w:widowControl w:val="0"/>
              <w:spacing w:line="360" w:lineRule="auto"/>
              <w:rPr>
                <w:rFonts w:ascii="Times New Roman" w:hAnsi="Times New Roman"/>
                <w:highlight w:val="white"/>
                <w:lang w:val="vi-VN"/>
              </w:rPr>
            </w:pPr>
            <w:r w:rsidRPr="0073400D">
              <w:rPr>
                <w:rFonts w:ascii="Times New Roman" w:hAnsi="Times New Roman"/>
                <w:highlight w:val="white"/>
              </w:rPr>
              <w:t>Code</w:t>
            </w:r>
            <w:r w:rsidR="008B5C85">
              <w:rPr>
                <w:rFonts w:ascii="Times New Roman" w:hAnsi="Times New Roman"/>
                <w:highlight w:val="white"/>
                <w:lang w:val="vi-VN"/>
              </w:rPr>
              <w:t xml:space="preserve"> giao diện,</w:t>
            </w:r>
            <w:r w:rsidRPr="0073400D">
              <w:rPr>
                <w:rFonts w:ascii="Times New Roman" w:hAnsi="Times New Roman"/>
                <w:highlight w:val="white"/>
              </w:rPr>
              <w:t xml:space="preserve"> chức năng tài khoản, quản lý thông tin của người dùng như họ tên, địa </w:t>
            </w:r>
            <w:r w:rsidR="00451156">
              <w:rPr>
                <w:rFonts w:ascii="Times New Roman" w:hAnsi="Times New Roman"/>
                <w:highlight w:val="white"/>
              </w:rPr>
              <w:t>chỉ</w:t>
            </w:r>
            <w:r w:rsidR="00017CAE">
              <w:rPr>
                <w:rFonts w:ascii="Times New Roman" w:hAnsi="Times New Roman"/>
                <w:highlight w:val="white"/>
                <w:lang w:val="vi-VN"/>
              </w:rPr>
              <w:t>…</w:t>
            </w:r>
            <w:r w:rsidR="00AD429D">
              <w:rPr>
                <w:rFonts w:ascii="Times New Roman" w:hAnsi="Times New Roman"/>
                <w:highlight w:val="white"/>
                <w:lang w:val="vi-VN"/>
              </w:rPr>
              <w:t>ảnh.</w:t>
            </w:r>
          </w:p>
        </w:tc>
        <w:tc>
          <w:tcPr>
            <w:tcW w:w="1276" w:type="dxa"/>
            <w:shd w:val="clear" w:color="auto" w:fill="auto"/>
            <w:tcMar>
              <w:top w:w="100" w:type="dxa"/>
              <w:left w:w="100" w:type="dxa"/>
              <w:bottom w:w="100" w:type="dxa"/>
              <w:right w:w="100" w:type="dxa"/>
            </w:tcMar>
          </w:tcPr>
          <w:p w14:paraId="31760841" w14:textId="48792FD6" w:rsidR="004B3FF4" w:rsidRPr="0073400D" w:rsidRDefault="00451156" w:rsidP="004B3FF4">
            <w:pPr>
              <w:widowControl w:val="0"/>
              <w:spacing w:line="360" w:lineRule="auto"/>
              <w:rPr>
                <w:rFonts w:ascii="Times New Roman" w:hAnsi="Times New Roman"/>
                <w:highlight w:val="white"/>
              </w:rPr>
            </w:pPr>
            <w:r>
              <w:rPr>
                <w:rFonts w:ascii="Times New Roman" w:hAnsi="Times New Roman"/>
                <w:highlight w:val="white"/>
              </w:rPr>
              <w:t>Quân</w:t>
            </w:r>
          </w:p>
        </w:tc>
        <w:tc>
          <w:tcPr>
            <w:tcW w:w="1417" w:type="dxa"/>
            <w:shd w:val="clear" w:color="auto" w:fill="auto"/>
            <w:tcMar>
              <w:top w:w="100" w:type="dxa"/>
              <w:left w:w="100" w:type="dxa"/>
              <w:bottom w:w="100" w:type="dxa"/>
              <w:right w:w="100" w:type="dxa"/>
            </w:tcMar>
          </w:tcPr>
          <w:p w14:paraId="182765D4" w14:textId="4D35C162" w:rsidR="004B3FF4" w:rsidRPr="0073400D" w:rsidRDefault="00451156" w:rsidP="004B3FF4">
            <w:pPr>
              <w:widowControl w:val="0"/>
              <w:spacing w:line="360" w:lineRule="auto"/>
              <w:rPr>
                <w:rFonts w:ascii="Times New Roman" w:hAnsi="Times New Roman"/>
                <w:highlight w:val="white"/>
              </w:rPr>
            </w:pPr>
            <w:r>
              <w:rPr>
                <w:rFonts w:ascii="Times New Roman" w:hAnsi="Times New Roman"/>
                <w:highlight w:val="white"/>
              </w:rPr>
              <w:t>06</w:t>
            </w:r>
            <w:r w:rsidR="004B3FF4" w:rsidRPr="0073400D">
              <w:rPr>
                <w:rFonts w:ascii="Times New Roman" w:hAnsi="Times New Roman"/>
                <w:highlight w:val="white"/>
              </w:rPr>
              <w:t>/</w:t>
            </w:r>
            <w:r>
              <w:rPr>
                <w:rFonts w:ascii="Times New Roman" w:hAnsi="Times New Roman"/>
                <w:highlight w:val="white"/>
              </w:rPr>
              <w:t>11</w:t>
            </w:r>
            <w:r w:rsidR="004B3FF4" w:rsidRPr="0073400D">
              <w:rPr>
                <w:rFonts w:ascii="Times New Roman" w:hAnsi="Times New Roman"/>
                <w:highlight w:val="white"/>
              </w:rPr>
              <w:t>/2022</w:t>
            </w:r>
          </w:p>
        </w:tc>
        <w:tc>
          <w:tcPr>
            <w:tcW w:w="1560" w:type="dxa"/>
            <w:shd w:val="clear" w:color="auto" w:fill="auto"/>
            <w:tcMar>
              <w:top w:w="100" w:type="dxa"/>
              <w:left w:w="100" w:type="dxa"/>
              <w:bottom w:w="100" w:type="dxa"/>
              <w:right w:w="100" w:type="dxa"/>
            </w:tcMar>
          </w:tcPr>
          <w:p w14:paraId="3A7A430B" w14:textId="4FAFB4F9" w:rsidR="004B3FF4" w:rsidRPr="0073400D" w:rsidRDefault="00451156" w:rsidP="004B3FF4">
            <w:pPr>
              <w:widowControl w:val="0"/>
              <w:spacing w:line="360" w:lineRule="auto"/>
              <w:rPr>
                <w:rFonts w:ascii="Times New Roman" w:hAnsi="Times New Roman"/>
                <w:highlight w:val="white"/>
              </w:rPr>
            </w:pPr>
            <w:r>
              <w:rPr>
                <w:rFonts w:ascii="Times New Roman" w:hAnsi="Times New Roman"/>
                <w:highlight w:val="white"/>
              </w:rPr>
              <w:t>06</w:t>
            </w:r>
            <w:r w:rsidR="004B3FF4" w:rsidRPr="0073400D">
              <w:rPr>
                <w:rFonts w:ascii="Times New Roman" w:hAnsi="Times New Roman"/>
                <w:highlight w:val="white"/>
              </w:rPr>
              <w:t>/</w:t>
            </w:r>
            <w:r>
              <w:rPr>
                <w:rFonts w:ascii="Times New Roman" w:hAnsi="Times New Roman"/>
                <w:highlight w:val="white"/>
              </w:rPr>
              <w:t>11</w:t>
            </w:r>
            <w:r w:rsidR="004B3FF4" w:rsidRPr="0073400D">
              <w:rPr>
                <w:rFonts w:ascii="Times New Roman" w:hAnsi="Times New Roman"/>
                <w:highlight w:val="white"/>
              </w:rPr>
              <w:t>/2022</w:t>
            </w:r>
          </w:p>
        </w:tc>
        <w:tc>
          <w:tcPr>
            <w:tcW w:w="1134" w:type="dxa"/>
            <w:shd w:val="clear" w:color="auto" w:fill="auto"/>
            <w:tcMar>
              <w:top w:w="100" w:type="dxa"/>
              <w:left w:w="100" w:type="dxa"/>
              <w:bottom w:w="100" w:type="dxa"/>
              <w:right w:w="100" w:type="dxa"/>
            </w:tcMar>
          </w:tcPr>
          <w:p w14:paraId="7F6ACC57" w14:textId="275DCFCD" w:rsidR="004B3FF4" w:rsidRPr="0073400D" w:rsidRDefault="00451156" w:rsidP="004B3FF4">
            <w:pPr>
              <w:widowControl w:val="0"/>
              <w:spacing w:line="360" w:lineRule="auto"/>
              <w:rPr>
                <w:rFonts w:ascii="Times New Roman" w:hAnsi="Times New Roman"/>
                <w:highlight w:val="white"/>
              </w:rPr>
            </w:pPr>
            <w:r>
              <w:rPr>
                <w:rFonts w:ascii="Times New Roman" w:hAnsi="Times New Roman"/>
                <w:highlight w:val="white"/>
              </w:rPr>
              <w:t>24</w:t>
            </w:r>
          </w:p>
        </w:tc>
        <w:tc>
          <w:tcPr>
            <w:tcW w:w="807" w:type="dxa"/>
            <w:shd w:val="clear" w:color="auto" w:fill="auto"/>
            <w:tcMar>
              <w:top w:w="100" w:type="dxa"/>
              <w:left w:w="100" w:type="dxa"/>
              <w:bottom w:w="100" w:type="dxa"/>
              <w:right w:w="100" w:type="dxa"/>
            </w:tcMar>
          </w:tcPr>
          <w:p w14:paraId="3F2E3385" w14:textId="77777777" w:rsidR="004B3FF4" w:rsidRPr="0073400D" w:rsidRDefault="004B3FF4" w:rsidP="004B3FF4">
            <w:pPr>
              <w:widowControl w:val="0"/>
              <w:spacing w:line="360" w:lineRule="auto"/>
              <w:rPr>
                <w:rFonts w:ascii="Times New Roman" w:hAnsi="Times New Roman"/>
                <w:highlight w:val="white"/>
              </w:rPr>
            </w:pPr>
            <w:r w:rsidRPr="0073400D">
              <w:rPr>
                <w:rFonts w:ascii="Times New Roman" w:hAnsi="Times New Roman"/>
                <w:highlight w:val="white"/>
              </w:rPr>
              <w:t>100%</w:t>
            </w:r>
          </w:p>
        </w:tc>
      </w:tr>
      <w:tr w:rsidR="004B3FF4" w:rsidRPr="0073400D" w14:paraId="3554D988" w14:textId="77777777" w:rsidTr="00D55D1B">
        <w:trPr>
          <w:trHeight w:val="440"/>
        </w:trPr>
        <w:tc>
          <w:tcPr>
            <w:tcW w:w="9161" w:type="dxa"/>
            <w:gridSpan w:val="7"/>
            <w:shd w:val="clear" w:color="auto" w:fill="auto"/>
            <w:tcMar>
              <w:top w:w="100" w:type="dxa"/>
              <w:left w:w="100" w:type="dxa"/>
              <w:bottom w:w="100" w:type="dxa"/>
              <w:right w:w="100" w:type="dxa"/>
            </w:tcMar>
          </w:tcPr>
          <w:p w14:paraId="17C68123" w14:textId="54A34C46" w:rsidR="004B3FF4" w:rsidRPr="0073400D" w:rsidRDefault="008B5C85" w:rsidP="00EE2611">
            <w:pPr>
              <w:widowControl w:val="0"/>
              <w:numPr>
                <w:ilvl w:val="0"/>
                <w:numId w:val="42"/>
              </w:numPr>
              <w:pBdr>
                <w:top w:val="nil"/>
                <w:left w:val="nil"/>
                <w:bottom w:val="nil"/>
                <w:right w:val="nil"/>
                <w:between w:val="nil"/>
              </w:pBdr>
              <w:spacing w:line="360" w:lineRule="auto"/>
              <w:rPr>
                <w:rFonts w:ascii="Times New Roman" w:hAnsi="Times New Roman"/>
                <w:b/>
                <w:highlight w:val="white"/>
              </w:rPr>
            </w:pPr>
            <w:r>
              <w:rPr>
                <w:rFonts w:ascii="Times New Roman" w:hAnsi="Times New Roman"/>
                <w:b/>
                <w:highlight w:val="white"/>
              </w:rPr>
              <w:t>Màn</w:t>
            </w:r>
            <w:r>
              <w:rPr>
                <w:rFonts w:ascii="Times New Roman" w:hAnsi="Times New Roman"/>
                <w:b/>
                <w:highlight w:val="white"/>
                <w:lang w:val="vi-VN"/>
              </w:rPr>
              <w:t xml:space="preserve"> Hình </w:t>
            </w:r>
            <w:r>
              <w:rPr>
                <w:rFonts w:ascii="Times New Roman" w:hAnsi="Times New Roman"/>
                <w:b/>
                <w:highlight w:val="white"/>
              </w:rPr>
              <w:t>g</w:t>
            </w:r>
            <w:r w:rsidR="004B3FF4" w:rsidRPr="0073400D">
              <w:rPr>
                <w:rFonts w:ascii="Times New Roman" w:hAnsi="Times New Roman"/>
                <w:b/>
                <w:highlight w:val="white"/>
              </w:rPr>
              <w:t>iỏ hàng</w:t>
            </w:r>
          </w:p>
        </w:tc>
      </w:tr>
      <w:tr w:rsidR="004B3FF4" w:rsidRPr="0073400D" w14:paraId="11E20470" w14:textId="77777777" w:rsidTr="009E3C48">
        <w:tc>
          <w:tcPr>
            <w:tcW w:w="820" w:type="dxa"/>
            <w:shd w:val="clear" w:color="auto" w:fill="auto"/>
            <w:tcMar>
              <w:top w:w="100" w:type="dxa"/>
              <w:left w:w="100" w:type="dxa"/>
              <w:bottom w:w="100" w:type="dxa"/>
              <w:right w:w="100" w:type="dxa"/>
            </w:tcMar>
          </w:tcPr>
          <w:p w14:paraId="132A0AA1" w14:textId="77777777" w:rsidR="004B3FF4" w:rsidRPr="0073400D" w:rsidRDefault="004B3FF4" w:rsidP="004B3FF4">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lastRenderedPageBreak/>
              <w:t>8</w:t>
            </w:r>
            <w:r w:rsidRPr="0073400D">
              <w:rPr>
                <w:rFonts w:ascii="Times New Roman" w:hAnsi="Times New Roman"/>
                <w:highlight w:val="white"/>
              </w:rPr>
              <w:t>.1</w:t>
            </w:r>
          </w:p>
        </w:tc>
        <w:tc>
          <w:tcPr>
            <w:tcW w:w="2147" w:type="dxa"/>
            <w:shd w:val="clear" w:color="auto" w:fill="auto"/>
            <w:tcMar>
              <w:top w:w="100" w:type="dxa"/>
              <w:left w:w="100" w:type="dxa"/>
              <w:bottom w:w="100" w:type="dxa"/>
              <w:right w:w="100" w:type="dxa"/>
            </w:tcMar>
          </w:tcPr>
          <w:p w14:paraId="4EE67C42" w14:textId="6605F3B2" w:rsidR="004B3FF4" w:rsidRPr="00AD429D" w:rsidRDefault="004B3FF4" w:rsidP="004B3FF4">
            <w:pPr>
              <w:widowControl w:val="0"/>
              <w:spacing w:line="360" w:lineRule="auto"/>
              <w:rPr>
                <w:rFonts w:ascii="Times New Roman" w:hAnsi="Times New Roman"/>
                <w:highlight w:val="white"/>
                <w:lang w:val="vi-VN"/>
              </w:rPr>
            </w:pPr>
            <w:r w:rsidRPr="0073400D">
              <w:rPr>
                <w:rFonts w:ascii="Times New Roman" w:hAnsi="Times New Roman"/>
                <w:highlight w:val="white"/>
              </w:rPr>
              <w:t>Code</w:t>
            </w:r>
            <w:r w:rsidR="008B5C85">
              <w:rPr>
                <w:rFonts w:ascii="Times New Roman" w:hAnsi="Times New Roman"/>
                <w:highlight w:val="white"/>
                <w:lang w:val="vi-VN"/>
              </w:rPr>
              <w:t xml:space="preserve"> giao diện</w:t>
            </w:r>
            <w:r w:rsidRPr="0073400D">
              <w:rPr>
                <w:rFonts w:ascii="Times New Roman" w:hAnsi="Times New Roman"/>
                <w:highlight w:val="white"/>
              </w:rPr>
              <w:t xml:space="preserve"> chức năng mua hàng: thêm sản phẩm vào giỏ hàng, xóa sản phẩm, sửa số lượng sản </w:t>
            </w:r>
            <w:r w:rsidR="00AD429D">
              <w:rPr>
                <w:rFonts w:ascii="Times New Roman" w:hAnsi="Times New Roman"/>
                <w:highlight w:val="white"/>
              </w:rPr>
              <w:t>phẩm</w:t>
            </w:r>
            <w:r w:rsidR="00AD429D">
              <w:rPr>
                <w:rFonts w:ascii="Times New Roman" w:hAnsi="Times New Roman"/>
                <w:highlight w:val="white"/>
                <w:lang w:val="vi-VN"/>
              </w:rPr>
              <w:t>,</w:t>
            </w:r>
            <w:r w:rsidR="00017CAE">
              <w:rPr>
                <w:rFonts w:ascii="Times New Roman" w:hAnsi="Times New Roman"/>
                <w:highlight w:val="white"/>
              </w:rPr>
              <w:t xml:space="preserve"> </w:t>
            </w:r>
            <w:r w:rsidR="00AD429D">
              <w:rPr>
                <w:rFonts w:ascii="Times New Roman" w:hAnsi="Times New Roman"/>
                <w:highlight w:val="white"/>
                <w:lang w:val="vi-VN"/>
              </w:rPr>
              <w:t>tổng sản phẩm,</w:t>
            </w:r>
            <w:r w:rsidR="00017CAE">
              <w:rPr>
                <w:rFonts w:ascii="Times New Roman" w:hAnsi="Times New Roman"/>
                <w:highlight w:val="white"/>
              </w:rPr>
              <w:t xml:space="preserve"> </w:t>
            </w:r>
            <w:r w:rsidR="00AD429D">
              <w:rPr>
                <w:rFonts w:ascii="Times New Roman" w:hAnsi="Times New Roman"/>
                <w:highlight w:val="white"/>
                <w:lang w:val="vi-VN"/>
              </w:rPr>
              <w:t>tổng tiền.</w:t>
            </w:r>
          </w:p>
        </w:tc>
        <w:tc>
          <w:tcPr>
            <w:tcW w:w="1276" w:type="dxa"/>
            <w:shd w:val="clear" w:color="auto" w:fill="auto"/>
            <w:tcMar>
              <w:top w:w="100" w:type="dxa"/>
              <w:left w:w="100" w:type="dxa"/>
              <w:bottom w:w="100" w:type="dxa"/>
              <w:right w:w="100" w:type="dxa"/>
            </w:tcMar>
          </w:tcPr>
          <w:p w14:paraId="7B39CB89" w14:textId="516A0DB8" w:rsidR="004B3FF4" w:rsidRPr="0073400D" w:rsidRDefault="00B43DEF" w:rsidP="004B3FF4">
            <w:pPr>
              <w:widowControl w:val="0"/>
              <w:spacing w:line="360" w:lineRule="auto"/>
              <w:rPr>
                <w:rFonts w:ascii="Times New Roman" w:hAnsi="Times New Roman"/>
                <w:highlight w:val="white"/>
              </w:rPr>
            </w:pPr>
            <w:r>
              <w:rPr>
                <w:rFonts w:ascii="Times New Roman" w:hAnsi="Times New Roman"/>
                <w:highlight w:val="white"/>
              </w:rPr>
              <w:t>Quang</w:t>
            </w:r>
          </w:p>
        </w:tc>
        <w:tc>
          <w:tcPr>
            <w:tcW w:w="1417" w:type="dxa"/>
            <w:shd w:val="clear" w:color="auto" w:fill="auto"/>
            <w:tcMar>
              <w:top w:w="100" w:type="dxa"/>
              <w:left w:w="100" w:type="dxa"/>
              <w:bottom w:w="100" w:type="dxa"/>
              <w:right w:w="100" w:type="dxa"/>
            </w:tcMar>
          </w:tcPr>
          <w:p w14:paraId="7342459F" w14:textId="6AA12217" w:rsidR="004B3FF4" w:rsidRPr="0073400D" w:rsidRDefault="00B43DEF" w:rsidP="004B3FF4">
            <w:pPr>
              <w:widowControl w:val="0"/>
              <w:spacing w:line="360" w:lineRule="auto"/>
              <w:rPr>
                <w:rFonts w:ascii="Times New Roman" w:hAnsi="Times New Roman"/>
                <w:highlight w:val="white"/>
              </w:rPr>
            </w:pPr>
            <w:r>
              <w:rPr>
                <w:rFonts w:ascii="Times New Roman" w:hAnsi="Times New Roman"/>
                <w:highlight w:val="white"/>
              </w:rPr>
              <w:t>04</w:t>
            </w:r>
            <w:r w:rsidR="004B3FF4" w:rsidRPr="0073400D">
              <w:rPr>
                <w:rFonts w:ascii="Times New Roman" w:hAnsi="Times New Roman"/>
                <w:highlight w:val="white"/>
              </w:rPr>
              <w:t>/</w:t>
            </w:r>
            <w:r>
              <w:rPr>
                <w:rFonts w:ascii="Times New Roman" w:hAnsi="Times New Roman"/>
                <w:highlight w:val="white"/>
              </w:rPr>
              <w:t>11</w:t>
            </w:r>
            <w:r w:rsidR="004B3FF4" w:rsidRPr="0073400D">
              <w:rPr>
                <w:rFonts w:ascii="Times New Roman" w:hAnsi="Times New Roman"/>
                <w:highlight w:val="white"/>
              </w:rPr>
              <w:t>/2022</w:t>
            </w:r>
          </w:p>
        </w:tc>
        <w:tc>
          <w:tcPr>
            <w:tcW w:w="1560" w:type="dxa"/>
            <w:shd w:val="clear" w:color="auto" w:fill="auto"/>
            <w:tcMar>
              <w:top w:w="100" w:type="dxa"/>
              <w:left w:w="100" w:type="dxa"/>
              <w:bottom w:w="100" w:type="dxa"/>
              <w:right w:w="100" w:type="dxa"/>
            </w:tcMar>
          </w:tcPr>
          <w:p w14:paraId="5075D288" w14:textId="6D352D12" w:rsidR="004B3FF4" w:rsidRPr="0073400D" w:rsidRDefault="00B43DEF" w:rsidP="004B3FF4">
            <w:pPr>
              <w:widowControl w:val="0"/>
              <w:spacing w:line="360" w:lineRule="auto"/>
              <w:rPr>
                <w:rFonts w:ascii="Times New Roman" w:hAnsi="Times New Roman"/>
                <w:highlight w:val="white"/>
              </w:rPr>
            </w:pPr>
            <w:r>
              <w:rPr>
                <w:rFonts w:ascii="Times New Roman" w:hAnsi="Times New Roman"/>
                <w:highlight w:val="white"/>
              </w:rPr>
              <w:t>11</w:t>
            </w:r>
            <w:r w:rsidR="004B3FF4" w:rsidRPr="0073400D">
              <w:rPr>
                <w:rFonts w:ascii="Times New Roman" w:hAnsi="Times New Roman"/>
                <w:highlight w:val="white"/>
              </w:rPr>
              <w:t>/</w:t>
            </w:r>
            <w:r>
              <w:rPr>
                <w:rFonts w:ascii="Times New Roman" w:hAnsi="Times New Roman"/>
                <w:highlight w:val="white"/>
              </w:rPr>
              <w:t>11</w:t>
            </w:r>
            <w:r w:rsidR="004B3FF4" w:rsidRPr="0073400D">
              <w:rPr>
                <w:rFonts w:ascii="Times New Roman" w:hAnsi="Times New Roman"/>
                <w:highlight w:val="white"/>
              </w:rPr>
              <w:t>/2022</w:t>
            </w:r>
          </w:p>
        </w:tc>
        <w:tc>
          <w:tcPr>
            <w:tcW w:w="1134" w:type="dxa"/>
            <w:shd w:val="clear" w:color="auto" w:fill="auto"/>
            <w:tcMar>
              <w:top w:w="100" w:type="dxa"/>
              <w:left w:w="100" w:type="dxa"/>
              <w:bottom w:w="100" w:type="dxa"/>
              <w:right w:w="100" w:type="dxa"/>
            </w:tcMar>
          </w:tcPr>
          <w:p w14:paraId="531A894A" w14:textId="3F77F0AB" w:rsidR="004B3FF4" w:rsidRPr="0073400D" w:rsidRDefault="00B43DEF" w:rsidP="004B3FF4">
            <w:pPr>
              <w:widowControl w:val="0"/>
              <w:spacing w:line="360" w:lineRule="auto"/>
              <w:rPr>
                <w:rFonts w:ascii="Times New Roman" w:hAnsi="Times New Roman"/>
                <w:highlight w:val="white"/>
              </w:rPr>
            </w:pPr>
            <w:r>
              <w:rPr>
                <w:rFonts w:ascii="Times New Roman" w:hAnsi="Times New Roman"/>
                <w:highlight w:val="white"/>
              </w:rPr>
              <w:t>18</w:t>
            </w:r>
          </w:p>
        </w:tc>
        <w:tc>
          <w:tcPr>
            <w:tcW w:w="807" w:type="dxa"/>
            <w:shd w:val="clear" w:color="auto" w:fill="auto"/>
            <w:tcMar>
              <w:top w:w="100" w:type="dxa"/>
              <w:left w:w="100" w:type="dxa"/>
              <w:bottom w:w="100" w:type="dxa"/>
              <w:right w:w="100" w:type="dxa"/>
            </w:tcMar>
          </w:tcPr>
          <w:p w14:paraId="3C11CC93" w14:textId="77777777" w:rsidR="004B3FF4" w:rsidRPr="0073400D" w:rsidRDefault="004B3FF4" w:rsidP="004B3FF4">
            <w:pPr>
              <w:widowControl w:val="0"/>
              <w:spacing w:line="360" w:lineRule="auto"/>
              <w:rPr>
                <w:rFonts w:ascii="Times New Roman" w:hAnsi="Times New Roman"/>
                <w:highlight w:val="white"/>
              </w:rPr>
            </w:pPr>
            <w:r w:rsidRPr="0073400D">
              <w:rPr>
                <w:rFonts w:ascii="Times New Roman" w:hAnsi="Times New Roman"/>
                <w:highlight w:val="white"/>
              </w:rPr>
              <w:t>100%</w:t>
            </w:r>
          </w:p>
        </w:tc>
      </w:tr>
      <w:tr w:rsidR="004B3FF4" w:rsidRPr="0073400D" w14:paraId="39E4DE0F" w14:textId="77777777" w:rsidTr="00D55D1B">
        <w:trPr>
          <w:trHeight w:val="440"/>
        </w:trPr>
        <w:tc>
          <w:tcPr>
            <w:tcW w:w="9161" w:type="dxa"/>
            <w:gridSpan w:val="7"/>
            <w:shd w:val="clear" w:color="auto" w:fill="auto"/>
            <w:tcMar>
              <w:top w:w="100" w:type="dxa"/>
              <w:left w:w="100" w:type="dxa"/>
              <w:bottom w:w="100" w:type="dxa"/>
              <w:right w:w="100" w:type="dxa"/>
            </w:tcMar>
          </w:tcPr>
          <w:p w14:paraId="26D0F8C8" w14:textId="23F25CD5" w:rsidR="004B3FF4" w:rsidRPr="0073400D" w:rsidRDefault="008B5C85" w:rsidP="00EE2611">
            <w:pPr>
              <w:widowControl w:val="0"/>
              <w:numPr>
                <w:ilvl w:val="0"/>
                <w:numId w:val="42"/>
              </w:numPr>
              <w:pBdr>
                <w:top w:val="nil"/>
                <w:left w:val="nil"/>
                <w:bottom w:val="nil"/>
                <w:right w:val="nil"/>
                <w:between w:val="nil"/>
              </w:pBdr>
              <w:spacing w:line="360" w:lineRule="auto"/>
              <w:rPr>
                <w:rFonts w:ascii="Times New Roman" w:hAnsi="Times New Roman"/>
                <w:b/>
                <w:highlight w:val="white"/>
              </w:rPr>
            </w:pPr>
            <w:r>
              <w:rPr>
                <w:rFonts w:ascii="Times New Roman" w:hAnsi="Times New Roman"/>
                <w:b/>
                <w:highlight w:val="white"/>
              </w:rPr>
              <w:t>Màn</w:t>
            </w:r>
            <w:r>
              <w:rPr>
                <w:rFonts w:ascii="Times New Roman" w:hAnsi="Times New Roman"/>
                <w:b/>
                <w:highlight w:val="white"/>
                <w:lang w:val="vi-VN"/>
              </w:rPr>
              <w:t xml:space="preserve"> hình</w:t>
            </w:r>
            <w:r w:rsidR="004B3FF4" w:rsidRPr="0073400D">
              <w:rPr>
                <w:rFonts w:ascii="Times New Roman" w:hAnsi="Times New Roman"/>
                <w:b/>
                <w:highlight w:val="white"/>
              </w:rPr>
              <w:t xml:space="preserve"> chi tiết sản phẩm</w:t>
            </w:r>
          </w:p>
        </w:tc>
      </w:tr>
      <w:tr w:rsidR="004B3FF4" w:rsidRPr="0073400D" w14:paraId="17C763DC" w14:textId="77777777" w:rsidTr="009E3C48">
        <w:tc>
          <w:tcPr>
            <w:tcW w:w="820" w:type="dxa"/>
            <w:shd w:val="clear" w:color="auto" w:fill="auto"/>
            <w:tcMar>
              <w:top w:w="100" w:type="dxa"/>
              <w:left w:w="100" w:type="dxa"/>
              <w:bottom w:w="100" w:type="dxa"/>
              <w:right w:w="100" w:type="dxa"/>
            </w:tcMar>
          </w:tcPr>
          <w:p w14:paraId="1C27B147" w14:textId="77777777" w:rsidR="004B3FF4" w:rsidRPr="0073400D" w:rsidRDefault="004B3FF4" w:rsidP="004B3FF4">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9</w:t>
            </w:r>
            <w:r w:rsidRPr="0073400D">
              <w:rPr>
                <w:rFonts w:ascii="Times New Roman" w:hAnsi="Times New Roman"/>
                <w:highlight w:val="white"/>
              </w:rPr>
              <w:t>.1</w:t>
            </w:r>
          </w:p>
        </w:tc>
        <w:tc>
          <w:tcPr>
            <w:tcW w:w="2147" w:type="dxa"/>
            <w:shd w:val="clear" w:color="auto" w:fill="auto"/>
            <w:tcMar>
              <w:top w:w="100" w:type="dxa"/>
              <w:left w:w="100" w:type="dxa"/>
              <w:bottom w:w="100" w:type="dxa"/>
              <w:right w:w="100" w:type="dxa"/>
            </w:tcMar>
          </w:tcPr>
          <w:p w14:paraId="39C8C3BD" w14:textId="3036D72D" w:rsidR="004B3FF4" w:rsidRPr="00AD429D" w:rsidRDefault="004B3FF4" w:rsidP="004B3FF4">
            <w:pPr>
              <w:widowControl w:val="0"/>
              <w:spacing w:line="360" w:lineRule="auto"/>
              <w:rPr>
                <w:rFonts w:ascii="Times New Roman" w:hAnsi="Times New Roman"/>
                <w:highlight w:val="white"/>
                <w:lang w:val="vi-VN"/>
              </w:rPr>
            </w:pPr>
            <w:r w:rsidRPr="0073400D">
              <w:rPr>
                <w:rFonts w:ascii="Times New Roman" w:hAnsi="Times New Roman"/>
                <w:highlight w:val="white"/>
              </w:rPr>
              <w:t>Code</w:t>
            </w:r>
            <w:r w:rsidR="008B5C85">
              <w:rPr>
                <w:rFonts w:ascii="Times New Roman" w:hAnsi="Times New Roman"/>
                <w:highlight w:val="white"/>
                <w:lang w:val="vi-VN"/>
              </w:rPr>
              <w:t xml:space="preserve"> giao diện</w:t>
            </w:r>
            <w:r w:rsidRPr="0073400D">
              <w:rPr>
                <w:rFonts w:ascii="Times New Roman" w:hAnsi="Times New Roman"/>
                <w:highlight w:val="white"/>
              </w:rPr>
              <w:t xml:space="preserve"> chức năng hiển thị màn hình chi tiết sản </w:t>
            </w:r>
            <w:r w:rsidR="00AD429D">
              <w:rPr>
                <w:rFonts w:ascii="Times New Roman" w:hAnsi="Times New Roman"/>
                <w:highlight w:val="white"/>
              </w:rPr>
              <w:t>phẩm</w:t>
            </w:r>
            <w:r w:rsidR="00AD429D">
              <w:rPr>
                <w:rFonts w:ascii="Times New Roman" w:hAnsi="Times New Roman"/>
                <w:highlight w:val="white"/>
                <w:lang w:val="vi-VN"/>
              </w:rPr>
              <w:t>,</w:t>
            </w:r>
            <w:r w:rsidR="00017CAE">
              <w:rPr>
                <w:rFonts w:ascii="Times New Roman" w:hAnsi="Times New Roman"/>
                <w:highlight w:val="white"/>
              </w:rPr>
              <w:t xml:space="preserve"> </w:t>
            </w:r>
            <w:r w:rsidR="00AD429D">
              <w:rPr>
                <w:rFonts w:ascii="Times New Roman" w:hAnsi="Times New Roman"/>
                <w:highlight w:val="white"/>
                <w:lang w:val="vi-VN"/>
              </w:rPr>
              <w:t>hiển thị sản phẩm,</w:t>
            </w:r>
            <w:r w:rsidR="00017CAE">
              <w:rPr>
                <w:rFonts w:ascii="Times New Roman" w:hAnsi="Times New Roman"/>
                <w:highlight w:val="white"/>
              </w:rPr>
              <w:t xml:space="preserve"> </w:t>
            </w:r>
            <w:r w:rsidR="00AD429D">
              <w:rPr>
                <w:rFonts w:ascii="Times New Roman" w:hAnsi="Times New Roman"/>
                <w:highlight w:val="white"/>
                <w:lang w:val="vi-VN"/>
              </w:rPr>
              <w:t>size,</w:t>
            </w:r>
            <w:r w:rsidR="00017CAE">
              <w:rPr>
                <w:rFonts w:ascii="Times New Roman" w:hAnsi="Times New Roman"/>
                <w:highlight w:val="white"/>
              </w:rPr>
              <w:t xml:space="preserve"> </w:t>
            </w:r>
            <w:r w:rsidR="00AD429D">
              <w:rPr>
                <w:rFonts w:ascii="Times New Roman" w:hAnsi="Times New Roman"/>
                <w:highlight w:val="white"/>
                <w:lang w:val="vi-VN"/>
              </w:rPr>
              <w:t>màu,</w:t>
            </w:r>
            <w:r w:rsidR="00017CAE">
              <w:rPr>
                <w:rFonts w:ascii="Times New Roman" w:hAnsi="Times New Roman"/>
                <w:highlight w:val="white"/>
              </w:rPr>
              <w:t xml:space="preserve"> </w:t>
            </w:r>
            <w:r w:rsidR="00AD429D">
              <w:rPr>
                <w:rFonts w:ascii="Times New Roman" w:hAnsi="Times New Roman"/>
                <w:highlight w:val="white"/>
                <w:lang w:val="vi-VN"/>
              </w:rPr>
              <w:t xml:space="preserve">thêm vào yêu </w:t>
            </w:r>
            <w:r w:rsidR="0045559B">
              <w:rPr>
                <w:rFonts w:ascii="Times New Roman" w:hAnsi="Times New Roman"/>
                <w:highlight w:val="white"/>
                <w:lang w:val="vi-VN"/>
              </w:rPr>
              <w:t>thích,</w:t>
            </w:r>
            <w:r w:rsidR="00017CAE">
              <w:rPr>
                <w:rFonts w:ascii="Times New Roman" w:hAnsi="Times New Roman"/>
                <w:highlight w:val="white"/>
              </w:rPr>
              <w:t xml:space="preserve"> </w:t>
            </w:r>
            <w:r w:rsidR="0045559B">
              <w:rPr>
                <w:rFonts w:ascii="Times New Roman" w:hAnsi="Times New Roman"/>
                <w:highlight w:val="white"/>
                <w:lang w:val="vi-VN"/>
              </w:rPr>
              <w:t>số sao,</w:t>
            </w:r>
            <w:r w:rsidR="00017CAE">
              <w:rPr>
                <w:rFonts w:ascii="Times New Roman" w:hAnsi="Times New Roman"/>
                <w:highlight w:val="white"/>
              </w:rPr>
              <w:t xml:space="preserve"> </w:t>
            </w:r>
            <w:r w:rsidR="0045559B">
              <w:rPr>
                <w:rFonts w:ascii="Times New Roman" w:hAnsi="Times New Roman"/>
                <w:highlight w:val="white"/>
                <w:lang w:val="vi-VN"/>
              </w:rPr>
              <w:t>số bình luận của sản phẩm.</w:t>
            </w:r>
          </w:p>
        </w:tc>
        <w:tc>
          <w:tcPr>
            <w:tcW w:w="1276" w:type="dxa"/>
            <w:shd w:val="clear" w:color="auto" w:fill="auto"/>
            <w:tcMar>
              <w:top w:w="100" w:type="dxa"/>
              <w:left w:w="100" w:type="dxa"/>
              <w:bottom w:w="100" w:type="dxa"/>
              <w:right w:w="100" w:type="dxa"/>
            </w:tcMar>
          </w:tcPr>
          <w:p w14:paraId="660A066B" w14:textId="42E9A254" w:rsidR="004B3FF4" w:rsidRPr="0073400D" w:rsidRDefault="008B5C85" w:rsidP="004B3FF4">
            <w:pPr>
              <w:widowControl w:val="0"/>
              <w:spacing w:line="360" w:lineRule="auto"/>
              <w:rPr>
                <w:rFonts w:ascii="Times New Roman" w:hAnsi="Times New Roman"/>
                <w:highlight w:val="white"/>
              </w:rPr>
            </w:pPr>
            <w:r>
              <w:rPr>
                <w:rFonts w:ascii="Times New Roman" w:hAnsi="Times New Roman"/>
                <w:highlight w:val="white"/>
              </w:rPr>
              <w:t>Quanh</w:t>
            </w:r>
            <w:r>
              <w:rPr>
                <w:rFonts w:ascii="Times New Roman" w:hAnsi="Times New Roman"/>
                <w:highlight w:val="white"/>
                <w:lang w:val="vi-VN"/>
              </w:rPr>
              <w:t>,</w:t>
            </w:r>
            <w:r w:rsidR="00017CAE">
              <w:rPr>
                <w:rFonts w:ascii="Times New Roman" w:hAnsi="Times New Roman"/>
                <w:highlight w:val="white"/>
              </w:rPr>
              <w:t xml:space="preserve"> </w:t>
            </w:r>
            <w:r>
              <w:rPr>
                <w:rFonts w:ascii="Times New Roman" w:hAnsi="Times New Roman"/>
                <w:highlight w:val="white"/>
              </w:rPr>
              <w:t>Quân</w:t>
            </w:r>
          </w:p>
        </w:tc>
        <w:tc>
          <w:tcPr>
            <w:tcW w:w="1417" w:type="dxa"/>
            <w:shd w:val="clear" w:color="auto" w:fill="auto"/>
            <w:tcMar>
              <w:top w:w="100" w:type="dxa"/>
              <w:left w:w="100" w:type="dxa"/>
              <w:bottom w:w="100" w:type="dxa"/>
              <w:right w:w="100" w:type="dxa"/>
            </w:tcMar>
          </w:tcPr>
          <w:p w14:paraId="29A53221" w14:textId="4704CFB2" w:rsidR="004B3FF4" w:rsidRPr="0073400D" w:rsidRDefault="0050060F" w:rsidP="004B3FF4">
            <w:pPr>
              <w:widowControl w:val="0"/>
              <w:spacing w:line="360" w:lineRule="auto"/>
              <w:rPr>
                <w:rFonts w:ascii="Times New Roman" w:hAnsi="Times New Roman"/>
                <w:highlight w:val="white"/>
              </w:rPr>
            </w:pPr>
            <w:r>
              <w:rPr>
                <w:rFonts w:ascii="Times New Roman" w:hAnsi="Times New Roman"/>
                <w:highlight w:val="white"/>
              </w:rPr>
              <w:t>01</w:t>
            </w:r>
            <w:r w:rsidR="004B3FF4" w:rsidRPr="0073400D">
              <w:rPr>
                <w:rFonts w:ascii="Times New Roman" w:hAnsi="Times New Roman"/>
                <w:highlight w:val="white"/>
              </w:rPr>
              <w:t>/</w:t>
            </w:r>
            <w:r>
              <w:rPr>
                <w:rFonts w:ascii="Times New Roman" w:hAnsi="Times New Roman"/>
                <w:highlight w:val="white"/>
              </w:rPr>
              <w:t>11</w:t>
            </w:r>
            <w:r w:rsidR="004B3FF4" w:rsidRPr="0073400D">
              <w:rPr>
                <w:rFonts w:ascii="Times New Roman" w:hAnsi="Times New Roman"/>
                <w:highlight w:val="white"/>
              </w:rPr>
              <w:t>/2022</w:t>
            </w:r>
          </w:p>
        </w:tc>
        <w:tc>
          <w:tcPr>
            <w:tcW w:w="1560" w:type="dxa"/>
            <w:shd w:val="clear" w:color="auto" w:fill="auto"/>
            <w:tcMar>
              <w:top w:w="100" w:type="dxa"/>
              <w:left w:w="100" w:type="dxa"/>
              <w:bottom w:w="100" w:type="dxa"/>
              <w:right w:w="100" w:type="dxa"/>
            </w:tcMar>
          </w:tcPr>
          <w:p w14:paraId="4180EE1C" w14:textId="2900942F" w:rsidR="004B3FF4" w:rsidRPr="0073400D" w:rsidRDefault="0050060F" w:rsidP="004B3FF4">
            <w:pPr>
              <w:widowControl w:val="0"/>
              <w:spacing w:line="360" w:lineRule="auto"/>
              <w:rPr>
                <w:rFonts w:ascii="Times New Roman" w:hAnsi="Times New Roman"/>
                <w:highlight w:val="white"/>
              </w:rPr>
            </w:pPr>
            <w:r>
              <w:rPr>
                <w:rFonts w:ascii="Times New Roman" w:hAnsi="Times New Roman"/>
                <w:highlight w:val="white"/>
              </w:rPr>
              <w:t>15</w:t>
            </w:r>
            <w:r w:rsidR="004B3FF4" w:rsidRPr="0073400D">
              <w:rPr>
                <w:rFonts w:ascii="Times New Roman" w:hAnsi="Times New Roman"/>
                <w:highlight w:val="white"/>
              </w:rPr>
              <w:t>/</w:t>
            </w:r>
            <w:r>
              <w:rPr>
                <w:rFonts w:ascii="Times New Roman" w:hAnsi="Times New Roman"/>
                <w:highlight w:val="white"/>
              </w:rPr>
              <w:t>11</w:t>
            </w:r>
            <w:r w:rsidR="004B3FF4" w:rsidRPr="0073400D">
              <w:rPr>
                <w:rFonts w:ascii="Times New Roman" w:hAnsi="Times New Roman"/>
                <w:highlight w:val="white"/>
              </w:rPr>
              <w:t>/2022</w:t>
            </w:r>
          </w:p>
        </w:tc>
        <w:tc>
          <w:tcPr>
            <w:tcW w:w="1134" w:type="dxa"/>
            <w:shd w:val="clear" w:color="auto" w:fill="auto"/>
            <w:tcMar>
              <w:top w:w="100" w:type="dxa"/>
              <w:left w:w="100" w:type="dxa"/>
              <w:bottom w:w="100" w:type="dxa"/>
              <w:right w:w="100" w:type="dxa"/>
            </w:tcMar>
          </w:tcPr>
          <w:p w14:paraId="0A3B8503" w14:textId="227A4F26" w:rsidR="004B3FF4" w:rsidRPr="0073400D" w:rsidRDefault="00AF7808" w:rsidP="004B3FF4">
            <w:pPr>
              <w:widowControl w:val="0"/>
              <w:spacing w:line="360" w:lineRule="auto"/>
              <w:rPr>
                <w:rFonts w:ascii="Times New Roman" w:hAnsi="Times New Roman"/>
                <w:highlight w:val="white"/>
              </w:rPr>
            </w:pPr>
            <w:r>
              <w:rPr>
                <w:rFonts w:ascii="Times New Roman" w:hAnsi="Times New Roman"/>
                <w:highlight w:val="white"/>
              </w:rPr>
              <w:t>3</w:t>
            </w:r>
            <w:r w:rsidR="0050060F">
              <w:rPr>
                <w:rFonts w:ascii="Times New Roman" w:hAnsi="Times New Roman"/>
                <w:highlight w:val="white"/>
              </w:rPr>
              <w:t>8</w:t>
            </w:r>
          </w:p>
        </w:tc>
        <w:tc>
          <w:tcPr>
            <w:tcW w:w="807" w:type="dxa"/>
            <w:shd w:val="clear" w:color="auto" w:fill="auto"/>
            <w:tcMar>
              <w:top w:w="100" w:type="dxa"/>
              <w:left w:w="100" w:type="dxa"/>
              <w:bottom w:w="100" w:type="dxa"/>
              <w:right w:w="100" w:type="dxa"/>
            </w:tcMar>
          </w:tcPr>
          <w:p w14:paraId="286A7997" w14:textId="77777777" w:rsidR="004B3FF4" w:rsidRPr="0073400D" w:rsidRDefault="004B3FF4" w:rsidP="004B3FF4">
            <w:pPr>
              <w:widowControl w:val="0"/>
              <w:spacing w:line="360" w:lineRule="auto"/>
              <w:rPr>
                <w:rFonts w:ascii="Times New Roman" w:hAnsi="Times New Roman"/>
                <w:highlight w:val="white"/>
              </w:rPr>
            </w:pPr>
            <w:r w:rsidRPr="0073400D">
              <w:rPr>
                <w:rFonts w:ascii="Times New Roman" w:hAnsi="Times New Roman"/>
                <w:highlight w:val="white"/>
              </w:rPr>
              <w:t>100%</w:t>
            </w:r>
          </w:p>
        </w:tc>
      </w:tr>
      <w:tr w:rsidR="004B3FF4" w:rsidRPr="0073400D" w14:paraId="7F3A4EE7" w14:textId="77777777" w:rsidTr="00D55D1B">
        <w:trPr>
          <w:trHeight w:val="440"/>
        </w:trPr>
        <w:tc>
          <w:tcPr>
            <w:tcW w:w="9161" w:type="dxa"/>
            <w:gridSpan w:val="7"/>
            <w:shd w:val="clear" w:color="auto" w:fill="auto"/>
            <w:tcMar>
              <w:top w:w="100" w:type="dxa"/>
              <w:left w:w="100" w:type="dxa"/>
              <w:bottom w:w="100" w:type="dxa"/>
              <w:right w:w="100" w:type="dxa"/>
            </w:tcMar>
          </w:tcPr>
          <w:p w14:paraId="574EA5C5" w14:textId="2B6ACA70" w:rsidR="004B3FF4" w:rsidRPr="0073400D" w:rsidRDefault="00F349D6" w:rsidP="00EE2611">
            <w:pPr>
              <w:widowControl w:val="0"/>
              <w:numPr>
                <w:ilvl w:val="0"/>
                <w:numId w:val="42"/>
              </w:numPr>
              <w:pBdr>
                <w:top w:val="nil"/>
                <w:left w:val="nil"/>
                <w:bottom w:val="nil"/>
                <w:right w:val="nil"/>
                <w:between w:val="nil"/>
              </w:pBdr>
              <w:spacing w:line="360" w:lineRule="auto"/>
              <w:rPr>
                <w:rFonts w:ascii="Times New Roman" w:hAnsi="Times New Roman"/>
                <w:b/>
                <w:highlight w:val="white"/>
              </w:rPr>
            </w:pPr>
            <w:r>
              <w:rPr>
                <w:rFonts w:ascii="Times New Roman" w:hAnsi="Times New Roman"/>
                <w:b/>
                <w:highlight w:val="white"/>
              </w:rPr>
              <w:t xml:space="preserve"> </w:t>
            </w:r>
            <w:r w:rsidR="00077BD1">
              <w:rPr>
                <w:rFonts w:ascii="Times New Roman" w:hAnsi="Times New Roman"/>
                <w:b/>
                <w:highlight w:val="white"/>
              </w:rPr>
              <w:t>Màn</w:t>
            </w:r>
            <w:r w:rsidR="00077BD1">
              <w:rPr>
                <w:rFonts w:ascii="Times New Roman" w:hAnsi="Times New Roman"/>
                <w:b/>
                <w:highlight w:val="white"/>
                <w:lang w:val="vi-VN"/>
              </w:rPr>
              <w:t xml:space="preserve"> hình thanh toán</w:t>
            </w:r>
          </w:p>
        </w:tc>
      </w:tr>
      <w:tr w:rsidR="004B3FF4" w:rsidRPr="0073400D" w14:paraId="0904E518" w14:textId="77777777" w:rsidTr="009E3C48">
        <w:tc>
          <w:tcPr>
            <w:tcW w:w="820" w:type="dxa"/>
            <w:shd w:val="clear" w:color="auto" w:fill="auto"/>
            <w:tcMar>
              <w:top w:w="100" w:type="dxa"/>
              <w:left w:w="100" w:type="dxa"/>
              <w:bottom w:w="100" w:type="dxa"/>
              <w:right w:w="100" w:type="dxa"/>
            </w:tcMar>
          </w:tcPr>
          <w:p w14:paraId="7AF1FA09" w14:textId="77777777" w:rsidR="004B3FF4" w:rsidRPr="0073400D" w:rsidRDefault="004B3FF4" w:rsidP="004B3FF4">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w:t>
            </w:r>
            <w:r>
              <w:rPr>
                <w:rFonts w:ascii="Times New Roman" w:hAnsi="Times New Roman"/>
                <w:highlight w:val="white"/>
              </w:rPr>
              <w:t>0</w:t>
            </w:r>
            <w:r w:rsidRPr="0073400D">
              <w:rPr>
                <w:rFonts w:ascii="Times New Roman" w:hAnsi="Times New Roman"/>
                <w:highlight w:val="white"/>
              </w:rPr>
              <w:t>.1</w:t>
            </w:r>
          </w:p>
        </w:tc>
        <w:tc>
          <w:tcPr>
            <w:tcW w:w="2147" w:type="dxa"/>
            <w:shd w:val="clear" w:color="auto" w:fill="auto"/>
            <w:tcMar>
              <w:top w:w="100" w:type="dxa"/>
              <w:left w:w="100" w:type="dxa"/>
              <w:bottom w:w="100" w:type="dxa"/>
              <w:right w:w="100" w:type="dxa"/>
            </w:tcMar>
          </w:tcPr>
          <w:p w14:paraId="301230DE" w14:textId="44A39484" w:rsidR="004B3FF4" w:rsidRPr="00077BD1" w:rsidRDefault="00077BD1" w:rsidP="004B3FF4">
            <w:pPr>
              <w:widowControl w:val="0"/>
              <w:spacing w:line="360" w:lineRule="auto"/>
              <w:rPr>
                <w:rFonts w:ascii="Times New Roman" w:hAnsi="Times New Roman"/>
                <w:highlight w:val="white"/>
                <w:lang w:val="vi-VN"/>
              </w:rPr>
            </w:pPr>
            <w:r>
              <w:rPr>
                <w:rFonts w:ascii="Times New Roman" w:hAnsi="Times New Roman"/>
                <w:highlight w:val="white"/>
              </w:rPr>
              <w:t>Code</w:t>
            </w:r>
            <w:r>
              <w:rPr>
                <w:rFonts w:ascii="Times New Roman" w:hAnsi="Times New Roman"/>
                <w:highlight w:val="white"/>
                <w:lang w:val="vi-VN"/>
              </w:rPr>
              <w:t xml:space="preserve"> giao diện,</w:t>
            </w:r>
            <w:r w:rsidR="00017CAE">
              <w:rPr>
                <w:rFonts w:ascii="Times New Roman" w:hAnsi="Times New Roman"/>
                <w:highlight w:val="white"/>
              </w:rPr>
              <w:t xml:space="preserve"> </w:t>
            </w:r>
            <w:r w:rsidR="004B3FF4" w:rsidRPr="0073400D">
              <w:rPr>
                <w:rFonts w:ascii="Times New Roman" w:hAnsi="Times New Roman"/>
                <w:highlight w:val="white"/>
              </w:rPr>
              <w:t xml:space="preserve">chức năng </w:t>
            </w:r>
            <w:r>
              <w:rPr>
                <w:rFonts w:ascii="Times New Roman" w:hAnsi="Times New Roman"/>
                <w:highlight w:val="white"/>
              </w:rPr>
              <w:t>thanh</w:t>
            </w:r>
            <w:r>
              <w:rPr>
                <w:rFonts w:ascii="Times New Roman" w:hAnsi="Times New Roman"/>
                <w:highlight w:val="white"/>
                <w:lang w:val="vi-VN"/>
              </w:rPr>
              <w:t xml:space="preserve"> toán sản </w:t>
            </w:r>
            <w:r w:rsidR="00AD429D">
              <w:rPr>
                <w:rFonts w:ascii="Times New Roman" w:hAnsi="Times New Roman"/>
                <w:highlight w:val="white"/>
                <w:lang w:val="vi-VN"/>
              </w:rPr>
              <w:t>phẩm,</w:t>
            </w:r>
            <w:r w:rsidR="00017CAE">
              <w:rPr>
                <w:rFonts w:ascii="Times New Roman" w:hAnsi="Times New Roman"/>
                <w:highlight w:val="white"/>
              </w:rPr>
              <w:t xml:space="preserve"> </w:t>
            </w:r>
            <w:r w:rsidR="00AD429D">
              <w:rPr>
                <w:rFonts w:ascii="Times New Roman" w:hAnsi="Times New Roman"/>
                <w:highlight w:val="white"/>
                <w:lang w:val="vi-VN"/>
              </w:rPr>
              <w:t>số lượng sản phẩm,</w:t>
            </w:r>
            <w:r w:rsidR="00017CAE">
              <w:rPr>
                <w:rFonts w:ascii="Times New Roman" w:hAnsi="Times New Roman"/>
                <w:highlight w:val="white"/>
              </w:rPr>
              <w:t xml:space="preserve"> </w:t>
            </w:r>
            <w:r w:rsidR="00AD429D">
              <w:rPr>
                <w:rFonts w:ascii="Times New Roman" w:hAnsi="Times New Roman"/>
                <w:highlight w:val="white"/>
                <w:lang w:val="vi-VN"/>
              </w:rPr>
              <w:t>tổng tiền,</w:t>
            </w:r>
            <w:r w:rsidR="00017CAE">
              <w:rPr>
                <w:rFonts w:ascii="Times New Roman" w:hAnsi="Times New Roman"/>
                <w:highlight w:val="white"/>
              </w:rPr>
              <w:t xml:space="preserve"> </w:t>
            </w:r>
            <w:r w:rsidR="00AD429D">
              <w:rPr>
                <w:rFonts w:ascii="Times New Roman" w:hAnsi="Times New Roman"/>
                <w:highlight w:val="white"/>
                <w:lang w:val="vi-VN"/>
              </w:rPr>
              <w:t xml:space="preserve">địa chỉ </w:t>
            </w:r>
            <w:r w:rsidR="00AD429D">
              <w:rPr>
                <w:rFonts w:ascii="Times New Roman" w:hAnsi="Times New Roman"/>
                <w:highlight w:val="white"/>
                <w:lang w:val="vi-VN"/>
              </w:rPr>
              <w:lastRenderedPageBreak/>
              <w:t>nhận hàng,</w:t>
            </w:r>
            <w:r w:rsidR="00017CAE">
              <w:rPr>
                <w:rFonts w:ascii="Times New Roman" w:hAnsi="Times New Roman"/>
                <w:highlight w:val="white"/>
              </w:rPr>
              <w:t xml:space="preserve"> </w:t>
            </w:r>
            <w:r w:rsidR="00AD429D">
              <w:rPr>
                <w:rFonts w:ascii="Times New Roman" w:hAnsi="Times New Roman"/>
                <w:highlight w:val="white"/>
                <w:lang w:val="vi-VN"/>
              </w:rPr>
              <w:t>phương thức thanh toán.</w:t>
            </w:r>
          </w:p>
        </w:tc>
        <w:tc>
          <w:tcPr>
            <w:tcW w:w="1276" w:type="dxa"/>
            <w:shd w:val="clear" w:color="auto" w:fill="auto"/>
            <w:tcMar>
              <w:top w:w="100" w:type="dxa"/>
              <w:left w:w="100" w:type="dxa"/>
              <w:bottom w:w="100" w:type="dxa"/>
              <w:right w:w="100" w:type="dxa"/>
            </w:tcMar>
          </w:tcPr>
          <w:p w14:paraId="1D899C2A" w14:textId="77777777" w:rsidR="00017CAE" w:rsidRDefault="00077BD1" w:rsidP="004B3FF4">
            <w:pPr>
              <w:widowControl w:val="0"/>
              <w:spacing w:line="360" w:lineRule="auto"/>
              <w:rPr>
                <w:rFonts w:ascii="Times New Roman" w:hAnsi="Times New Roman"/>
                <w:highlight w:val="white"/>
                <w:lang w:val="vi-VN"/>
              </w:rPr>
            </w:pPr>
            <w:r>
              <w:rPr>
                <w:rFonts w:ascii="Times New Roman" w:hAnsi="Times New Roman"/>
                <w:highlight w:val="white"/>
              </w:rPr>
              <w:lastRenderedPageBreak/>
              <w:t>Quang</w:t>
            </w:r>
            <w:r>
              <w:rPr>
                <w:rFonts w:ascii="Times New Roman" w:hAnsi="Times New Roman"/>
                <w:highlight w:val="white"/>
                <w:lang w:val="vi-VN"/>
              </w:rPr>
              <w:t>,</w:t>
            </w:r>
          </w:p>
          <w:p w14:paraId="44E98964" w14:textId="18054736" w:rsidR="004B3FF4" w:rsidRPr="00077BD1" w:rsidRDefault="00077BD1" w:rsidP="004B3FF4">
            <w:pPr>
              <w:widowControl w:val="0"/>
              <w:spacing w:line="360" w:lineRule="auto"/>
              <w:rPr>
                <w:rFonts w:ascii="Times New Roman" w:hAnsi="Times New Roman"/>
                <w:highlight w:val="white"/>
                <w:lang w:val="vi-VN"/>
              </w:rPr>
            </w:pPr>
            <w:r>
              <w:rPr>
                <w:rFonts w:ascii="Times New Roman" w:hAnsi="Times New Roman"/>
                <w:highlight w:val="white"/>
                <w:lang w:val="vi-VN"/>
              </w:rPr>
              <w:t>Minh Quân</w:t>
            </w:r>
          </w:p>
        </w:tc>
        <w:tc>
          <w:tcPr>
            <w:tcW w:w="1417" w:type="dxa"/>
            <w:shd w:val="clear" w:color="auto" w:fill="auto"/>
            <w:tcMar>
              <w:top w:w="100" w:type="dxa"/>
              <w:left w:w="100" w:type="dxa"/>
              <w:bottom w:w="100" w:type="dxa"/>
              <w:right w:w="100" w:type="dxa"/>
            </w:tcMar>
          </w:tcPr>
          <w:p w14:paraId="4E48ABE0" w14:textId="2796D58C" w:rsidR="004B3FF4" w:rsidRPr="0073400D" w:rsidRDefault="00077BD1" w:rsidP="004B3FF4">
            <w:pPr>
              <w:widowControl w:val="0"/>
              <w:spacing w:line="360" w:lineRule="auto"/>
              <w:rPr>
                <w:rFonts w:ascii="Times New Roman" w:hAnsi="Times New Roman"/>
                <w:highlight w:val="white"/>
              </w:rPr>
            </w:pPr>
            <w:r>
              <w:rPr>
                <w:rFonts w:ascii="Times New Roman" w:hAnsi="Times New Roman"/>
                <w:highlight w:val="white"/>
              </w:rPr>
              <w:t>10</w:t>
            </w:r>
            <w:r w:rsidR="004B3FF4" w:rsidRPr="0073400D">
              <w:rPr>
                <w:rFonts w:ascii="Times New Roman" w:hAnsi="Times New Roman"/>
                <w:highlight w:val="white"/>
              </w:rPr>
              <w:t>/</w:t>
            </w:r>
            <w:r>
              <w:rPr>
                <w:rFonts w:ascii="Times New Roman" w:hAnsi="Times New Roman"/>
                <w:highlight w:val="white"/>
              </w:rPr>
              <w:t>11</w:t>
            </w:r>
            <w:r w:rsidR="004B3FF4" w:rsidRPr="0073400D">
              <w:rPr>
                <w:rFonts w:ascii="Times New Roman" w:hAnsi="Times New Roman"/>
                <w:highlight w:val="white"/>
              </w:rPr>
              <w:t>/2022</w:t>
            </w:r>
          </w:p>
        </w:tc>
        <w:tc>
          <w:tcPr>
            <w:tcW w:w="1560" w:type="dxa"/>
            <w:shd w:val="clear" w:color="auto" w:fill="auto"/>
            <w:tcMar>
              <w:top w:w="100" w:type="dxa"/>
              <w:left w:w="100" w:type="dxa"/>
              <w:bottom w:w="100" w:type="dxa"/>
              <w:right w:w="100" w:type="dxa"/>
            </w:tcMar>
          </w:tcPr>
          <w:p w14:paraId="54F69574" w14:textId="13F3500B" w:rsidR="004B3FF4" w:rsidRPr="0073400D" w:rsidRDefault="00077BD1" w:rsidP="004B3FF4">
            <w:pPr>
              <w:widowControl w:val="0"/>
              <w:spacing w:line="360" w:lineRule="auto"/>
              <w:rPr>
                <w:rFonts w:ascii="Times New Roman" w:hAnsi="Times New Roman"/>
                <w:highlight w:val="white"/>
              </w:rPr>
            </w:pPr>
            <w:r>
              <w:rPr>
                <w:rFonts w:ascii="Times New Roman" w:hAnsi="Times New Roman"/>
                <w:highlight w:val="white"/>
              </w:rPr>
              <w:t>14</w:t>
            </w:r>
            <w:r w:rsidR="004B3FF4" w:rsidRPr="0073400D">
              <w:rPr>
                <w:rFonts w:ascii="Times New Roman" w:hAnsi="Times New Roman"/>
                <w:highlight w:val="white"/>
              </w:rPr>
              <w:t>/</w:t>
            </w:r>
            <w:r>
              <w:rPr>
                <w:rFonts w:ascii="Times New Roman" w:hAnsi="Times New Roman"/>
                <w:highlight w:val="white"/>
              </w:rPr>
              <w:t>11</w:t>
            </w:r>
            <w:r w:rsidR="004B3FF4" w:rsidRPr="0073400D">
              <w:rPr>
                <w:rFonts w:ascii="Times New Roman" w:hAnsi="Times New Roman"/>
                <w:highlight w:val="white"/>
              </w:rPr>
              <w:t>/2022</w:t>
            </w:r>
          </w:p>
        </w:tc>
        <w:tc>
          <w:tcPr>
            <w:tcW w:w="1134" w:type="dxa"/>
            <w:shd w:val="clear" w:color="auto" w:fill="auto"/>
            <w:tcMar>
              <w:top w:w="100" w:type="dxa"/>
              <w:left w:w="100" w:type="dxa"/>
              <w:bottom w:w="100" w:type="dxa"/>
              <w:right w:w="100" w:type="dxa"/>
            </w:tcMar>
          </w:tcPr>
          <w:p w14:paraId="12D05E42" w14:textId="0DD76012" w:rsidR="004B3FF4" w:rsidRPr="0073400D" w:rsidRDefault="00AF7808" w:rsidP="004B3FF4">
            <w:pPr>
              <w:widowControl w:val="0"/>
              <w:spacing w:line="360" w:lineRule="auto"/>
              <w:rPr>
                <w:rFonts w:ascii="Times New Roman" w:hAnsi="Times New Roman"/>
                <w:highlight w:val="white"/>
              </w:rPr>
            </w:pPr>
            <w:r>
              <w:rPr>
                <w:rFonts w:ascii="Times New Roman" w:hAnsi="Times New Roman"/>
                <w:highlight w:val="white"/>
              </w:rPr>
              <w:t>3</w:t>
            </w:r>
            <w:r w:rsidR="004B3FF4" w:rsidRPr="0073400D">
              <w:rPr>
                <w:rFonts w:ascii="Times New Roman" w:hAnsi="Times New Roman"/>
                <w:highlight w:val="white"/>
              </w:rPr>
              <w:t>6</w:t>
            </w:r>
          </w:p>
        </w:tc>
        <w:tc>
          <w:tcPr>
            <w:tcW w:w="807" w:type="dxa"/>
            <w:shd w:val="clear" w:color="auto" w:fill="auto"/>
            <w:tcMar>
              <w:top w:w="100" w:type="dxa"/>
              <w:left w:w="100" w:type="dxa"/>
              <w:bottom w:w="100" w:type="dxa"/>
              <w:right w:w="100" w:type="dxa"/>
            </w:tcMar>
          </w:tcPr>
          <w:p w14:paraId="5EBCB8A8" w14:textId="77777777" w:rsidR="004B3FF4" w:rsidRPr="0073400D" w:rsidRDefault="004B3FF4" w:rsidP="004B3FF4">
            <w:pPr>
              <w:widowControl w:val="0"/>
              <w:spacing w:line="360" w:lineRule="auto"/>
              <w:rPr>
                <w:rFonts w:ascii="Times New Roman" w:hAnsi="Times New Roman"/>
                <w:highlight w:val="white"/>
              </w:rPr>
            </w:pPr>
            <w:r w:rsidRPr="0073400D">
              <w:rPr>
                <w:rFonts w:ascii="Times New Roman" w:hAnsi="Times New Roman"/>
                <w:highlight w:val="white"/>
              </w:rPr>
              <w:t>100%</w:t>
            </w:r>
          </w:p>
        </w:tc>
      </w:tr>
      <w:tr w:rsidR="004B3FF4" w:rsidRPr="0073400D" w14:paraId="676781E3" w14:textId="77777777" w:rsidTr="00D55D1B">
        <w:trPr>
          <w:trHeight w:val="440"/>
        </w:trPr>
        <w:tc>
          <w:tcPr>
            <w:tcW w:w="9161" w:type="dxa"/>
            <w:gridSpan w:val="7"/>
            <w:shd w:val="clear" w:color="auto" w:fill="auto"/>
            <w:tcMar>
              <w:top w:w="100" w:type="dxa"/>
              <w:left w:w="100" w:type="dxa"/>
              <w:bottom w:w="100" w:type="dxa"/>
              <w:right w:w="100" w:type="dxa"/>
            </w:tcMar>
          </w:tcPr>
          <w:p w14:paraId="1BD577F4" w14:textId="3AE4F5D7" w:rsidR="004B3FF4" w:rsidRPr="0073400D" w:rsidRDefault="00F349D6" w:rsidP="00EE2611">
            <w:pPr>
              <w:widowControl w:val="0"/>
              <w:numPr>
                <w:ilvl w:val="0"/>
                <w:numId w:val="42"/>
              </w:numPr>
              <w:pBdr>
                <w:top w:val="nil"/>
                <w:left w:val="nil"/>
                <w:bottom w:val="nil"/>
                <w:right w:val="nil"/>
                <w:between w:val="nil"/>
              </w:pBdr>
              <w:spacing w:line="360" w:lineRule="auto"/>
              <w:rPr>
                <w:rFonts w:ascii="Times New Roman" w:hAnsi="Times New Roman"/>
                <w:b/>
                <w:highlight w:val="white"/>
              </w:rPr>
            </w:pPr>
            <w:r>
              <w:rPr>
                <w:rFonts w:ascii="Times New Roman" w:hAnsi="Times New Roman"/>
                <w:b/>
                <w:highlight w:val="white"/>
              </w:rPr>
              <w:t xml:space="preserve"> </w:t>
            </w:r>
            <w:r w:rsidR="0061007C">
              <w:rPr>
                <w:rFonts w:ascii="Times New Roman" w:hAnsi="Times New Roman"/>
                <w:b/>
                <w:highlight w:val="white"/>
              </w:rPr>
              <w:t>Màn</w:t>
            </w:r>
            <w:r w:rsidR="0061007C">
              <w:rPr>
                <w:rFonts w:ascii="Times New Roman" w:hAnsi="Times New Roman"/>
                <w:b/>
                <w:highlight w:val="white"/>
                <w:lang w:val="vi-VN"/>
              </w:rPr>
              <w:t xml:space="preserve"> hình thông báo</w:t>
            </w:r>
          </w:p>
        </w:tc>
      </w:tr>
      <w:tr w:rsidR="004B3FF4" w:rsidRPr="0073400D" w14:paraId="223E3CD0" w14:textId="77777777" w:rsidTr="009E3C48">
        <w:tc>
          <w:tcPr>
            <w:tcW w:w="820" w:type="dxa"/>
            <w:shd w:val="clear" w:color="auto" w:fill="auto"/>
            <w:tcMar>
              <w:top w:w="100" w:type="dxa"/>
              <w:left w:w="100" w:type="dxa"/>
              <w:bottom w:w="100" w:type="dxa"/>
              <w:right w:w="100" w:type="dxa"/>
            </w:tcMar>
          </w:tcPr>
          <w:p w14:paraId="08EECECA" w14:textId="77777777" w:rsidR="004B3FF4" w:rsidRPr="0073400D" w:rsidRDefault="004B3FF4" w:rsidP="004B3FF4">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w:t>
            </w:r>
            <w:r>
              <w:rPr>
                <w:rFonts w:ascii="Times New Roman" w:hAnsi="Times New Roman"/>
                <w:highlight w:val="white"/>
              </w:rPr>
              <w:t>1</w:t>
            </w:r>
            <w:r w:rsidRPr="0073400D">
              <w:rPr>
                <w:rFonts w:ascii="Times New Roman" w:hAnsi="Times New Roman"/>
                <w:highlight w:val="white"/>
              </w:rPr>
              <w:t>.1</w:t>
            </w:r>
          </w:p>
        </w:tc>
        <w:tc>
          <w:tcPr>
            <w:tcW w:w="2147" w:type="dxa"/>
            <w:shd w:val="clear" w:color="auto" w:fill="auto"/>
            <w:tcMar>
              <w:top w:w="100" w:type="dxa"/>
              <w:left w:w="100" w:type="dxa"/>
              <w:bottom w:w="100" w:type="dxa"/>
              <w:right w:w="100" w:type="dxa"/>
            </w:tcMar>
          </w:tcPr>
          <w:p w14:paraId="4C7FCF62" w14:textId="62CCEC59" w:rsidR="004B3FF4" w:rsidRPr="0061007C" w:rsidRDefault="0061007C" w:rsidP="004B3FF4">
            <w:pPr>
              <w:widowControl w:val="0"/>
              <w:spacing w:line="360" w:lineRule="auto"/>
              <w:rPr>
                <w:rFonts w:ascii="Times New Roman" w:hAnsi="Times New Roman"/>
                <w:highlight w:val="white"/>
                <w:lang w:val="vi-VN"/>
              </w:rPr>
            </w:pPr>
            <w:r>
              <w:rPr>
                <w:rFonts w:ascii="Times New Roman" w:hAnsi="Times New Roman"/>
                <w:highlight w:val="white"/>
              </w:rPr>
              <w:t>Code</w:t>
            </w:r>
            <w:r>
              <w:rPr>
                <w:rFonts w:ascii="Times New Roman" w:hAnsi="Times New Roman"/>
                <w:highlight w:val="white"/>
                <w:lang w:val="vi-VN"/>
              </w:rPr>
              <w:t xml:space="preserve"> giao diện,</w:t>
            </w:r>
            <w:r w:rsidR="00017CAE">
              <w:rPr>
                <w:rFonts w:ascii="Times New Roman" w:hAnsi="Times New Roman"/>
                <w:highlight w:val="white"/>
              </w:rPr>
              <w:t xml:space="preserve"> </w:t>
            </w:r>
            <w:r w:rsidRPr="0073400D">
              <w:rPr>
                <w:rFonts w:ascii="Times New Roman" w:hAnsi="Times New Roman"/>
                <w:highlight w:val="white"/>
              </w:rPr>
              <w:t>chức năng</w:t>
            </w:r>
            <w:r>
              <w:rPr>
                <w:rFonts w:ascii="Times New Roman" w:hAnsi="Times New Roman"/>
                <w:highlight w:val="white"/>
                <w:lang w:val="vi-VN"/>
              </w:rPr>
              <w:t xml:space="preserve"> thông </w:t>
            </w:r>
            <w:r w:rsidR="00CB0DAC">
              <w:rPr>
                <w:rFonts w:ascii="Times New Roman" w:hAnsi="Times New Roman"/>
                <w:highlight w:val="white"/>
                <w:lang w:val="vi-VN"/>
              </w:rPr>
              <w:t>báo sản phẩm mới,</w:t>
            </w:r>
            <w:r w:rsidR="00017CAE">
              <w:rPr>
                <w:rFonts w:ascii="Times New Roman" w:hAnsi="Times New Roman"/>
                <w:highlight w:val="white"/>
              </w:rPr>
              <w:t xml:space="preserve"> </w:t>
            </w:r>
            <w:r w:rsidR="00CB0DAC">
              <w:rPr>
                <w:rFonts w:ascii="Times New Roman" w:hAnsi="Times New Roman"/>
                <w:highlight w:val="white"/>
                <w:lang w:val="vi-VN"/>
              </w:rPr>
              <w:t>trạng thái đơn hàng.</w:t>
            </w:r>
          </w:p>
        </w:tc>
        <w:tc>
          <w:tcPr>
            <w:tcW w:w="1276" w:type="dxa"/>
            <w:shd w:val="clear" w:color="auto" w:fill="auto"/>
            <w:tcMar>
              <w:top w:w="100" w:type="dxa"/>
              <w:left w:w="100" w:type="dxa"/>
              <w:bottom w:w="100" w:type="dxa"/>
              <w:right w:w="100" w:type="dxa"/>
            </w:tcMar>
          </w:tcPr>
          <w:p w14:paraId="5E43BEB0" w14:textId="5A67C83A" w:rsidR="004B3FF4" w:rsidRPr="0061007C" w:rsidRDefault="0061007C" w:rsidP="004B3FF4">
            <w:pPr>
              <w:widowControl w:val="0"/>
              <w:spacing w:line="360" w:lineRule="auto"/>
              <w:rPr>
                <w:rFonts w:ascii="Times New Roman" w:hAnsi="Times New Roman"/>
                <w:highlight w:val="white"/>
                <w:lang w:val="vi-VN"/>
              </w:rPr>
            </w:pPr>
            <w:r>
              <w:rPr>
                <w:rFonts w:ascii="Times New Roman" w:hAnsi="Times New Roman"/>
                <w:highlight w:val="white"/>
              </w:rPr>
              <w:t>Minh</w:t>
            </w:r>
            <w:r>
              <w:rPr>
                <w:rFonts w:ascii="Times New Roman" w:hAnsi="Times New Roman"/>
                <w:highlight w:val="white"/>
                <w:lang w:val="vi-VN"/>
              </w:rPr>
              <w:t xml:space="preserve"> Quân</w:t>
            </w:r>
          </w:p>
        </w:tc>
        <w:tc>
          <w:tcPr>
            <w:tcW w:w="1417" w:type="dxa"/>
            <w:shd w:val="clear" w:color="auto" w:fill="auto"/>
            <w:tcMar>
              <w:top w:w="100" w:type="dxa"/>
              <w:left w:w="100" w:type="dxa"/>
              <w:bottom w:w="100" w:type="dxa"/>
              <w:right w:w="100" w:type="dxa"/>
            </w:tcMar>
          </w:tcPr>
          <w:p w14:paraId="67F748D7" w14:textId="60CD0D3A" w:rsidR="004B3FF4" w:rsidRPr="0061007C" w:rsidRDefault="0061007C" w:rsidP="004B3FF4">
            <w:pPr>
              <w:widowControl w:val="0"/>
              <w:spacing w:line="360" w:lineRule="auto"/>
              <w:rPr>
                <w:rFonts w:ascii="Times New Roman" w:hAnsi="Times New Roman"/>
                <w:highlight w:val="white"/>
                <w:lang w:val="vi-VN"/>
              </w:rPr>
            </w:pPr>
            <w:r>
              <w:rPr>
                <w:rFonts w:ascii="Times New Roman" w:hAnsi="Times New Roman"/>
                <w:highlight w:val="white"/>
              </w:rPr>
              <w:t>16</w:t>
            </w:r>
            <w:r>
              <w:rPr>
                <w:rFonts w:ascii="Times New Roman" w:hAnsi="Times New Roman"/>
                <w:highlight w:val="white"/>
                <w:lang w:val="vi-VN"/>
              </w:rPr>
              <w:t>/11/2022</w:t>
            </w:r>
          </w:p>
        </w:tc>
        <w:tc>
          <w:tcPr>
            <w:tcW w:w="1560" w:type="dxa"/>
            <w:shd w:val="clear" w:color="auto" w:fill="auto"/>
            <w:tcMar>
              <w:top w:w="100" w:type="dxa"/>
              <w:left w:w="100" w:type="dxa"/>
              <w:bottom w:w="100" w:type="dxa"/>
              <w:right w:w="100" w:type="dxa"/>
            </w:tcMar>
          </w:tcPr>
          <w:p w14:paraId="14B25752" w14:textId="5B6F2D8A" w:rsidR="004B3FF4" w:rsidRPr="0061007C" w:rsidRDefault="0061007C" w:rsidP="004B3FF4">
            <w:pPr>
              <w:widowControl w:val="0"/>
              <w:spacing w:line="360" w:lineRule="auto"/>
              <w:rPr>
                <w:rFonts w:ascii="Times New Roman" w:hAnsi="Times New Roman"/>
                <w:highlight w:val="white"/>
                <w:lang w:val="vi-VN"/>
              </w:rPr>
            </w:pPr>
            <w:r>
              <w:rPr>
                <w:rFonts w:ascii="Times New Roman" w:hAnsi="Times New Roman"/>
                <w:highlight w:val="white"/>
              </w:rPr>
              <w:t>18</w:t>
            </w:r>
            <w:r>
              <w:rPr>
                <w:rFonts w:ascii="Times New Roman" w:hAnsi="Times New Roman"/>
                <w:highlight w:val="white"/>
                <w:lang w:val="vi-VN"/>
              </w:rPr>
              <w:t>/11/2022</w:t>
            </w:r>
          </w:p>
        </w:tc>
        <w:tc>
          <w:tcPr>
            <w:tcW w:w="1134" w:type="dxa"/>
            <w:shd w:val="clear" w:color="auto" w:fill="auto"/>
            <w:tcMar>
              <w:top w:w="100" w:type="dxa"/>
              <w:left w:w="100" w:type="dxa"/>
              <w:bottom w:w="100" w:type="dxa"/>
              <w:right w:w="100" w:type="dxa"/>
            </w:tcMar>
          </w:tcPr>
          <w:p w14:paraId="18CC97E5" w14:textId="73E36E60" w:rsidR="004B3FF4" w:rsidRPr="0073400D" w:rsidRDefault="00AF7808" w:rsidP="004B3FF4">
            <w:pPr>
              <w:widowControl w:val="0"/>
              <w:spacing w:line="360" w:lineRule="auto"/>
              <w:rPr>
                <w:rFonts w:ascii="Times New Roman" w:hAnsi="Times New Roman"/>
                <w:highlight w:val="white"/>
              </w:rPr>
            </w:pPr>
            <w:r>
              <w:rPr>
                <w:rFonts w:ascii="Times New Roman" w:hAnsi="Times New Roman"/>
                <w:highlight w:val="white"/>
              </w:rPr>
              <w:t>2</w:t>
            </w:r>
            <w:r w:rsidR="0061007C">
              <w:rPr>
                <w:rFonts w:ascii="Times New Roman" w:hAnsi="Times New Roman"/>
                <w:highlight w:val="white"/>
              </w:rPr>
              <w:t>8</w:t>
            </w:r>
          </w:p>
        </w:tc>
        <w:tc>
          <w:tcPr>
            <w:tcW w:w="807" w:type="dxa"/>
            <w:shd w:val="clear" w:color="auto" w:fill="auto"/>
            <w:tcMar>
              <w:top w:w="100" w:type="dxa"/>
              <w:left w:w="100" w:type="dxa"/>
              <w:bottom w:w="100" w:type="dxa"/>
              <w:right w:w="100" w:type="dxa"/>
            </w:tcMar>
          </w:tcPr>
          <w:p w14:paraId="7BEBDB05" w14:textId="4B2B6EF1" w:rsidR="004B3FF4" w:rsidRPr="0061007C" w:rsidRDefault="0061007C" w:rsidP="004B3FF4">
            <w:pPr>
              <w:widowControl w:val="0"/>
              <w:spacing w:line="360" w:lineRule="auto"/>
              <w:rPr>
                <w:rFonts w:ascii="Times New Roman" w:hAnsi="Times New Roman"/>
                <w:highlight w:val="white"/>
                <w:lang w:val="vi-VN"/>
              </w:rPr>
            </w:pPr>
            <w:r>
              <w:rPr>
                <w:rFonts w:ascii="Times New Roman" w:hAnsi="Times New Roman"/>
                <w:highlight w:val="white"/>
              </w:rPr>
              <w:t>100</w:t>
            </w:r>
            <w:r>
              <w:rPr>
                <w:rFonts w:ascii="Times New Roman" w:hAnsi="Times New Roman"/>
                <w:highlight w:val="white"/>
                <w:lang w:val="vi-VN"/>
              </w:rPr>
              <w:t>%</w:t>
            </w:r>
          </w:p>
        </w:tc>
      </w:tr>
      <w:tr w:rsidR="004B3FF4" w:rsidRPr="0073400D" w14:paraId="19FBC55F" w14:textId="77777777" w:rsidTr="00D55D1B">
        <w:trPr>
          <w:trHeight w:val="440"/>
        </w:trPr>
        <w:tc>
          <w:tcPr>
            <w:tcW w:w="9161" w:type="dxa"/>
            <w:gridSpan w:val="7"/>
            <w:shd w:val="clear" w:color="auto" w:fill="auto"/>
            <w:tcMar>
              <w:top w:w="100" w:type="dxa"/>
              <w:left w:w="100" w:type="dxa"/>
              <w:bottom w:w="100" w:type="dxa"/>
              <w:right w:w="100" w:type="dxa"/>
            </w:tcMar>
          </w:tcPr>
          <w:p w14:paraId="48AFC3EA" w14:textId="7CB81A0F" w:rsidR="004B3FF4" w:rsidRPr="0073400D" w:rsidRDefault="00F349D6" w:rsidP="00EE2611">
            <w:pPr>
              <w:widowControl w:val="0"/>
              <w:numPr>
                <w:ilvl w:val="0"/>
                <w:numId w:val="42"/>
              </w:numPr>
              <w:pBdr>
                <w:top w:val="nil"/>
                <w:left w:val="nil"/>
                <w:bottom w:val="nil"/>
                <w:right w:val="nil"/>
                <w:between w:val="nil"/>
              </w:pBdr>
              <w:spacing w:line="360" w:lineRule="auto"/>
              <w:rPr>
                <w:rFonts w:ascii="Times New Roman" w:hAnsi="Times New Roman"/>
                <w:b/>
                <w:highlight w:val="white"/>
              </w:rPr>
            </w:pPr>
            <w:r>
              <w:rPr>
                <w:rFonts w:ascii="Times New Roman" w:hAnsi="Times New Roman"/>
                <w:b/>
                <w:highlight w:val="white"/>
              </w:rPr>
              <w:t xml:space="preserve"> </w:t>
            </w:r>
            <w:r w:rsidR="0061007C">
              <w:rPr>
                <w:rFonts w:ascii="Times New Roman" w:hAnsi="Times New Roman"/>
                <w:b/>
                <w:highlight w:val="white"/>
              </w:rPr>
              <w:t>Màn</w:t>
            </w:r>
            <w:r w:rsidR="0061007C">
              <w:rPr>
                <w:rFonts w:ascii="Times New Roman" w:hAnsi="Times New Roman"/>
                <w:b/>
                <w:highlight w:val="white"/>
                <w:lang w:val="vi-VN"/>
              </w:rPr>
              <w:t xml:space="preserve"> hình order </w:t>
            </w:r>
          </w:p>
        </w:tc>
      </w:tr>
      <w:tr w:rsidR="0061007C" w:rsidRPr="0073400D" w14:paraId="556DF678" w14:textId="77777777" w:rsidTr="009E3C48">
        <w:tc>
          <w:tcPr>
            <w:tcW w:w="820" w:type="dxa"/>
            <w:shd w:val="clear" w:color="auto" w:fill="auto"/>
            <w:tcMar>
              <w:top w:w="100" w:type="dxa"/>
              <w:left w:w="100" w:type="dxa"/>
              <w:bottom w:w="100" w:type="dxa"/>
              <w:right w:w="100" w:type="dxa"/>
            </w:tcMar>
          </w:tcPr>
          <w:p w14:paraId="6ACF8D6C" w14:textId="77777777" w:rsidR="0061007C" w:rsidRPr="0073400D" w:rsidRDefault="0061007C" w:rsidP="0061007C">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w:t>
            </w:r>
            <w:r>
              <w:rPr>
                <w:rFonts w:ascii="Times New Roman" w:hAnsi="Times New Roman"/>
                <w:highlight w:val="white"/>
              </w:rPr>
              <w:t>2</w:t>
            </w:r>
            <w:r w:rsidRPr="0073400D">
              <w:rPr>
                <w:rFonts w:ascii="Times New Roman" w:hAnsi="Times New Roman"/>
                <w:highlight w:val="white"/>
              </w:rPr>
              <w:t>.1</w:t>
            </w:r>
          </w:p>
        </w:tc>
        <w:tc>
          <w:tcPr>
            <w:tcW w:w="2147" w:type="dxa"/>
            <w:shd w:val="clear" w:color="auto" w:fill="auto"/>
            <w:tcMar>
              <w:top w:w="100" w:type="dxa"/>
              <w:left w:w="100" w:type="dxa"/>
              <w:bottom w:w="100" w:type="dxa"/>
              <w:right w:w="100" w:type="dxa"/>
            </w:tcMar>
          </w:tcPr>
          <w:p w14:paraId="3771661D" w14:textId="6300448D" w:rsidR="0061007C" w:rsidRPr="0073400D" w:rsidRDefault="0061007C" w:rsidP="0061007C">
            <w:pPr>
              <w:widowControl w:val="0"/>
              <w:spacing w:line="360" w:lineRule="auto"/>
              <w:rPr>
                <w:rFonts w:ascii="Times New Roman" w:hAnsi="Times New Roman"/>
                <w:highlight w:val="white"/>
              </w:rPr>
            </w:pPr>
            <w:r>
              <w:rPr>
                <w:rFonts w:ascii="Times New Roman" w:hAnsi="Times New Roman"/>
                <w:highlight w:val="white"/>
              </w:rPr>
              <w:t>Code</w:t>
            </w:r>
            <w:r>
              <w:rPr>
                <w:rFonts w:ascii="Times New Roman" w:hAnsi="Times New Roman"/>
                <w:highlight w:val="white"/>
                <w:lang w:val="vi-VN"/>
              </w:rPr>
              <w:t xml:space="preserve"> giao diện,</w:t>
            </w:r>
            <w:r w:rsidR="00017CAE">
              <w:rPr>
                <w:rFonts w:ascii="Times New Roman" w:hAnsi="Times New Roman"/>
                <w:highlight w:val="white"/>
              </w:rPr>
              <w:t xml:space="preserve"> </w:t>
            </w:r>
            <w:r w:rsidRPr="0073400D">
              <w:rPr>
                <w:rFonts w:ascii="Times New Roman" w:hAnsi="Times New Roman"/>
                <w:highlight w:val="white"/>
              </w:rPr>
              <w:t>chức năng</w:t>
            </w:r>
            <w:r>
              <w:rPr>
                <w:rFonts w:ascii="Times New Roman" w:hAnsi="Times New Roman"/>
                <w:highlight w:val="white"/>
                <w:lang w:val="vi-VN"/>
              </w:rPr>
              <w:t xml:space="preserve"> </w:t>
            </w:r>
            <w:r w:rsidR="00CB0DAC">
              <w:rPr>
                <w:rFonts w:ascii="Times New Roman" w:hAnsi="Times New Roman"/>
                <w:highlight w:val="white"/>
                <w:lang w:val="vi-VN"/>
              </w:rPr>
              <w:t>order,</w:t>
            </w:r>
            <w:r w:rsidR="00017CAE">
              <w:rPr>
                <w:rFonts w:ascii="Times New Roman" w:hAnsi="Times New Roman"/>
                <w:highlight w:val="white"/>
              </w:rPr>
              <w:t xml:space="preserve"> </w:t>
            </w:r>
            <w:r w:rsidR="00CB0DAC">
              <w:rPr>
                <w:rFonts w:ascii="Times New Roman" w:hAnsi="Times New Roman"/>
                <w:highlight w:val="white"/>
                <w:lang w:val="vi-VN"/>
              </w:rPr>
              <w:t>hiển thị tất cả đơn hàng,</w:t>
            </w:r>
            <w:r w:rsidR="00017CAE">
              <w:rPr>
                <w:rFonts w:ascii="Times New Roman" w:hAnsi="Times New Roman"/>
                <w:highlight w:val="white"/>
              </w:rPr>
              <w:t xml:space="preserve"> </w:t>
            </w:r>
            <w:r w:rsidR="00CB0DAC">
              <w:rPr>
                <w:rFonts w:ascii="Times New Roman" w:hAnsi="Times New Roman"/>
                <w:highlight w:val="white"/>
                <w:lang w:val="vi-VN"/>
              </w:rPr>
              <w:t>trạng thái,</w:t>
            </w:r>
            <w:r w:rsidR="00CF32B4">
              <w:rPr>
                <w:rFonts w:ascii="Times New Roman" w:hAnsi="Times New Roman"/>
                <w:highlight w:val="white"/>
              </w:rPr>
              <w:t xml:space="preserve"> </w:t>
            </w:r>
            <w:r w:rsidR="00DF640C">
              <w:rPr>
                <w:rFonts w:ascii="Times New Roman" w:hAnsi="Times New Roman"/>
                <w:highlight w:val="white"/>
                <w:lang w:val="vi-VN"/>
              </w:rPr>
              <w:t>giá.</w:t>
            </w:r>
          </w:p>
        </w:tc>
        <w:tc>
          <w:tcPr>
            <w:tcW w:w="1276" w:type="dxa"/>
            <w:shd w:val="clear" w:color="auto" w:fill="auto"/>
            <w:tcMar>
              <w:top w:w="100" w:type="dxa"/>
              <w:left w:w="100" w:type="dxa"/>
              <w:bottom w:w="100" w:type="dxa"/>
              <w:right w:w="100" w:type="dxa"/>
            </w:tcMar>
          </w:tcPr>
          <w:p w14:paraId="1467465F" w14:textId="62C5FAE7" w:rsidR="0061007C" w:rsidRPr="0073400D" w:rsidRDefault="0061007C" w:rsidP="0061007C">
            <w:pPr>
              <w:widowControl w:val="0"/>
              <w:spacing w:line="360" w:lineRule="auto"/>
              <w:rPr>
                <w:rFonts w:ascii="Times New Roman" w:hAnsi="Times New Roman"/>
                <w:highlight w:val="white"/>
              </w:rPr>
            </w:pPr>
            <w:r>
              <w:rPr>
                <w:rFonts w:ascii="Times New Roman" w:hAnsi="Times New Roman"/>
                <w:highlight w:val="white"/>
                <w:lang w:val="vi-VN"/>
              </w:rPr>
              <w:t>Quân</w:t>
            </w:r>
          </w:p>
        </w:tc>
        <w:tc>
          <w:tcPr>
            <w:tcW w:w="1417" w:type="dxa"/>
            <w:shd w:val="clear" w:color="auto" w:fill="auto"/>
            <w:tcMar>
              <w:top w:w="100" w:type="dxa"/>
              <w:left w:w="100" w:type="dxa"/>
              <w:bottom w:w="100" w:type="dxa"/>
              <w:right w:w="100" w:type="dxa"/>
            </w:tcMar>
          </w:tcPr>
          <w:p w14:paraId="59036A33" w14:textId="02834FCB" w:rsidR="0061007C" w:rsidRPr="0073400D" w:rsidRDefault="0061007C" w:rsidP="0061007C">
            <w:pPr>
              <w:widowControl w:val="0"/>
              <w:spacing w:line="360" w:lineRule="auto"/>
              <w:rPr>
                <w:rFonts w:ascii="Times New Roman" w:hAnsi="Times New Roman"/>
                <w:highlight w:val="white"/>
              </w:rPr>
            </w:pPr>
            <w:r>
              <w:rPr>
                <w:rFonts w:ascii="Times New Roman" w:hAnsi="Times New Roman"/>
                <w:highlight w:val="white"/>
              </w:rPr>
              <w:t>16</w:t>
            </w:r>
            <w:r>
              <w:rPr>
                <w:rFonts w:ascii="Times New Roman" w:hAnsi="Times New Roman"/>
                <w:highlight w:val="white"/>
                <w:lang w:val="vi-VN"/>
              </w:rPr>
              <w:t>/11/2022</w:t>
            </w:r>
          </w:p>
        </w:tc>
        <w:tc>
          <w:tcPr>
            <w:tcW w:w="1560" w:type="dxa"/>
            <w:shd w:val="clear" w:color="auto" w:fill="auto"/>
            <w:tcMar>
              <w:top w:w="100" w:type="dxa"/>
              <w:left w:w="100" w:type="dxa"/>
              <w:bottom w:w="100" w:type="dxa"/>
              <w:right w:w="100" w:type="dxa"/>
            </w:tcMar>
          </w:tcPr>
          <w:p w14:paraId="730E0F80" w14:textId="0298D885" w:rsidR="0061007C" w:rsidRPr="0073400D" w:rsidRDefault="0061007C" w:rsidP="0061007C">
            <w:pPr>
              <w:widowControl w:val="0"/>
              <w:spacing w:line="360" w:lineRule="auto"/>
              <w:rPr>
                <w:rFonts w:ascii="Times New Roman" w:hAnsi="Times New Roman"/>
                <w:highlight w:val="white"/>
              </w:rPr>
            </w:pPr>
            <w:r>
              <w:rPr>
                <w:rFonts w:ascii="Times New Roman" w:hAnsi="Times New Roman"/>
                <w:highlight w:val="white"/>
              </w:rPr>
              <w:t>18</w:t>
            </w:r>
            <w:r>
              <w:rPr>
                <w:rFonts w:ascii="Times New Roman" w:hAnsi="Times New Roman"/>
                <w:highlight w:val="white"/>
                <w:lang w:val="vi-VN"/>
              </w:rPr>
              <w:t>/11/2022</w:t>
            </w:r>
          </w:p>
        </w:tc>
        <w:tc>
          <w:tcPr>
            <w:tcW w:w="1134" w:type="dxa"/>
            <w:shd w:val="clear" w:color="auto" w:fill="auto"/>
            <w:tcMar>
              <w:top w:w="100" w:type="dxa"/>
              <w:left w:w="100" w:type="dxa"/>
              <w:bottom w:w="100" w:type="dxa"/>
              <w:right w:w="100" w:type="dxa"/>
            </w:tcMar>
          </w:tcPr>
          <w:p w14:paraId="7D758DB1" w14:textId="583A4AC3" w:rsidR="0061007C" w:rsidRPr="0073400D" w:rsidRDefault="00AF7808" w:rsidP="0061007C">
            <w:pPr>
              <w:widowControl w:val="0"/>
              <w:spacing w:line="360" w:lineRule="auto"/>
              <w:rPr>
                <w:rFonts w:ascii="Times New Roman" w:hAnsi="Times New Roman"/>
                <w:highlight w:val="white"/>
              </w:rPr>
            </w:pPr>
            <w:r>
              <w:rPr>
                <w:rFonts w:ascii="Times New Roman" w:hAnsi="Times New Roman"/>
                <w:highlight w:val="white"/>
              </w:rPr>
              <w:t>1</w:t>
            </w:r>
            <w:r w:rsidR="0061007C">
              <w:rPr>
                <w:rFonts w:ascii="Times New Roman" w:hAnsi="Times New Roman"/>
                <w:highlight w:val="white"/>
              </w:rPr>
              <w:t>8</w:t>
            </w:r>
          </w:p>
        </w:tc>
        <w:tc>
          <w:tcPr>
            <w:tcW w:w="807" w:type="dxa"/>
            <w:shd w:val="clear" w:color="auto" w:fill="auto"/>
            <w:tcMar>
              <w:top w:w="100" w:type="dxa"/>
              <w:left w:w="100" w:type="dxa"/>
              <w:bottom w:w="100" w:type="dxa"/>
              <w:right w:w="100" w:type="dxa"/>
            </w:tcMar>
          </w:tcPr>
          <w:p w14:paraId="21C9CA98" w14:textId="57A78671" w:rsidR="0061007C" w:rsidRPr="0073400D" w:rsidRDefault="0061007C" w:rsidP="0061007C">
            <w:pPr>
              <w:widowControl w:val="0"/>
              <w:spacing w:line="360" w:lineRule="auto"/>
              <w:rPr>
                <w:rFonts w:ascii="Times New Roman" w:hAnsi="Times New Roman"/>
                <w:highlight w:val="white"/>
              </w:rPr>
            </w:pPr>
            <w:r>
              <w:rPr>
                <w:rFonts w:ascii="Times New Roman" w:hAnsi="Times New Roman"/>
                <w:highlight w:val="white"/>
              </w:rPr>
              <w:t>100</w:t>
            </w:r>
            <w:r>
              <w:rPr>
                <w:rFonts w:ascii="Times New Roman" w:hAnsi="Times New Roman"/>
                <w:highlight w:val="white"/>
                <w:lang w:val="vi-VN"/>
              </w:rPr>
              <w:t>%</w:t>
            </w:r>
          </w:p>
        </w:tc>
      </w:tr>
      <w:tr w:rsidR="00AD429D" w:rsidRPr="0073400D" w14:paraId="56728905" w14:textId="77777777" w:rsidTr="00D55D1B">
        <w:trPr>
          <w:trHeight w:val="440"/>
        </w:trPr>
        <w:tc>
          <w:tcPr>
            <w:tcW w:w="9161" w:type="dxa"/>
            <w:gridSpan w:val="7"/>
            <w:shd w:val="clear" w:color="auto" w:fill="auto"/>
            <w:tcMar>
              <w:top w:w="100" w:type="dxa"/>
              <w:left w:w="100" w:type="dxa"/>
              <w:bottom w:w="100" w:type="dxa"/>
              <w:right w:w="100" w:type="dxa"/>
            </w:tcMar>
          </w:tcPr>
          <w:p w14:paraId="76953DD8" w14:textId="71076291" w:rsidR="00AD429D" w:rsidRPr="00F349D6" w:rsidRDefault="00AD429D" w:rsidP="00F349D6">
            <w:pPr>
              <w:pStyle w:val="ListParagraph"/>
              <w:widowControl w:val="0"/>
              <w:numPr>
                <w:ilvl w:val="0"/>
                <w:numId w:val="42"/>
              </w:numPr>
              <w:pBdr>
                <w:top w:val="nil"/>
                <w:left w:val="nil"/>
                <w:bottom w:val="nil"/>
                <w:right w:val="nil"/>
                <w:between w:val="nil"/>
              </w:pBdr>
              <w:spacing w:line="360" w:lineRule="auto"/>
              <w:rPr>
                <w:rFonts w:ascii="Times New Roman" w:hAnsi="Times New Roman"/>
                <w:b/>
                <w:highlight w:val="white"/>
              </w:rPr>
            </w:pPr>
            <w:r w:rsidRPr="00F349D6">
              <w:rPr>
                <w:rFonts w:ascii="Times New Roman" w:hAnsi="Times New Roman"/>
                <w:b/>
                <w:highlight w:val="white"/>
              </w:rPr>
              <w:t>Màn</w:t>
            </w:r>
            <w:r w:rsidRPr="00F349D6">
              <w:rPr>
                <w:rFonts w:ascii="Times New Roman" w:hAnsi="Times New Roman"/>
                <w:b/>
                <w:highlight w:val="white"/>
                <w:lang w:val="vi-VN"/>
              </w:rPr>
              <w:t xml:space="preserve"> hình order chi tiết</w:t>
            </w:r>
          </w:p>
        </w:tc>
      </w:tr>
      <w:tr w:rsidR="00AB3D15" w:rsidRPr="0073400D" w14:paraId="61D15329" w14:textId="77777777" w:rsidTr="009E3C48">
        <w:tc>
          <w:tcPr>
            <w:tcW w:w="820" w:type="dxa"/>
            <w:shd w:val="clear" w:color="auto" w:fill="auto"/>
            <w:tcMar>
              <w:top w:w="100" w:type="dxa"/>
              <w:left w:w="100" w:type="dxa"/>
              <w:bottom w:w="100" w:type="dxa"/>
              <w:right w:w="100" w:type="dxa"/>
            </w:tcMar>
          </w:tcPr>
          <w:p w14:paraId="02FF60E8" w14:textId="77777777" w:rsidR="00AB3D15" w:rsidRPr="0073400D" w:rsidRDefault="00AB3D15" w:rsidP="00AB3D15">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w:t>
            </w:r>
            <w:r>
              <w:rPr>
                <w:rFonts w:ascii="Times New Roman" w:hAnsi="Times New Roman"/>
                <w:highlight w:val="white"/>
              </w:rPr>
              <w:t>3</w:t>
            </w:r>
            <w:r w:rsidRPr="0073400D">
              <w:rPr>
                <w:rFonts w:ascii="Times New Roman" w:hAnsi="Times New Roman"/>
                <w:highlight w:val="white"/>
              </w:rPr>
              <w:t>.1</w:t>
            </w:r>
          </w:p>
        </w:tc>
        <w:tc>
          <w:tcPr>
            <w:tcW w:w="2147" w:type="dxa"/>
            <w:shd w:val="clear" w:color="auto" w:fill="auto"/>
            <w:tcMar>
              <w:top w:w="100" w:type="dxa"/>
              <w:left w:w="100" w:type="dxa"/>
              <w:bottom w:w="100" w:type="dxa"/>
              <w:right w:w="100" w:type="dxa"/>
            </w:tcMar>
          </w:tcPr>
          <w:p w14:paraId="1A3560D3" w14:textId="3423D2A1" w:rsidR="00AB3D15" w:rsidRPr="0073400D" w:rsidRDefault="00AB3D15" w:rsidP="00AB3D15">
            <w:pPr>
              <w:widowControl w:val="0"/>
              <w:spacing w:line="360" w:lineRule="auto"/>
              <w:rPr>
                <w:rFonts w:ascii="Times New Roman" w:hAnsi="Times New Roman"/>
                <w:highlight w:val="white"/>
              </w:rPr>
            </w:pPr>
            <w:r>
              <w:rPr>
                <w:rFonts w:ascii="Times New Roman" w:hAnsi="Times New Roman"/>
                <w:highlight w:val="white"/>
              </w:rPr>
              <w:t>Code</w:t>
            </w:r>
            <w:r>
              <w:rPr>
                <w:rFonts w:ascii="Times New Roman" w:hAnsi="Times New Roman"/>
                <w:highlight w:val="white"/>
                <w:lang w:val="vi-VN"/>
              </w:rPr>
              <w:t xml:space="preserve"> giao diện,</w:t>
            </w:r>
            <w:r w:rsidR="00017CAE">
              <w:rPr>
                <w:rFonts w:ascii="Times New Roman" w:hAnsi="Times New Roman"/>
                <w:highlight w:val="white"/>
              </w:rPr>
              <w:t xml:space="preserve"> </w:t>
            </w:r>
            <w:r w:rsidRPr="0073400D">
              <w:rPr>
                <w:rFonts w:ascii="Times New Roman" w:hAnsi="Times New Roman"/>
                <w:highlight w:val="white"/>
              </w:rPr>
              <w:t>chức năng</w:t>
            </w:r>
            <w:r>
              <w:rPr>
                <w:rFonts w:ascii="Times New Roman" w:hAnsi="Times New Roman"/>
                <w:highlight w:val="white"/>
                <w:lang w:val="vi-VN"/>
              </w:rPr>
              <w:t xml:space="preserve"> order chi tiết, hiển thị tất cả đơn hàng,</w:t>
            </w:r>
            <w:r w:rsidR="00017CAE">
              <w:rPr>
                <w:rFonts w:ascii="Times New Roman" w:hAnsi="Times New Roman"/>
                <w:highlight w:val="white"/>
              </w:rPr>
              <w:t xml:space="preserve"> </w:t>
            </w:r>
            <w:r>
              <w:rPr>
                <w:rFonts w:ascii="Times New Roman" w:hAnsi="Times New Roman"/>
                <w:highlight w:val="white"/>
                <w:lang w:val="vi-VN"/>
              </w:rPr>
              <w:t>trạng thái,</w:t>
            </w:r>
            <w:r w:rsidR="00017CAE">
              <w:rPr>
                <w:rFonts w:ascii="Times New Roman" w:hAnsi="Times New Roman"/>
                <w:highlight w:val="white"/>
              </w:rPr>
              <w:t xml:space="preserve"> </w:t>
            </w:r>
            <w:r>
              <w:rPr>
                <w:rFonts w:ascii="Times New Roman" w:hAnsi="Times New Roman"/>
                <w:highlight w:val="white"/>
                <w:lang w:val="vi-VN"/>
              </w:rPr>
              <w:t>giá,</w:t>
            </w:r>
            <w:r w:rsidR="00017CAE">
              <w:rPr>
                <w:rFonts w:ascii="Times New Roman" w:hAnsi="Times New Roman"/>
                <w:highlight w:val="white"/>
              </w:rPr>
              <w:t xml:space="preserve"> </w:t>
            </w:r>
            <w:r>
              <w:rPr>
                <w:rFonts w:ascii="Times New Roman" w:hAnsi="Times New Roman"/>
                <w:highlight w:val="white"/>
                <w:lang w:val="vi-VN"/>
              </w:rPr>
              <w:t>mã đơn hàng,</w:t>
            </w:r>
            <w:r w:rsidR="00017CAE">
              <w:rPr>
                <w:rFonts w:ascii="Times New Roman" w:hAnsi="Times New Roman"/>
                <w:highlight w:val="white"/>
              </w:rPr>
              <w:t xml:space="preserve"> </w:t>
            </w:r>
            <w:r>
              <w:rPr>
                <w:rFonts w:ascii="Times New Roman" w:hAnsi="Times New Roman"/>
                <w:highlight w:val="white"/>
                <w:lang w:val="vi-VN"/>
              </w:rPr>
              <w:t>hủy đơn hàng,</w:t>
            </w:r>
            <w:r w:rsidR="00017CAE">
              <w:rPr>
                <w:rFonts w:ascii="Times New Roman" w:hAnsi="Times New Roman"/>
                <w:highlight w:val="white"/>
              </w:rPr>
              <w:t xml:space="preserve"> </w:t>
            </w:r>
            <w:r>
              <w:rPr>
                <w:rFonts w:ascii="Times New Roman" w:hAnsi="Times New Roman"/>
                <w:highlight w:val="white"/>
                <w:lang w:val="vi-VN"/>
              </w:rPr>
              <w:t>liên hệ cửa hàng.</w:t>
            </w:r>
          </w:p>
        </w:tc>
        <w:tc>
          <w:tcPr>
            <w:tcW w:w="1276" w:type="dxa"/>
            <w:shd w:val="clear" w:color="auto" w:fill="auto"/>
            <w:tcMar>
              <w:top w:w="100" w:type="dxa"/>
              <w:left w:w="100" w:type="dxa"/>
              <w:bottom w:w="100" w:type="dxa"/>
              <w:right w:w="100" w:type="dxa"/>
            </w:tcMar>
          </w:tcPr>
          <w:p w14:paraId="0CD04F81" w14:textId="5D544467" w:rsidR="00AB3D15" w:rsidRPr="0073400D" w:rsidRDefault="00AB3D15" w:rsidP="00AB3D15">
            <w:pPr>
              <w:widowControl w:val="0"/>
              <w:spacing w:line="360" w:lineRule="auto"/>
              <w:rPr>
                <w:rFonts w:ascii="Times New Roman" w:hAnsi="Times New Roman"/>
                <w:highlight w:val="white"/>
              </w:rPr>
            </w:pPr>
            <w:r>
              <w:rPr>
                <w:rFonts w:ascii="Times New Roman" w:hAnsi="Times New Roman"/>
                <w:highlight w:val="white"/>
              </w:rPr>
              <w:t>Minh</w:t>
            </w:r>
            <w:r>
              <w:rPr>
                <w:rFonts w:ascii="Times New Roman" w:hAnsi="Times New Roman"/>
                <w:highlight w:val="white"/>
                <w:lang w:val="vi-VN"/>
              </w:rPr>
              <w:t xml:space="preserve"> Quân,</w:t>
            </w:r>
            <w:r w:rsidR="00017CAE">
              <w:rPr>
                <w:rFonts w:ascii="Times New Roman" w:hAnsi="Times New Roman"/>
                <w:highlight w:val="white"/>
              </w:rPr>
              <w:t xml:space="preserve"> </w:t>
            </w:r>
            <w:r>
              <w:rPr>
                <w:rFonts w:ascii="Times New Roman" w:hAnsi="Times New Roman"/>
                <w:highlight w:val="white"/>
                <w:lang w:val="vi-VN"/>
              </w:rPr>
              <w:t>Quang</w:t>
            </w:r>
          </w:p>
        </w:tc>
        <w:tc>
          <w:tcPr>
            <w:tcW w:w="1417" w:type="dxa"/>
            <w:shd w:val="clear" w:color="auto" w:fill="auto"/>
            <w:tcMar>
              <w:top w:w="100" w:type="dxa"/>
              <w:left w:w="100" w:type="dxa"/>
              <w:bottom w:w="100" w:type="dxa"/>
              <w:right w:w="100" w:type="dxa"/>
            </w:tcMar>
          </w:tcPr>
          <w:p w14:paraId="2E86D1F8" w14:textId="2584332F" w:rsidR="00AB3D15" w:rsidRPr="0073400D" w:rsidRDefault="00AB3D15" w:rsidP="00AB3D15">
            <w:pPr>
              <w:widowControl w:val="0"/>
              <w:spacing w:line="360" w:lineRule="auto"/>
              <w:rPr>
                <w:rFonts w:ascii="Times New Roman" w:hAnsi="Times New Roman"/>
                <w:highlight w:val="white"/>
              </w:rPr>
            </w:pPr>
            <w:r>
              <w:rPr>
                <w:rFonts w:ascii="Times New Roman" w:hAnsi="Times New Roman"/>
                <w:highlight w:val="white"/>
              </w:rPr>
              <w:t>18</w:t>
            </w:r>
            <w:r>
              <w:rPr>
                <w:rFonts w:ascii="Times New Roman" w:hAnsi="Times New Roman"/>
                <w:highlight w:val="white"/>
                <w:lang w:val="vi-VN"/>
              </w:rPr>
              <w:t>/11/2022</w:t>
            </w:r>
          </w:p>
        </w:tc>
        <w:tc>
          <w:tcPr>
            <w:tcW w:w="1560" w:type="dxa"/>
            <w:shd w:val="clear" w:color="auto" w:fill="auto"/>
            <w:tcMar>
              <w:top w:w="100" w:type="dxa"/>
              <w:left w:w="100" w:type="dxa"/>
              <w:bottom w:w="100" w:type="dxa"/>
              <w:right w:w="100" w:type="dxa"/>
            </w:tcMar>
          </w:tcPr>
          <w:p w14:paraId="0531E33A" w14:textId="10BB53A8" w:rsidR="00AB3D15" w:rsidRPr="0073400D" w:rsidRDefault="00AB3D15" w:rsidP="00AB3D15">
            <w:pPr>
              <w:widowControl w:val="0"/>
              <w:spacing w:line="360" w:lineRule="auto"/>
              <w:rPr>
                <w:rFonts w:ascii="Times New Roman" w:hAnsi="Times New Roman"/>
                <w:highlight w:val="white"/>
              </w:rPr>
            </w:pPr>
            <w:r>
              <w:rPr>
                <w:rFonts w:ascii="Times New Roman" w:hAnsi="Times New Roman"/>
                <w:highlight w:val="white"/>
              </w:rPr>
              <w:t>23</w:t>
            </w:r>
            <w:r>
              <w:rPr>
                <w:rFonts w:ascii="Times New Roman" w:hAnsi="Times New Roman"/>
                <w:highlight w:val="white"/>
                <w:lang w:val="vi-VN"/>
              </w:rPr>
              <w:t>/11/2022</w:t>
            </w:r>
          </w:p>
        </w:tc>
        <w:tc>
          <w:tcPr>
            <w:tcW w:w="1134" w:type="dxa"/>
            <w:shd w:val="clear" w:color="auto" w:fill="auto"/>
            <w:tcMar>
              <w:top w:w="100" w:type="dxa"/>
              <w:left w:w="100" w:type="dxa"/>
              <w:bottom w:w="100" w:type="dxa"/>
              <w:right w:w="100" w:type="dxa"/>
            </w:tcMar>
          </w:tcPr>
          <w:p w14:paraId="65E6CA29" w14:textId="4F52F01C" w:rsidR="00AB3D15" w:rsidRPr="0073400D" w:rsidRDefault="00AB3D15" w:rsidP="00AB3D15">
            <w:pPr>
              <w:widowControl w:val="0"/>
              <w:spacing w:line="360" w:lineRule="auto"/>
              <w:rPr>
                <w:rFonts w:ascii="Times New Roman" w:hAnsi="Times New Roman"/>
                <w:highlight w:val="white"/>
              </w:rPr>
            </w:pPr>
            <w:r>
              <w:rPr>
                <w:rFonts w:ascii="Times New Roman" w:hAnsi="Times New Roman"/>
                <w:highlight w:val="white"/>
              </w:rPr>
              <w:t>20</w:t>
            </w:r>
          </w:p>
        </w:tc>
        <w:tc>
          <w:tcPr>
            <w:tcW w:w="807" w:type="dxa"/>
            <w:shd w:val="clear" w:color="auto" w:fill="auto"/>
            <w:tcMar>
              <w:top w:w="100" w:type="dxa"/>
              <w:left w:w="100" w:type="dxa"/>
              <w:bottom w:w="100" w:type="dxa"/>
              <w:right w:w="100" w:type="dxa"/>
            </w:tcMar>
          </w:tcPr>
          <w:p w14:paraId="61E67988" w14:textId="7DBB6327" w:rsidR="00AB3D15" w:rsidRPr="0073400D" w:rsidRDefault="00AB3D15" w:rsidP="00AB3D15">
            <w:pPr>
              <w:widowControl w:val="0"/>
              <w:spacing w:line="360" w:lineRule="auto"/>
              <w:rPr>
                <w:rFonts w:ascii="Times New Roman" w:hAnsi="Times New Roman"/>
                <w:highlight w:val="white"/>
              </w:rPr>
            </w:pPr>
            <w:r>
              <w:rPr>
                <w:rFonts w:ascii="Times New Roman" w:hAnsi="Times New Roman"/>
                <w:highlight w:val="white"/>
              </w:rPr>
              <w:t>100</w:t>
            </w:r>
            <w:r>
              <w:rPr>
                <w:rFonts w:ascii="Times New Roman" w:hAnsi="Times New Roman"/>
                <w:highlight w:val="white"/>
                <w:lang w:val="vi-VN"/>
              </w:rPr>
              <w:t>%</w:t>
            </w:r>
          </w:p>
        </w:tc>
      </w:tr>
      <w:tr w:rsidR="00AD429D" w:rsidRPr="0073400D" w14:paraId="09DFB264" w14:textId="77777777" w:rsidTr="00D55D1B">
        <w:trPr>
          <w:trHeight w:val="440"/>
        </w:trPr>
        <w:tc>
          <w:tcPr>
            <w:tcW w:w="9161" w:type="dxa"/>
            <w:gridSpan w:val="7"/>
            <w:shd w:val="clear" w:color="auto" w:fill="auto"/>
            <w:tcMar>
              <w:top w:w="100" w:type="dxa"/>
              <w:left w:w="100" w:type="dxa"/>
              <w:bottom w:w="100" w:type="dxa"/>
              <w:right w:w="100" w:type="dxa"/>
            </w:tcMar>
          </w:tcPr>
          <w:p w14:paraId="3670364B" w14:textId="675E7355" w:rsidR="00AD429D" w:rsidRPr="00F349D6" w:rsidRDefault="00AB3D15" w:rsidP="00F349D6">
            <w:pPr>
              <w:pStyle w:val="ListParagraph"/>
              <w:widowControl w:val="0"/>
              <w:numPr>
                <w:ilvl w:val="0"/>
                <w:numId w:val="42"/>
              </w:numPr>
              <w:pBdr>
                <w:top w:val="nil"/>
                <w:left w:val="nil"/>
                <w:bottom w:val="nil"/>
                <w:right w:val="nil"/>
                <w:between w:val="nil"/>
              </w:pBdr>
              <w:spacing w:line="360" w:lineRule="auto"/>
              <w:rPr>
                <w:rFonts w:ascii="Times New Roman" w:hAnsi="Times New Roman"/>
                <w:b/>
                <w:highlight w:val="white"/>
              </w:rPr>
            </w:pPr>
            <w:r w:rsidRPr="00F349D6">
              <w:rPr>
                <w:rFonts w:ascii="Times New Roman" w:hAnsi="Times New Roman"/>
                <w:b/>
                <w:highlight w:val="white"/>
              </w:rPr>
              <w:lastRenderedPageBreak/>
              <w:t>Màn</w:t>
            </w:r>
            <w:r w:rsidRPr="00F349D6">
              <w:rPr>
                <w:rFonts w:ascii="Times New Roman" w:hAnsi="Times New Roman"/>
                <w:b/>
                <w:highlight w:val="white"/>
                <w:lang w:val="vi-VN"/>
              </w:rPr>
              <w:t xml:space="preserve"> hình địa chỉ giao hàng</w:t>
            </w:r>
          </w:p>
        </w:tc>
      </w:tr>
      <w:tr w:rsidR="00AB3D15" w:rsidRPr="0073400D" w14:paraId="17D3B2C1" w14:textId="77777777" w:rsidTr="009E3C48">
        <w:tc>
          <w:tcPr>
            <w:tcW w:w="820" w:type="dxa"/>
            <w:shd w:val="clear" w:color="auto" w:fill="auto"/>
            <w:tcMar>
              <w:top w:w="100" w:type="dxa"/>
              <w:left w:w="100" w:type="dxa"/>
              <w:bottom w:w="100" w:type="dxa"/>
              <w:right w:w="100" w:type="dxa"/>
            </w:tcMar>
          </w:tcPr>
          <w:p w14:paraId="65CB6351" w14:textId="77777777" w:rsidR="00AB3D15" w:rsidRPr="0073400D" w:rsidRDefault="00AB3D15" w:rsidP="00AB3D15">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w:t>
            </w:r>
            <w:r>
              <w:rPr>
                <w:rFonts w:ascii="Times New Roman" w:hAnsi="Times New Roman"/>
                <w:highlight w:val="white"/>
              </w:rPr>
              <w:t>4</w:t>
            </w:r>
            <w:r w:rsidRPr="0073400D">
              <w:rPr>
                <w:rFonts w:ascii="Times New Roman" w:hAnsi="Times New Roman"/>
                <w:highlight w:val="white"/>
              </w:rPr>
              <w:t>.1</w:t>
            </w:r>
          </w:p>
        </w:tc>
        <w:tc>
          <w:tcPr>
            <w:tcW w:w="2147" w:type="dxa"/>
            <w:shd w:val="clear" w:color="auto" w:fill="auto"/>
            <w:tcMar>
              <w:top w:w="100" w:type="dxa"/>
              <w:left w:w="100" w:type="dxa"/>
              <w:bottom w:w="100" w:type="dxa"/>
              <w:right w:w="100" w:type="dxa"/>
            </w:tcMar>
          </w:tcPr>
          <w:p w14:paraId="46AE1515" w14:textId="42BC8172" w:rsidR="00AB3D15" w:rsidRPr="00AB3D15" w:rsidRDefault="00AB3D15" w:rsidP="00AB3D15">
            <w:pPr>
              <w:widowControl w:val="0"/>
              <w:spacing w:line="360" w:lineRule="auto"/>
              <w:rPr>
                <w:rFonts w:ascii="Times New Roman" w:hAnsi="Times New Roman"/>
                <w:highlight w:val="white"/>
                <w:lang w:val="vi-VN"/>
              </w:rPr>
            </w:pPr>
            <w:r>
              <w:rPr>
                <w:rFonts w:ascii="Times New Roman" w:hAnsi="Times New Roman"/>
                <w:highlight w:val="white"/>
              </w:rPr>
              <w:t>Code</w:t>
            </w:r>
            <w:r>
              <w:rPr>
                <w:rFonts w:ascii="Times New Roman" w:hAnsi="Times New Roman"/>
                <w:highlight w:val="white"/>
                <w:lang w:val="vi-VN"/>
              </w:rPr>
              <w:t xml:space="preserve"> giao diện,</w:t>
            </w:r>
            <w:r w:rsidR="00017CAE">
              <w:rPr>
                <w:rFonts w:ascii="Times New Roman" w:hAnsi="Times New Roman"/>
                <w:highlight w:val="white"/>
              </w:rPr>
              <w:t xml:space="preserve"> </w:t>
            </w:r>
            <w:r w:rsidRPr="0073400D">
              <w:rPr>
                <w:rFonts w:ascii="Times New Roman" w:hAnsi="Times New Roman"/>
                <w:highlight w:val="white"/>
              </w:rPr>
              <w:t>chức năng</w:t>
            </w:r>
            <w:r>
              <w:rPr>
                <w:rFonts w:ascii="Times New Roman" w:hAnsi="Times New Roman"/>
                <w:highlight w:val="white"/>
                <w:lang w:val="vi-VN"/>
              </w:rPr>
              <w:t xml:space="preserve"> địa chỉ nhận hàng,</w:t>
            </w:r>
            <w:r w:rsidR="00017CAE">
              <w:rPr>
                <w:rFonts w:ascii="Times New Roman" w:hAnsi="Times New Roman"/>
                <w:highlight w:val="white"/>
              </w:rPr>
              <w:t xml:space="preserve"> </w:t>
            </w:r>
            <w:r>
              <w:rPr>
                <w:rFonts w:ascii="Times New Roman" w:hAnsi="Times New Roman"/>
                <w:highlight w:val="white"/>
                <w:lang w:val="vi-VN"/>
              </w:rPr>
              <w:t>người dùng có thể thêm hoặc xóa địa chỉ.</w:t>
            </w:r>
          </w:p>
        </w:tc>
        <w:tc>
          <w:tcPr>
            <w:tcW w:w="1276" w:type="dxa"/>
            <w:shd w:val="clear" w:color="auto" w:fill="auto"/>
            <w:tcMar>
              <w:top w:w="100" w:type="dxa"/>
              <w:left w:w="100" w:type="dxa"/>
              <w:bottom w:w="100" w:type="dxa"/>
              <w:right w:w="100" w:type="dxa"/>
            </w:tcMar>
          </w:tcPr>
          <w:p w14:paraId="1F6BADBC" w14:textId="04D0FC10" w:rsidR="00AB3D15" w:rsidRPr="0073400D" w:rsidRDefault="00AB3D15" w:rsidP="00AB3D15">
            <w:pPr>
              <w:widowControl w:val="0"/>
              <w:spacing w:line="360" w:lineRule="auto"/>
              <w:rPr>
                <w:rFonts w:ascii="Times New Roman" w:hAnsi="Times New Roman"/>
                <w:highlight w:val="white"/>
              </w:rPr>
            </w:pPr>
            <w:r>
              <w:rPr>
                <w:rFonts w:ascii="Times New Roman" w:hAnsi="Times New Roman"/>
                <w:highlight w:val="white"/>
              </w:rPr>
              <w:t>Minh</w:t>
            </w:r>
            <w:r>
              <w:rPr>
                <w:rFonts w:ascii="Times New Roman" w:hAnsi="Times New Roman"/>
                <w:highlight w:val="white"/>
                <w:lang w:val="vi-VN"/>
              </w:rPr>
              <w:t xml:space="preserve"> Quân,</w:t>
            </w:r>
            <w:r w:rsidR="00017CAE">
              <w:rPr>
                <w:rFonts w:ascii="Times New Roman" w:hAnsi="Times New Roman"/>
                <w:highlight w:val="white"/>
              </w:rPr>
              <w:t xml:space="preserve"> </w:t>
            </w:r>
            <w:r>
              <w:rPr>
                <w:rFonts w:ascii="Times New Roman" w:hAnsi="Times New Roman"/>
                <w:highlight w:val="white"/>
                <w:lang w:val="vi-VN"/>
              </w:rPr>
              <w:t>Quang</w:t>
            </w:r>
          </w:p>
        </w:tc>
        <w:tc>
          <w:tcPr>
            <w:tcW w:w="1417" w:type="dxa"/>
            <w:shd w:val="clear" w:color="auto" w:fill="auto"/>
            <w:tcMar>
              <w:top w:w="100" w:type="dxa"/>
              <w:left w:w="100" w:type="dxa"/>
              <w:bottom w:w="100" w:type="dxa"/>
              <w:right w:w="100" w:type="dxa"/>
            </w:tcMar>
          </w:tcPr>
          <w:p w14:paraId="00F4B661" w14:textId="59B660B5" w:rsidR="00AB3D15" w:rsidRPr="0073400D" w:rsidRDefault="00AB3D15" w:rsidP="00AB3D15">
            <w:pPr>
              <w:widowControl w:val="0"/>
              <w:spacing w:line="360" w:lineRule="auto"/>
              <w:rPr>
                <w:rFonts w:ascii="Times New Roman" w:hAnsi="Times New Roman"/>
                <w:highlight w:val="white"/>
              </w:rPr>
            </w:pPr>
            <w:r>
              <w:rPr>
                <w:rFonts w:ascii="Times New Roman" w:hAnsi="Times New Roman"/>
                <w:highlight w:val="white"/>
              </w:rPr>
              <w:t>15</w:t>
            </w:r>
            <w:r>
              <w:rPr>
                <w:rFonts w:ascii="Times New Roman" w:hAnsi="Times New Roman"/>
                <w:highlight w:val="white"/>
                <w:lang w:val="vi-VN"/>
              </w:rPr>
              <w:t>/11/2022</w:t>
            </w:r>
          </w:p>
        </w:tc>
        <w:tc>
          <w:tcPr>
            <w:tcW w:w="1560" w:type="dxa"/>
            <w:shd w:val="clear" w:color="auto" w:fill="auto"/>
            <w:tcMar>
              <w:top w:w="100" w:type="dxa"/>
              <w:left w:w="100" w:type="dxa"/>
              <w:bottom w:w="100" w:type="dxa"/>
              <w:right w:w="100" w:type="dxa"/>
            </w:tcMar>
          </w:tcPr>
          <w:p w14:paraId="470559BD" w14:textId="61FF8482" w:rsidR="00AB3D15" w:rsidRPr="0073400D" w:rsidRDefault="00AB3D15" w:rsidP="00AB3D15">
            <w:pPr>
              <w:widowControl w:val="0"/>
              <w:spacing w:line="360" w:lineRule="auto"/>
              <w:rPr>
                <w:rFonts w:ascii="Times New Roman" w:hAnsi="Times New Roman"/>
                <w:highlight w:val="white"/>
              </w:rPr>
            </w:pPr>
            <w:r>
              <w:rPr>
                <w:rFonts w:ascii="Times New Roman" w:hAnsi="Times New Roman"/>
                <w:highlight w:val="white"/>
              </w:rPr>
              <w:t>17</w:t>
            </w:r>
            <w:r>
              <w:rPr>
                <w:rFonts w:ascii="Times New Roman" w:hAnsi="Times New Roman"/>
                <w:highlight w:val="white"/>
                <w:lang w:val="vi-VN"/>
              </w:rPr>
              <w:t>/11/2022</w:t>
            </w:r>
          </w:p>
        </w:tc>
        <w:tc>
          <w:tcPr>
            <w:tcW w:w="1134" w:type="dxa"/>
            <w:shd w:val="clear" w:color="auto" w:fill="auto"/>
            <w:tcMar>
              <w:top w:w="100" w:type="dxa"/>
              <w:left w:w="100" w:type="dxa"/>
              <w:bottom w:w="100" w:type="dxa"/>
              <w:right w:w="100" w:type="dxa"/>
            </w:tcMar>
          </w:tcPr>
          <w:p w14:paraId="335091D6" w14:textId="48B33194" w:rsidR="00AB3D15" w:rsidRPr="0073400D" w:rsidRDefault="00AB3D15" w:rsidP="00AB3D15">
            <w:pPr>
              <w:widowControl w:val="0"/>
              <w:spacing w:line="360" w:lineRule="auto"/>
              <w:rPr>
                <w:rFonts w:ascii="Times New Roman" w:hAnsi="Times New Roman"/>
                <w:highlight w:val="white"/>
              </w:rPr>
            </w:pPr>
            <w:r>
              <w:rPr>
                <w:rFonts w:ascii="Times New Roman" w:hAnsi="Times New Roman"/>
                <w:highlight w:val="white"/>
              </w:rPr>
              <w:t>48</w:t>
            </w:r>
          </w:p>
        </w:tc>
        <w:tc>
          <w:tcPr>
            <w:tcW w:w="807" w:type="dxa"/>
            <w:shd w:val="clear" w:color="auto" w:fill="auto"/>
            <w:tcMar>
              <w:top w:w="100" w:type="dxa"/>
              <w:left w:w="100" w:type="dxa"/>
              <w:bottom w:w="100" w:type="dxa"/>
              <w:right w:w="100" w:type="dxa"/>
            </w:tcMar>
          </w:tcPr>
          <w:p w14:paraId="34F78C72" w14:textId="189E6B69" w:rsidR="00AB3D15" w:rsidRPr="0073400D" w:rsidRDefault="00AB3D15" w:rsidP="00AB3D15">
            <w:pPr>
              <w:widowControl w:val="0"/>
              <w:spacing w:line="360" w:lineRule="auto"/>
              <w:rPr>
                <w:rFonts w:ascii="Times New Roman" w:hAnsi="Times New Roman"/>
                <w:highlight w:val="white"/>
              </w:rPr>
            </w:pPr>
            <w:r>
              <w:rPr>
                <w:rFonts w:ascii="Times New Roman" w:hAnsi="Times New Roman"/>
                <w:highlight w:val="white"/>
              </w:rPr>
              <w:t>100</w:t>
            </w:r>
            <w:r>
              <w:rPr>
                <w:rFonts w:ascii="Times New Roman" w:hAnsi="Times New Roman"/>
                <w:highlight w:val="white"/>
                <w:lang w:val="vi-VN"/>
              </w:rPr>
              <w:t>%</w:t>
            </w:r>
          </w:p>
        </w:tc>
      </w:tr>
      <w:tr w:rsidR="00AB3D15" w:rsidRPr="0073400D" w14:paraId="76BBDDA9" w14:textId="77777777" w:rsidTr="00D55D1B">
        <w:trPr>
          <w:trHeight w:val="440"/>
        </w:trPr>
        <w:tc>
          <w:tcPr>
            <w:tcW w:w="9161" w:type="dxa"/>
            <w:gridSpan w:val="7"/>
            <w:shd w:val="clear" w:color="auto" w:fill="auto"/>
            <w:tcMar>
              <w:top w:w="100" w:type="dxa"/>
              <w:left w:w="100" w:type="dxa"/>
              <w:bottom w:w="100" w:type="dxa"/>
              <w:right w:w="100" w:type="dxa"/>
            </w:tcMar>
          </w:tcPr>
          <w:p w14:paraId="2F7D5893" w14:textId="740C7293" w:rsidR="00AB3D15" w:rsidRPr="00F349D6" w:rsidRDefault="00365513" w:rsidP="00F349D6">
            <w:pPr>
              <w:pStyle w:val="ListParagraph"/>
              <w:widowControl w:val="0"/>
              <w:numPr>
                <w:ilvl w:val="0"/>
                <w:numId w:val="42"/>
              </w:numPr>
              <w:pBdr>
                <w:top w:val="nil"/>
                <w:left w:val="nil"/>
                <w:bottom w:val="nil"/>
                <w:right w:val="nil"/>
                <w:between w:val="nil"/>
              </w:pBdr>
              <w:spacing w:line="360" w:lineRule="auto"/>
              <w:rPr>
                <w:rFonts w:ascii="Times New Roman" w:hAnsi="Times New Roman"/>
                <w:b/>
                <w:highlight w:val="white"/>
                <w:lang w:val="en-GB"/>
              </w:rPr>
            </w:pPr>
            <w:r w:rsidRPr="00F349D6">
              <w:rPr>
                <w:rFonts w:ascii="Times New Roman" w:hAnsi="Times New Roman"/>
                <w:b/>
                <w:highlight w:val="white"/>
              </w:rPr>
              <w:t>Màn</w:t>
            </w:r>
            <w:r w:rsidRPr="00F349D6">
              <w:rPr>
                <w:rFonts w:ascii="Times New Roman" w:hAnsi="Times New Roman"/>
                <w:b/>
                <w:highlight w:val="white"/>
                <w:lang w:val="vi-VN"/>
              </w:rPr>
              <w:t xml:space="preserve"> hình yêu thích</w:t>
            </w:r>
          </w:p>
        </w:tc>
      </w:tr>
      <w:tr w:rsidR="006E6664" w:rsidRPr="0073400D" w14:paraId="3A866AA5" w14:textId="77777777" w:rsidTr="009E3C48">
        <w:tc>
          <w:tcPr>
            <w:tcW w:w="820" w:type="dxa"/>
            <w:shd w:val="clear" w:color="auto" w:fill="auto"/>
            <w:tcMar>
              <w:top w:w="100" w:type="dxa"/>
              <w:left w:w="100" w:type="dxa"/>
              <w:bottom w:w="100" w:type="dxa"/>
              <w:right w:w="100" w:type="dxa"/>
            </w:tcMar>
          </w:tcPr>
          <w:p w14:paraId="20338991" w14:textId="77777777" w:rsidR="006E6664" w:rsidRPr="0073400D" w:rsidRDefault="006E6664" w:rsidP="006E6664">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w:t>
            </w:r>
            <w:r>
              <w:rPr>
                <w:rFonts w:ascii="Times New Roman" w:hAnsi="Times New Roman"/>
                <w:highlight w:val="white"/>
              </w:rPr>
              <w:t>5</w:t>
            </w:r>
            <w:r w:rsidRPr="0073400D">
              <w:rPr>
                <w:rFonts w:ascii="Times New Roman" w:hAnsi="Times New Roman"/>
                <w:highlight w:val="white"/>
              </w:rPr>
              <w:t>.1</w:t>
            </w:r>
          </w:p>
        </w:tc>
        <w:tc>
          <w:tcPr>
            <w:tcW w:w="2147" w:type="dxa"/>
            <w:shd w:val="clear" w:color="auto" w:fill="auto"/>
            <w:tcMar>
              <w:top w:w="100" w:type="dxa"/>
              <w:left w:w="100" w:type="dxa"/>
              <w:bottom w:w="100" w:type="dxa"/>
              <w:right w:w="100" w:type="dxa"/>
            </w:tcMar>
          </w:tcPr>
          <w:p w14:paraId="74314C2D" w14:textId="340B29AE" w:rsidR="006E6664" w:rsidRPr="00365513" w:rsidRDefault="006E6664" w:rsidP="006E6664">
            <w:pPr>
              <w:widowControl w:val="0"/>
              <w:spacing w:line="360" w:lineRule="auto"/>
              <w:jc w:val="both"/>
              <w:rPr>
                <w:rFonts w:ascii="Times New Roman" w:hAnsi="Times New Roman"/>
                <w:highlight w:val="white"/>
                <w:lang w:val="vi-VN"/>
              </w:rPr>
            </w:pPr>
            <w:r>
              <w:rPr>
                <w:rFonts w:ascii="Times New Roman" w:hAnsi="Times New Roman"/>
                <w:highlight w:val="white"/>
              </w:rPr>
              <w:t>Code</w:t>
            </w:r>
            <w:r>
              <w:rPr>
                <w:rFonts w:ascii="Times New Roman" w:hAnsi="Times New Roman"/>
                <w:highlight w:val="white"/>
                <w:lang w:val="vi-VN"/>
              </w:rPr>
              <w:t xml:space="preserve"> giao diện,</w:t>
            </w:r>
            <w:r w:rsidR="00017CAE">
              <w:rPr>
                <w:rFonts w:ascii="Times New Roman" w:hAnsi="Times New Roman"/>
                <w:highlight w:val="white"/>
              </w:rPr>
              <w:t xml:space="preserve"> </w:t>
            </w:r>
            <w:r>
              <w:rPr>
                <w:rFonts w:ascii="Times New Roman" w:hAnsi="Times New Roman"/>
                <w:highlight w:val="white"/>
                <w:lang w:val="vi-VN"/>
              </w:rPr>
              <w:t>chức năng,</w:t>
            </w:r>
            <w:r w:rsidR="00017CAE">
              <w:rPr>
                <w:rFonts w:ascii="Times New Roman" w:hAnsi="Times New Roman"/>
                <w:highlight w:val="white"/>
              </w:rPr>
              <w:t xml:space="preserve"> </w:t>
            </w:r>
            <w:r>
              <w:rPr>
                <w:rFonts w:ascii="Times New Roman" w:hAnsi="Times New Roman"/>
                <w:highlight w:val="white"/>
                <w:lang w:val="vi-VN"/>
              </w:rPr>
              <w:t>người dùng có thể xem các sản phẩm được thêm vào yêu thích</w:t>
            </w:r>
          </w:p>
        </w:tc>
        <w:tc>
          <w:tcPr>
            <w:tcW w:w="1276" w:type="dxa"/>
            <w:shd w:val="clear" w:color="auto" w:fill="auto"/>
            <w:tcMar>
              <w:top w:w="100" w:type="dxa"/>
              <w:left w:w="100" w:type="dxa"/>
              <w:bottom w:w="100" w:type="dxa"/>
              <w:right w:w="100" w:type="dxa"/>
            </w:tcMar>
          </w:tcPr>
          <w:p w14:paraId="224445A6" w14:textId="6704B058" w:rsidR="006E6664" w:rsidRPr="0073400D" w:rsidRDefault="006E6664" w:rsidP="006E6664">
            <w:pPr>
              <w:widowControl w:val="0"/>
              <w:spacing w:line="360" w:lineRule="auto"/>
              <w:rPr>
                <w:rFonts w:ascii="Times New Roman" w:hAnsi="Times New Roman"/>
                <w:highlight w:val="white"/>
              </w:rPr>
            </w:pPr>
            <w:r>
              <w:rPr>
                <w:rFonts w:ascii="Times New Roman" w:hAnsi="Times New Roman"/>
                <w:highlight w:val="white"/>
              </w:rPr>
              <w:t>Quang</w:t>
            </w:r>
          </w:p>
        </w:tc>
        <w:tc>
          <w:tcPr>
            <w:tcW w:w="1417" w:type="dxa"/>
            <w:shd w:val="clear" w:color="auto" w:fill="auto"/>
            <w:tcMar>
              <w:top w:w="100" w:type="dxa"/>
              <w:left w:w="100" w:type="dxa"/>
              <w:bottom w:w="100" w:type="dxa"/>
              <w:right w:w="100" w:type="dxa"/>
            </w:tcMar>
          </w:tcPr>
          <w:p w14:paraId="3030A8FA" w14:textId="68015978" w:rsidR="006E6664" w:rsidRPr="006E6664" w:rsidRDefault="006E6664" w:rsidP="006E6664">
            <w:pPr>
              <w:widowControl w:val="0"/>
              <w:spacing w:line="360" w:lineRule="auto"/>
              <w:rPr>
                <w:rFonts w:ascii="Times New Roman" w:hAnsi="Times New Roman"/>
                <w:highlight w:val="white"/>
                <w:lang w:val="vi-VN"/>
              </w:rPr>
            </w:pPr>
            <w:r>
              <w:rPr>
                <w:rFonts w:ascii="Times New Roman" w:hAnsi="Times New Roman"/>
                <w:highlight w:val="white"/>
              </w:rPr>
              <w:t>01</w:t>
            </w:r>
            <w:r>
              <w:rPr>
                <w:rFonts w:ascii="Times New Roman" w:hAnsi="Times New Roman"/>
                <w:highlight w:val="white"/>
                <w:lang w:val="vi-VN"/>
              </w:rPr>
              <w:t>/12/2022</w:t>
            </w:r>
          </w:p>
        </w:tc>
        <w:tc>
          <w:tcPr>
            <w:tcW w:w="1560" w:type="dxa"/>
            <w:shd w:val="clear" w:color="auto" w:fill="auto"/>
            <w:tcMar>
              <w:top w:w="100" w:type="dxa"/>
              <w:left w:w="100" w:type="dxa"/>
              <w:bottom w:w="100" w:type="dxa"/>
              <w:right w:w="100" w:type="dxa"/>
            </w:tcMar>
          </w:tcPr>
          <w:p w14:paraId="55CF5716" w14:textId="11018FF2" w:rsidR="006E6664" w:rsidRPr="0073400D" w:rsidRDefault="006E6664" w:rsidP="006E6664">
            <w:pPr>
              <w:widowControl w:val="0"/>
              <w:spacing w:line="360" w:lineRule="auto"/>
              <w:rPr>
                <w:rFonts w:ascii="Times New Roman" w:hAnsi="Times New Roman"/>
                <w:highlight w:val="white"/>
              </w:rPr>
            </w:pPr>
            <w:r>
              <w:rPr>
                <w:rFonts w:ascii="Times New Roman" w:hAnsi="Times New Roman"/>
                <w:highlight w:val="white"/>
              </w:rPr>
              <w:t>01</w:t>
            </w:r>
            <w:r>
              <w:rPr>
                <w:rFonts w:ascii="Times New Roman" w:hAnsi="Times New Roman"/>
                <w:highlight w:val="white"/>
                <w:lang w:val="vi-VN"/>
              </w:rPr>
              <w:t>/12/2022</w:t>
            </w:r>
          </w:p>
        </w:tc>
        <w:tc>
          <w:tcPr>
            <w:tcW w:w="1134" w:type="dxa"/>
            <w:shd w:val="clear" w:color="auto" w:fill="auto"/>
            <w:tcMar>
              <w:top w:w="100" w:type="dxa"/>
              <w:left w:w="100" w:type="dxa"/>
              <w:bottom w:w="100" w:type="dxa"/>
              <w:right w:w="100" w:type="dxa"/>
            </w:tcMar>
          </w:tcPr>
          <w:p w14:paraId="0E4CBFC9" w14:textId="71DF2CAD" w:rsidR="006E6664" w:rsidRPr="0073400D" w:rsidRDefault="006E6664" w:rsidP="006E6664">
            <w:pPr>
              <w:widowControl w:val="0"/>
              <w:spacing w:line="360" w:lineRule="auto"/>
              <w:rPr>
                <w:rFonts w:ascii="Times New Roman" w:hAnsi="Times New Roman"/>
                <w:highlight w:val="white"/>
              </w:rPr>
            </w:pPr>
            <w:r>
              <w:rPr>
                <w:rFonts w:ascii="Times New Roman" w:hAnsi="Times New Roman"/>
                <w:highlight w:val="white"/>
              </w:rPr>
              <w:t>24</w:t>
            </w:r>
          </w:p>
        </w:tc>
        <w:tc>
          <w:tcPr>
            <w:tcW w:w="807" w:type="dxa"/>
            <w:shd w:val="clear" w:color="auto" w:fill="auto"/>
            <w:tcMar>
              <w:top w:w="100" w:type="dxa"/>
              <w:left w:w="100" w:type="dxa"/>
              <w:bottom w:w="100" w:type="dxa"/>
              <w:right w:w="100" w:type="dxa"/>
            </w:tcMar>
          </w:tcPr>
          <w:p w14:paraId="31663EDD" w14:textId="52B6A084" w:rsidR="006E6664" w:rsidRPr="006E6664" w:rsidRDefault="006E6664" w:rsidP="006E6664">
            <w:pPr>
              <w:widowControl w:val="0"/>
              <w:spacing w:line="360" w:lineRule="auto"/>
              <w:rPr>
                <w:rFonts w:ascii="Times New Roman" w:hAnsi="Times New Roman"/>
                <w:highlight w:val="white"/>
                <w:lang w:val="vi-VN"/>
              </w:rPr>
            </w:pPr>
            <w:r>
              <w:rPr>
                <w:rFonts w:ascii="Times New Roman" w:hAnsi="Times New Roman"/>
                <w:highlight w:val="white"/>
              </w:rPr>
              <w:t>100</w:t>
            </w:r>
            <w:r>
              <w:rPr>
                <w:rFonts w:ascii="Times New Roman" w:hAnsi="Times New Roman"/>
                <w:highlight w:val="white"/>
                <w:lang w:val="vi-VN"/>
              </w:rPr>
              <w:t>%</w:t>
            </w:r>
          </w:p>
        </w:tc>
      </w:tr>
      <w:tr w:rsidR="00CF32B4" w:rsidRPr="0073400D" w14:paraId="38743A23" w14:textId="77777777" w:rsidTr="00A33C13">
        <w:trPr>
          <w:trHeight w:val="440"/>
        </w:trPr>
        <w:tc>
          <w:tcPr>
            <w:tcW w:w="9161" w:type="dxa"/>
            <w:gridSpan w:val="7"/>
            <w:shd w:val="clear" w:color="auto" w:fill="auto"/>
            <w:tcMar>
              <w:top w:w="100" w:type="dxa"/>
              <w:left w:w="100" w:type="dxa"/>
              <w:bottom w:w="100" w:type="dxa"/>
              <w:right w:w="100" w:type="dxa"/>
            </w:tcMar>
          </w:tcPr>
          <w:p w14:paraId="45110186" w14:textId="45A41854" w:rsidR="00CF32B4" w:rsidRPr="00F349D6" w:rsidRDefault="00CF32B4" w:rsidP="00F349D6">
            <w:pPr>
              <w:pStyle w:val="ListParagraph"/>
              <w:widowControl w:val="0"/>
              <w:numPr>
                <w:ilvl w:val="0"/>
                <w:numId w:val="42"/>
              </w:numPr>
              <w:pBdr>
                <w:top w:val="nil"/>
                <w:left w:val="nil"/>
                <w:bottom w:val="nil"/>
                <w:right w:val="nil"/>
                <w:between w:val="nil"/>
              </w:pBdr>
              <w:spacing w:line="360" w:lineRule="auto"/>
              <w:rPr>
                <w:rFonts w:ascii="Times New Roman" w:hAnsi="Times New Roman"/>
                <w:b/>
                <w:highlight w:val="white"/>
                <w:lang w:val="vi-VN"/>
              </w:rPr>
            </w:pPr>
            <w:r w:rsidRPr="00F349D6">
              <w:rPr>
                <w:rFonts w:ascii="Times New Roman" w:hAnsi="Times New Roman"/>
                <w:b/>
                <w:highlight w:val="white"/>
              </w:rPr>
              <w:t>Màn</w:t>
            </w:r>
            <w:r w:rsidRPr="00F349D6">
              <w:rPr>
                <w:rFonts w:ascii="Times New Roman" w:hAnsi="Times New Roman"/>
                <w:b/>
                <w:highlight w:val="white"/>
                <w:lang w:val="vi-VN"/>
              </w:rPr>
              <w:t xml:space="preserve"> hình </w:t>
            </w:r>
            <w:r w:rsidRPr="00F349D6">
              <w:rPr>
                <w:rFonts w:ascii="Times New Roman" w:hAnsi="Times New Roman"/>
                <w:b/>
                <w:highlight w:val="white"/>
                <w:lang w:val="en-GB"/>
              </w:rPr>
              <w:t>cài</w:t>
            </w:r>
            <w:r w:rsidRPr="00F349D6">
              <w:rPr>
                <w:rFonts w:ascii="Times New Roman" w:hAnsi="Times New Roman"/>
                <w:b/>
                <w:highlight w:val="white"/>
                <w:lang w:val="vi-VN"/>
              </w:rPr>
              <w:t xml:space="preserve"> đặt </w:t>
            </w:r>
          </w:p>
        </w:tc>
      </w:tr>
      <w:tr w:rsidR="00CF32B4" w:rsidRPr="0073400D" w14:paraId="56F339F9" w14:textId="77777777" w:rsidTr="00A33C13">
        <w:tc>
          <w:tcPr>
            <w:tcW w:w="820" w:type="dxa"/>
            <w:shd w:val="clear" w:color="auto" w:fill="auto"/>
            <w:tcMar>
              <w:top w:w="100" w:type="dxa"/>
              <w:left w:w="100" w:type="dxa"/>
              <w:bottom w:w="100" w:type="dxa"/>
              <w:right w:w="100" w:type="dxa"/>
            </w:tcMar>
          </w:tcPr>
          <w:p w14:paraId="5DE71CFE" w14:textId="6D71D5D9" w:rsidR="00CF32B4" w:rsidRPr="0073400D" w:rsidRDefault="00CF32B4" w:rsidP="00A33C13">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w:t>
            </w:r>
            <w:r w:rsidR="00F349D6">
              <w:rPr>
                <w:rFonts w:ascii="Times New Roman" w:hAnsi="Times New Roman"/>
                <w:highlight w:val="white"/>
              </w:rPr>
              <w:t>6</w:t>
            </w:r>
            <w:r w:rsidRPr="0073400D">
              <w:rPr>
                <w:rFonts w:ascii="Times New Roman" w:hAnsi="Times New Roman"/>
                <w:highlight w:val="white"/>
              </w:rPr>
              <w:t>.1</w:t>
            </w:r>
          </w:p>
        </w:tc>
        <w:tc>
          <w:tcPr>
            <w:tcW w:w="2147" w:type="dxa"/>
            <w:shd w:val="clear" w:color="auto" w:fill="auto"/>
            <w:tcMar>
              <w:top w:w="100" w:type="dxa"/>
              <w:left w:w="100" w:type="dxa"/>
              <w:bottom w:w="100" w:type="dxa"/>
              <w:right w:w="100" w:type="dxa"/>
            </w:tcMar>
          </w:tcPr>
          <w:p w14:paraId="065012AB" w14:textId="77777777" w:rsidR="00CF32B4" w:rsidRPr="0073400D" w:rsidRDefault="00CF32B4" w:rsidP="00A33C13">
            <w:pPr>
              <w:widowControl w:val="0"/>
              <w:spacing w:line="360" w:lineRule="auto"/>
              <w:rPr>
                <w:rFonts w:ascii="Times New Roman" w:hAnsi="Times New Roman"/>
                <w:highlight w:val="white"/>
              </w:rPr>
            </w:pPr>
            <w:r>
              <w:rPr>
                <w:rFonts w:ascii="Times New Roman" w:hAnsi="Times New Roman"/>
                <w:highlight w:val="white"/>
              </w:rPr>
              <w:t>Code</w:t>
            </w:r>
            <w:r>
              <w:rPr>
                <w:rFonts w:ascii="Times New Roman" w:hAnsi="Times New Roman"/>
                <w:highlight w:val="white"/>
                <w:lang w:val="vi-VN"/>
              </w:rPr>
              <w:t xml:space="preserve"> giao diện,</w:t>
            </w:r>
            <w:r>
              <w:rPr>
                <w:rFonts w:ascii="Times New Roman" w:hAnsi="Times New Roman"/>
                <w:highlight w:val="white"/>
              </w:rPr>
              <w:t xml:space="preserve"> </w:t>
            </w:r>
            <w:r>
              <w:rPr>
                <w:rFonts w:ascii="Times New Roman" w:hAnsi="Times New Roman"/>
                <w:highlight w:val="white"/>
                <w:lang w:val="vi-VN"/>
              </w:rPr>
              <w:t>chức năng,</w:t>
            </w:r>
            <w:r>
              <w:rPr>
                <w:rFonts w:ascii="Times New Roman" w:hAnsi="Times New Roman"/>
                <w:highlight w:val="white"/>
              </w:rPr>
              <w:t xml:space="preserve"> </w:t>
            </w:r>
            <w:r>
              <w:rPr>
                <w:rFonts w:ascii="Times New Roman" w:hAnsi="Times New Roman"/>
                <w:highlight w:val="white"/>
                <w:lang w:val="vi-VN"/>
              </w:rPr>
              <w:t>người dùng có thể tắt bật thông báo.</w:t>
            </w:r>
          </w:p>
        </w:tc>
        <w:tc>
          <w:tcPr>
            <w:tcW w:w="1276" w:type="dxa"/>
            <w:shd w:val="clear" w:color="auto" w:fill="auto"/>
            <w:tcMar>
              <w:top w:w="100" w:type="dxa"/>
              <w:left w:w="100" w:type="dxa"/>
              <w:bottom w:w="100" w:type="dxa"/>
              <w:right w:w="100" w:type="dxa"/>
            </w:tcMar>
          </w:tcPr>
          <w:p w14:paraId="48E8EE28" w14:textId="77777777" w:rsidR="00CF32B4" w:rsidRPr="0073400D" w:rsidRDefault="00CF32B4" w:rsidP="00A33C13">
            <w:pPr>
              <w:widowControl w:val="0"/>
              <w:spacing w:line="360" w:lineRule="auto"/>
              <w:rPr>
                <w:rFonts w:ascii="Times New Roman" w:hAnsi="Times New Roman"/>
                <w:highlight w:val="white"/>
              </w:rPr>
            </w:pPr>
            <w:r>
              <w:rPr>
                <w:rFonts w:ascii="Times New Roman" w:hAnsi="Times New Roman"/>
                <w:highlight w:val="white"/>
              </w:rPr>
              <w:t>Quân</w:t>
            </w:r>
          </w:p>
        </w:tc>
        <w:tc>
          <w:tcPr>
            <w:tcW w:w="1417" w:type="dxa"/>
            <w:shd w:val="clear" w:color="auto" w:fill="auto"/>
            <w:tcMar>
              <w:top w:w="100" w:type="dxa"/>
              <w:left w:w="100" w:type="dxa"/>
              <w:bottom w:w="100" w:type="dxa"/>
              <w:right w:w="100" w:type="dxa"/>
            </w:tcMar>
          </w:tcPr>
          <w:p w14:paraId="2B054BAD" w14:textId="3544896D" w:rsidR="00CF32B4" w:rsidRPr="0073400D" w:rsidRDefault="00CF32B4" w:rsidP="00A33C13">
            <w:pPr>
              <w:widowControl w:val="0"/>
              <w:spacing w:line="360" w:lineRule="auto"/>
              <w:rPr>
                <w:rFonts w:ascii="Times New Roman" w:hAnsi="Times New Roman"/>
                <w:highlight w:val="white"/>
              </w:rPr>
            </w:pPr>
            <w:r>
              <w:rPr>
                <w:rFonts w:ascii="Times New Roman" w:hAnsi="Times New Roman"/>
                <w:highlight w:val="white"/>
              </w:rPr>
              <w:t>19</w:t>
            </w:r>
            <w:r>
              <w:rPr>
                <w:rFonts w:ascii="Times New Roman" w:hAnsi="Times New Roman"/>
                <w:highlight w:val="white"/>
                <w:lang w:val="vi-VN"/>
              </w:rPr>
              <w:t>/11/2022</w:t>
            </w:r>
          </w:p>
        </w:tc>
        <w:tc>
          <w:tcPr>
            <w:tcW w:w="1560" w:type="dxa"/>
            <w:shd w:val="clear" w:color="auto" w:fill="auto"/>
            <w:tcMar>
              <w:top w:w="100" w:type="dxa"/>
              <w:left w:w="100" w:type="dxa"/>
              <w:bottom w:w="100" w:type="dxa"/>
              <w:right w:w="100" w:type="dxa"/>
            </w:tcMar>
          </w:tcPr>
          <w:p w14:paraId="0534E8D8" w14:textId="02FA38EF" w:rsidR="00CF32B4" w:rsidRPr="0073400D" w:rsidRDefault="004040BB" w:rsidP="00A33C13">
            <w:pPr>
              <w:widowControl w:val="0"/>
              <w:spacing w:line="360" w:lineRule="auto"/>
              <w:rPr>
                <w:rFonts w:ascii="Times New Roman" w:hAnsi="Times New Roman"/>
                <w:highlight w:val="white"/>
              </w:rPr>
            </w:pPr>
            <w:r>
              <w:rPr>
                <w:rFonts w:ascii="Times New Roman" w:hAnsi="Times New Roman"/>
                <w:highlight w:val="white"/>
              </w:rPr>
              <w:t>19</w:t>
            </w:r>
            <w:r w:rsidR="00CF32B4">
              <w:rPr>
                <w:rFonts w:ascii="Times New Roman" w:hAnsi="Times New Roman"/>
                <w:highlight w:val="white"/>
                <w:lang w:val="vi-VN"/>
              </w:rPr>
              <w:t>/11/2022</w:t>
            </w:r>
          </w:p>
        </w:tc>
        <w:tc>
          <w:tcPr>
            <w:tcW w:w="1134" w:type="dxa"/>
            <w:shd w:val="clear" w:color="auto" w:fill="auto"/>
            <w:tcMar>
              <w:top w:w="100" w:type="dxa"/>
              <w:left w:w="100" w:type="dxa"/>
              <w:bottom w:w="100" w:type="dxa"/>
              <w:right w:w="100" w:type="dxa"/>
            </w:tcMar>
          </w:tcPr>
          <w:p w14:paraId="59D55466" w14:textId="7D355391" w:rsidR="00CF32B4" w:rsidRPr="0073400D" w:rsidRDefault="004040BB" w:rsidP="00A33C13">
            <w:pPr>
              <w:widowControl w:val="0"/>
              <w:spacing w:line="360" w:lineRule="auto"/>
              <w:rPr>
                <w:rFonts w:ascii="Times New Roman" w:hAnsi="Times New Roman"/>
                <w:highlight w:val="white"/>
              </w:rPr>
            </w:pPr>
            <w:r>
              <w:rPr>
                <w:rFonts w:ascii="Times New Roman" w:hAnsi="Times New Roman"/>
                <w:highlight w:val="white"/>
              </w:rPr>
              <w:t>24</w:t>
            </w:r>
          </w:p>
        </w:tc>
        <w:tc>
          <w:tcPr>
            <w:tcW w:w="807" w:type="dxa"/>
            <w:shd w:val="clear" w:color="auto" w:fill="auto"/>
            <w:tcMar>
              <w:top w:w="100" w:type="dxa"/>
              <w:left w:w="100" w:type="dxa"/>
              <w:bottom w:w="100" w:type="dxa"/>
              <w:right w:w="100" w:type="dxa"/>
            </w:tcMar>
          </w:tcPr>
          <w:p w14:paraId="6813B427" w14:textId="77777777" w:rsidR="00CF32B4" w:rsidRPr="0073400D" w:rsidRDefault="00CF32B4" w:rsidP="00A33C13">
            <w:pPr>
              <w:widowControl w:val="0"/>
              <w:spacing w:line="360" w:lineRule="auto"/>
              <w:rPr>
                <w:rFonts w:ascii="Times New Roman" w:hAnsi="Times New Roman"/>
                <w:highlight w:val="white"/>
              </w:rPr>
            </w:pPr>
            <w:r>
              <w:rPr>
                <w:rFonts w:ascii="Times New Roman" w:hAnsi="Times New Roman"/>
                <w:highlight w:val="white"/>
              </w:rPr>
              <w:t>100</w:t>
            </w:r>
            <w:r>
              <w:rPr>
                <w:rFonts w:ascii="Times New Roman" w:hAnsi="Times New Roman"/>
                <w:highlight w:val="white"/>
                <w:lang w:val="vi-VN"/>
              </w:rPr>
              <w:t>%</w:t>
            </w:r>
          </w:p>
        </w:tc>
      </w:tr>
      <w:tr w:rsidR="006E6664" w:rsidRPr="0073400D" w14:paraId="4EE7A86D" w14:textId="77777777" w:rsidTr="00D55D1B">
        <w:trPr>
          <w:trHeight w:val="440"/>
        </w:trPr>
        <w:tc>
          <w:tcPr>
            <w:tcW w:w="9161" w:type="dxa"/>
            <w:gridSpan w:val="7"/>
            <w:shd w:val="clear" w:color="auto" w:fill="auto"/>
            <w:tcMar>
              <w:top w:w="100" w:type="dxa"/>
              <w:left w:w="100" w:type="dxa"/>
              <w:bottom w:w="100" w:type="dxa"/>
              <w:right w:w="100" w:type="dxa"/>
            </w:tcMar>
          </w:tcPr>
          <w:p w14:paraId="51B604EC" w14:textId="3B30F1F1" w:rsidR="006E6664" w:rsidRPr="00D03D73" w:rsidRDefault="00737706" w:rsidP="00D03D73">
            <w:pPr>
              <w:pStyle w:val="ListParagraph"/>
              <w:widowControl w:val="0"/>
              <w:numPr>
                <w:ilvl w:val="0"/>
                <w:numId w:val="42"/>
              </w:numPr>
              <w:pBdr>
                <w:top w:val="nil"/>
                <w:left w:val="nil"/>
                <w:bottom w:val="nil"/>
                <w:right w:val="nil"/>
                <w:between w:val="nil"/>
              </w:pBdr>
              <w:spacing w:line="360" w:lineRule="auto"/>
              <w:rPr>
                <w:rFonts w:ascii="Times New Roman" w:hAnsi="Times New Roman"/>
                <w:b/>
                <w:highlight w:val="white"/>
                <w:lang w:val="vi-VN"/>
              </w:rPr>
            </w:pPr>
            <w:r w:rsidRPr="00D03D73">
              <w:rPr>
                <w:rFonts w:ascii="Times New Roman" w:hAnsi="Times New Roman"/>
                <w:b/>
                <w:highlight w:val="white"/>
              </w:rPr>
              <w:t>Màn</w:t>
            </w:r>
            <w:r w:rsidRPr="00D03D73">
              <w:rPr>
                <w:rFonts w:ascii="Times New Roman" w:hAnsi="Times New Roman"/>
                <w:b/>
                <w:highlight w:val="white"/>
                <w:lang w:val="vi-VN"/>
              </w:rPr>
              <w:t xml:space="preserve"> hình </w:t>
            </w:r>
            <w:r w:rsidRPr="00D03D73">
              <w:rPr>
                <w:rFonts w:ascii="Times New Roman" w:hAnsi="Times New Roman"/>
                <w:b/>
                <w:highlight w:val="white"/>
                <w:lang w:val="en-GB"/>
              </w:rPr>
              <w:t>cài</w:t>
            </w:r>
            <w:r w:rsidRPr="00D03D73">
              <w:rPr>
                <w:rFonts w:ascii="Times New Roman" w:hAnsi="Times New Roman"/>
                <w:b/>
                <w:highlight w:val="white"/>
                <w:lang w:val="vi-VN"/>
              </w:rPr>
              <w:t xml:space="preserve"> đặt thông báo</w:t>
            </w:r>
          </w:p>
        </w:tc>
      </w:tr>
      <w:tr w:rsidR="00737706" w:rsidRPr="0073400D" w14:paraId="299DD77D" w14:textId="77777777" w:rsidTr="009E3C48">
        <w:tc>
          <w:tcPr>
            <w:tcW w:w="820" w:type="dxa"/>
            <w:shd w:val="clear" w:color="auto" w:fill="auto"/>
            <w:tcMar>
              <w:top w:w="100" w:type="dxa"/>
              <w:left w:w="100" w:type="dxa"/>
              <w:bottom w:w="100" w:type="dxa"/>
              <w:right w:w="100" w:type="dxa"/>
            </w:tcMar>
          </w:tcPr>
          <w:p w14:paraId="28353D82" w14:textId="622C3CDC" w:rsidR="00737706" w:rsidRPr="0073400D" w:rsidRDefault="00737706" w:rsidP="00737706">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w:t>
            </w:r>
            <w:r w:rsidR="00CF32B4">
              <w:rPr>
                <w:rFonts w:ascii="Times New Roman" w:hAnsi="Times New Roman"/>
                <w:highlight w:val="white"/>
              </w:rPr>
              <w:t>7</w:t>
            </w:r>
            <w:r w:rsidRPr="0073400D">
              <w:rPr>
                <w:rFonts w:ascii="Times New Roman" w:hAnsi="Times New Roman"/>
                <w:highlight w:val="white"/>
              </w:rPr>
              <w:t>.1</w:t>
            </w:r>
          </w:p>
        </w:tc>
        <w:tc>
          <w:tcPr>
            <w:tcW w:w="2147" w:type="dxa"/>
            <w:shd w:val="clear" w:color="auto" w:fill="auto"/>
            <w:tcMar>
              <w:top w:w="100" w:type="dxa"/>
              <w:left w:w="100" w:type="dxa"/>
              <w:bottom w:w="100" w:type="dxa"/>
              <w:right w:w="100" w:type="dxa"/>
            </w:tcMar>
          </w:tcPr>
          <w:p w14:paraId="226244F5" w14:textId="6BFF6138" w:rsidR="00737706" w:rsidRPr="0073400D" w:rsidRDefault="00737706" w:rsidP="00737706">
            <w:pPr>
              <w:widowControl w:val="0"/>
              <w:spacing w:line="360" w:lineRule="auto"/>
              <w:rPr>
                <w:rFonts w:ascii="Times New Roman" w:hAnsi="Times New Roman"/>
                <w:highlight w:val="white"/>
              </w:rPr>
            </w:pPr>
            <w:r>
              <w:rPr>
                <w:rFonts w:ascii="Times New Roman" w:hAnsi="Times New Roman"/>
                <w:highlight w:val="white"/>
              </w:rPr>
              <w:t>Code</w:t>
            </w:r>
            <w:r>
              <w:rPr>
                <w:rFonts w:ascii="Times New Roman" w:hAnsi="Times New Roman"/>
                <w:highlight w:val="white"/>
                <w:lang w:val="vi-VN"/>
              </w:rPr>
              <w:t xml:space="preserve"> giao diện,</w:t>
            </w:r>
            <w:r w:rsidR="00017CAE">
              <w:rPr>
                <w:rFonts w:ascii="Times New Roman" w:hAnsi="Times New Roman"/>
                <w:highlight w:val="white"/>
              </w:rPr>
              <w:t xml:space="preserve"> </w:t>
            </w:r>
            <w:r>
              <w:rPr>
                <w:rFonts w:ascii="Times New Roman" w:hAnsi="Times New Roman"/>
                <w:highlight w:val="white"/>
                <w:lang w:val="vi-VN"/>
              </w:rPr>
              <w:t>chức năng,</w:t>
            </w:r>
            <w:r w:rsidR="00017CAE">
              <w:rPr>
                <w:rFonts w:ascii="Times New Roman" w:hAnsi="Times New Roman"/>
                <w:highlight w:val="white"/>
              </w:rPr>
              <w:t xml:space="preserve"> </w:t>
            </w:r>
            <w:r>
              <w:rPr>
                <w:rFonts w:ascii="Times New Roman" w:hAnsi="Times New Roman"/>
                <w:highlight w:val="white"/>
                <w:lang w:val="vi-VN"/>
              </w:rPr>
              <w:t>người dùng có thể tắt bật thông báo.</w:t>
            </w:r>
          </w:p>
        </w:tc>
        <w:tc>
          <w:tcPr>
            <w:tcW w:w="1276" w:type="dxa"/>
            <w:shd w:val="clear" w:color="auto" w:fill="auto"/>
            <w:tcMar>
              <w:top w:w="100" w:type="dxa"/>
              <w:left w:w="100" w:type="dxa"/>
              <w:bottom w:w="100" w:type="dxa"/>
              <w:right w:w="100" w:type="dxa"/>
            </w:tcMar>
          </w:tcPr>
          <w:p w14:paraId="2EFC3137" w14:textId="7D4CF5D2" w:rsidR="00737706" w:rsidRPr="0073400D" w:rsidRDefault="00737706" w:rsidP="00737706">
            <w:pPr>
              <w:widowControl w:val="0"/>
              <w:spacing w:line="360" w:lineRule="auto"/>
              <w:rPr>
                <w:rFonts w:ascii="Times New Roman" w:hAnsi="Times New Roman"/>
                <w:highlight w:val="white"/>
              </w:rPr>
            </w:pPr>
            <w:r>
              <w:rPr>
                <w:rFonts w:ascii="Times New Roman" w:hAnsi="Times New Roman"/>
                <w:highlight w:val="white"/>
              </w:rPr>
              <w:t>Quân</w:t>
            </w:r>
          </w:p>
        </w:tc>
        <w:tc>
          <w:tcPr>
            <w:tcW w:w="1417" w:type="dxa"/>
            <w:shd w:val="clear" w:color="auto" w:fill="auto"/>
            <w:tcMar>
              <w:top w:w="100" w:type="dxa"/>
              <w:left w:w="100" w:type="dxa"/>
              <w:bottom w:w="100" w:type="dxa"/>
              <w:right w:w="100" w:type="dxa"/>
            </w:tcMar>
          </w:tcPr>
          <w:p w14:paraId="1BF8C607" w14:textId="0738E4CB" w:rsidR="00737706" w:rsidRPr="0073400D" w:rsidRDefault="00737706" w:rsidP="00737706">
            <w:pPr>
              <w:widowControl w:val="0"/>
              <w:spacing w:line="360" w:lineRule="auto"/>
              <w:rPr>
                <w:rFonts w:ascii="Times New Roman" w:hAnsi="Times New Roman"/>
                <w:highlight w:val="white"/>
              </w:rPr>
            </w:pPr>
            <w:r>
              <w:rPr>
                <w:rFonts w:ascii="Times New Roman" w:hAnsi="Times New Roman"/>
                <w:highlight w:val="white"/>
              </w:rPr>
              <w:t>21</w:t>
            </w:r>
            <w:r>
              <w:rPr>
                <w:rFonts w:ascii="Times New Roman" w:hAnsi="Times New Roman"/>
                <w:highlight w:val="white"/>
                <w:lang w:val="vi-VN"/>
              </w:rPr>
              <w:t>/11/2022</w:t>
            </w:r>
          </w:p>
        </w:tc>
        <w:tc>
          <w:tcPr>
            <w:tcW w:w="1560" w:type="dxa"/>
            <w:shd w:val="clear" w:color="auto" w:fill="auto"/>
            <w:tcMar>
              <w:top w:w="100" w:type="dxa"/>
              <w:left w:w="100" w:type="dxa"/>
              <w:bottom w:w="100" w:type="dxa"/>
              <w:right w:w="100" w:type="dxa"/>
            </w:tcMar>
          </w:tcPr>
          <w:p w14:paraId="31D1B31D" w14:textId="7773F128" w:rsidR="00737706" w:rsidRPr="0073400D" w:rsidRDefault="00737706" w:rsidP="00737706">
            <w:pPr>
              <w:widowControl w:val="0"/>
              <w:spacing w:line="360" w:lineRule="auto"/>
              <w:rPr>
                <w:rFonts w:ascii="Times New Roman" w:hAnsi="Times New Roman"/>
                <w:highlight w:val="white"/>
              </w:rPr>
            </w:pPr>
            <w:r>
              <w:rPr>
                <w:rFonts w:ascii="Times New Roman" w:hAnsi="Times New Roman"/>
                <w:highlight w:val="white"/>
              </w:rPr>
              <w:t>21</w:t>
            </w:r>
            <w:r>
              <w:rPr>
                <w:rFonts w:ascii="Times New Roman" w:hAnsi="Times New Roman"/>
                <w:highlight w:val="white"/>
                <w:lang w:val="vi-VN"/>
              </w:rPr>
              <w:t>/11/2022</w:t>
            </w:r>
          </w:p>
        </w:tc>
        <w:tc>
          <w:tcPr>
            <w:tcW w:w="1134" w:type="dxa"/>
            <w:shd w:val="clear" w:color="auto" w:fill="auto"/>
            <w:tcMar>
              <w:top w:w="100" w:type="dxa"/>
              <w:left w:w="100" w:type="dxa"/>
              <w:bottom w:w="100" w:type="dxa"/>
              <w:right w:w="100" w:type="dxa"/>
            </w:tcMar>
          </w:tcPr>
          <w:p w14:paraId="54D13EB1" w14:textId="33433964" w:rsidR="00737706" w:rsidRPr="0073400D" w:rsidRDefault="00737706" w:rsidP="00737706">
            <w:pPr>
              <w:widowControl w:val="0"/>
              <w:spacing w:line="360" w:lineRule="auto"/>
              <w:rPr>
                <w:rFonts w:ascii="Times New Roman" w:hAnsi="Times New Roman"/>
                <w:highlight w:val="white"/>
              </w:rPr>
            </w:pPr>
            <w:r>
              <w:rPr>
                <w:rFonts w:ascii="Times New Roman" w:hAnsi="Times New Roman"/>
                <w:highlight w:val="white"/>
              </w:rPr>
              <w:t>24</w:t>
            </w:r>
          </w:p>
        </w:tc>
        <w:tc>
          <w:tcPr>
            <w:tcW w:w="807" w:type="dxa"/>
            <w:shd w:val="clear" w:color="auto" w:fill="auto"/>
            <w:tcMar>
              <w:top w:w="100" w:type="dxa"/>
              <w:left w:w="100" w:type="dxa"/>
              <w:bottom w:w="100" w:type="dxa"/>
              <w:right w:w="100" w:type="dxa"/>
            </w:tcMar>
          </w:tcPr>
          <w:p w14:paraId="7A5F005D" w14:textId="34FD70DE" w:rsidR="00737706" w:rsidRPr="0073400D" w:rsidRDefault="00737706" w:rsidP="00737706">
            <w:pPr>
              <w:widowControl w:val="0"/>
              <w:spacing w:line="360" w:lineRule="auto"/>
              <w:rPr>
                <w:rFonts w:ascii="Times New Roman" w:hAnsi="Times New Roman"/>
                <w:highlight w:val="white"/>
              </w:rPr>
            </w:pPr>
            <w:r>
              <w:rPr>
                <w:rFonts w:ascii="Times New Roman" w:hAnsi="Times New Roman"/>
                <w:highlight w:val="white"/>
              </w:rPr>
              <w:t>100</w:t>
            </w:r>
            <w:r>
              <w:rPr>
                <w:rFonts w:ascii="Times New Roman" w:hAnsi="Times New Roman"/>
                <w:highlight w:val="white"/>
                <w:lang w:val="vi-VN"/>
              </w:rPr>
              <w:t>%</w:t>
            </w:r>
          </w:p>
        </w:tc>
      </w:tr>
      <w:tr w:rsidR="00737706" w:rsidRPr="0073400D" w14:paraId="3FD58146" w14:textId="77777777" w:rsidTr="00D55D1B">
        <w:trPr>
          <w:trHeight w:val="440"/>
        </w:trPr>
        <w:tc>
          <w:tcPr>
            <w:tcW w:w="9161" w:type="dxa"/>
            <w:gridSpan w:val="7"/>
            <w:shd w:val="clear" w:color="auto" w:fill="auto"/>
            <w:tcMar>
              <w:top w:w="100" w:type="dxa"/>
              <w:left w:w="100" w:type="dxa"/>
              <w:bottom w:w="100" w:type="dxa"/>
              <w:right w:w="100" w:type="dxa"/>
            </w:tcMar>
          </w:tcPr>
          <w:p w14:paraId="276098E0" w14:textId="6CB09C0B" w:rsidR="00737706" w:rsidRPr="00D03D73" w:rsidRDefault="00737706" w:rsidP="00D03D73">
            <w:pPr>
              <w:pStyle w:val="ListParagraph"/>
              <w:widowControl w:val="0"/>
              <w:numPr>
                <w:ilvl w:val="0"/>
                <w:numId w:val="42"/>
              </w:numPr>
              <w:pBdr>
                <w:top w:val="nil"/>
                <w:left w:val="nil"/>
                <w:bottom w:val="nil"/>
                <w:right w:val="nil"/>
                <w:between w:val="nil"/>
              </w:pBdr>
              <w:spacing w:line="360" w:lineRule="auto"/>
              <w:rPr>
                <w:rFonts w:ascii="Times New Roman" w:hAnsi="Times New Roman"/>
                <w:b/>
                <w:highlight w:val="white"/>
                <w:lang w:val="vi-VN"/>
              </w:rPr>
            </w:pPr>
            <w:r w:rsidRPr="00D03D73">
              <w:rPr>
                <w:rFonts w:ascii="Times New Roman" w:hAnsi="Times New Roman"/>
                <w:b/>
                <w:highlight w:val="white"/>
              </w:rPr>
              <w:t>Màn</w:t>
            </w:r>
            <w:r w:rsidRPr="00D03D73">
              <w:rPr>
                <w:rFonts w:ascii="Times New Roman" w:hAnsi="Times New Roman"/>
                <w:b/>
                <w:highlight w:val="white"/>
                <w:lang w:val="vi-VN"/>
              </w:rPr>
              <w:t xml:space="preserve"> hình </w:t>
            </w:r>
            <w:r w:rsidRPr="00D03D73">
              <w:rPr>
                <w:rFonts w:ascii="Times New Roman" w:hAnsi="Times New Roman"/>
                <w:b/>
                <w:highlight w:val="white"/>
                <w:lang w:val="en-GB"/>
              </w:rPr>
              <w:t>đổi</w:t>
            </w:r>
            <w:r w:rsidRPr="00D03D73">
              <w:rPr>
                <w:rFonts w:ascii="Times New Roman" w:hAnsi="Times New Roman"/>
                <w:b/>
                <w:highlight w:val="white"/>
                <w:lang w:val="vi-VN"/>
              </w:rPr>
              <w:t xml:space="preserve"> mật khẩu</w:t>
            </w:r>
          </w:p>
        </w:tc>
      </w:tr>
      <w:tr w:rsidR="00737706" w:rsidRPr="0073400D" w14:paraId="1FD92F9A" w14:textId="77777777" w:rsidTr="009E3C48">
        <w:tc>
          <w:tcPr>
            <w:tcW w:w="820" w:type="dxa"/>
            <w:shd w:val="clear" w:color="auto" w:fill="auto"/>
            <w:tcMar>
              <w:top w:w="100" w:type="dxa"/>
              <w:left w:w="100" w:type="dxa"/>
              <w:bottom w:w="100" w:type="dxa"/>
              <w:right w:w="100" w:type="dxa"/>
            </w:tcMar>
          </w:tcPr>
          <w:p w14:paraId="7CCD213C" w14:textId="6ED37D8D" w:rsidR="00737706" w:rsidRPr="0073400D" w:rsidRDefault="00737706" w:rsidP="00737706">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lastRenderedPageBreak/>
              <w:t>1</w:t>
            </w:r>
            <w:r w:rsidR="00D03D73">
              <w:rPr>
                <w:rFonts w:ascii="Times New Roman" w:hAnsi="Times New Roman"/>
                <w:highlight w:val="white"/>
              </w:rPr>
              <w:t>8</w:t>
            </w:r>
            <w:r w:rsidRPr="0073400D">
              <w:rPr>
                <w:rFonts w:ascii="Times New Roman" w:hAnsi="Times New Roman"/>
                <w:highlight w:val="white"/>
              </w:rPr>
              <w:t>.1</w:t>
            </w:r>
          </w:p>
        </w:tc>
        <w:tc>
          <w:tcPr>
            <w:tcW w:w="2147" w:type="dxa"/>
            <w:shd w:val="clear" w:color="auto" w:fill="auto"/>
            <w:tcMar>
              <w:top w:w="100" w:type="dxa"/>
              <w:left w:w="100" w:type="dxa"/>
              <w:bottom w:w="100" w:type="dxa"/>
              <w:right w:w="100" w:type="dxa"/>
            </w:tcMar>
          </w:tcPr>
          <w:p w14:paraId="6480ED96" w14:textId="4F4D5E2B" w:rsidR="00737706" w:rsidRPr="0073400D" w:rsidRDefault="00737706" w:rsidP="00737706">
            <w:pPr>
              <w:widowControl w:val="0"/>
              <w:spacing w:line="360" w:lineRule="auto"/>
              <w:rPr>
                <w:rFonts w:ascii="Times New Roman" w:hAnsi="Times New Roman"/>
                <w:highlight w:val="white"/>
              </w:rPr>
            </w:pPr>
            <w:r>
              <w:rPr>
                <w:rFonts w:ascii="Times New Roman" w:hAnsi="Times New Roman"/>
                <w:highlight w:val="white"/>
              </w:rPr>
              <w:t>Code</w:t>
            </w:r>
            <w:r>
              <w:rPr>
                <w:rFonts w:ascii="Times New Roman" w:hAnsi="Times New Roman"/>
                <w:highlight w:val="white"/>
                <w:lang w:val="vi-VN"/>
              </w:rPr>
              <w:t xml:space="preserve"> giao diện,</w:t>
            </w:r>
            <w:r w:rsidR="00017CAE">
              <w:rPr>
                <w:rFonts w:ascii="Times New Roman" w:hAnsi="Times New Roman"/>
                <w:highlight w:val="white"/>
              </w:rPr>
              <w:t xml:space="preserve"> </w:t>
            </w:r>
            <w:r>
              <w:rPr>
                <w:rFonts w:ascii="Times New Roman" w:hAnsi="Times New Roman"/>
                <w:highlight w:val="white"/>
                <w:lang w:val="vi-VN"/>
              </w:rPr>
              <w:t>chức năng,</w:t>
            </w:r>
            <w:r w:rsidR="00017CAE">
              <w:rPr>
                <w:rFonts w:ascii="Times New Roman" w:hAnsi="Times New Roman"/>
                <w:highlight w:val="white"/>
              </w:rPr>
              <w:t xml:space="preserve"> </w:t>
            </w:r>
            <w:r>
              <w:rPr>
                <w:rFonts w:ascii="Times New Roman" w:hAnsi="Times New Roman"/>
                <w:highlight w:val="white"/>
                <w:lang w:val="vi-VN"/>
              </w:rPr>
              <w:t>người dùng có thể đổi mật khẩu mới.</w:t>
            </w:r>
          </w:p>
        </w:tc>
        <w:tc>
          <w:tcPr>
            <w:tcW w:w="1276" w:type="dxa"/>
            <w:shd w:val="clear" w:color="auto" w:fill="auto"/>
            <w:tcMar>
              <w:top w:w="100" w:type="dxa"/>
              <w:left w:w="100" w:type="dxa"/>
              <w:bottom w:w="100" w:type="dxa"/>
              <w:right w:w="100" w:type="dxa"/>
            </w:tcMar>
          </w:tcPr>
          <w:p w14:paraId="412777D2" w14:textId="0E98D3A8" w:rsidR="00737706" w:rsidRPr="0073400D" w:rsidRDefault="00737706" w:rsidP="00737706">
            <w:pPr>
              <w:widowControl w:val="0"/>
              <w:spacing w:line="360" w:lineRule="auto"/>
              <w:rPr>
                <w:rFonts w:ascii="Times New Roman" w:hAnsi="Times New Roman"/>
                <w:highlight w:val="white"/>
              </w:rPr>
            </w:pPr>
            <w:r>
              <w:rPr>
                <w:rFonts w:ascii="Times New Roman" w:hAnsi="Times New Roman"/>
                <w:highlight w:val="white"/>
              </w:rPr>
              <w:t>Quang</w:t>
            </w:r>
          </w:p>
        </w:tc>
        <w:tc>
          <w:tcPr>
            <w:tcW w:w="1417" w:type="dxa"/>
            <w:shd w:val="clear" w:color="auto" w:fill="auto"/>
            <w:tcMar>
              <w:top w:w="100" w:type="dxa"/>
              <w:left w:w="100" w:type="dxa"/>
              <w:bottom w:w="100" w:type="dxa"/>
              <w:right w:w="100" w:type="dxa"/>
            </w:tcMar>
          </w:tcPr>
          <w:p w14:paraId="222C9573" w14:textId="35071FA8" w:rsidR="00737706" w:rsidRPr="0073400D" w:rsidRDefault="00737706" w:rsidP="00737706">
            <w:pPr>
              <w:widowControl w:val="0"/>
              <w:spacing w:line="360" w:lineRule="auto"/>
              <w:rPr>
                <w:rFonts w:ascii="Times New Roman" w:hAnsi="Times New Roman"/>
                <w:highlight w:val="white"/>
              </w:rPr>
            </w:pPr>
            <w:r>
              <w:rPr>
                <w:rFonts w:ascii="Times New Roman" w:hAnsi="Times New Roman"/>
                <w:highlight w:val="white"/>
              </w:rPr>
              <w:t>25</w:t>
            </w:r>
            <w:r>
              <w:rPr>
                <w:rFonts w:ascii="Times New Roman" w:hAnsi="Times New Roman"/>
                <w:highlight w:val="white"/>
                <w:lang w:val="vi-VN"/>
              </w:rPr>
              <w:t>/10/2022</w:t>
            </w:r>
          </w:p>
        </w:tc>
        <w:tc>
          <w:tcPr>
            <w:tcW w:w="1560" w:type="dxa"/>
            <w:shd w:val="clear" w:color="auto" w:fill="auto"/>
            <w:tcMar>
              <w:top w:w="100" w:type="dxa"/>
              <w:left w:w="100" w:type="dxa"/>
              <w:bottom w:w="100" w:type="dxa"/>
              <w:right w:w="100" w:type="dxa"/>
            </w:tcMar>
          </w:tcPr>
          <w:p w14:paraId="236E0E4F" w14:textId="5900A987" w:rsidR="00737706" w:rsidRPr="0073400D" w:rsidRDefault="00737706" w:rsidP="00737706">
            <w:pPr>
              <w:widowControl w:val="0"/>
              <w:spacing w:line="360" w:lineRule="auto"/>
              <w:rPr>
                <w:rFonts w:ascii="Times New Roman" w:hAnsi="Times New Roman"/>
                <w:highlight w:val="white"/>
              </w:rPr>
            </w:pPr>
            <w:r>
              <w:rPr>
                <w:rFonts w:ascii="Times New Roman" w:hAnsi="Times New Roman"/>
                <w:highlight w:val="white"/>
              </w:rPr>
              <w:t>25</w:t>
            </w:r>
            <w:r>
              <w:rPr>
                <w:rFonts w:ascii="Times New Roman" w:hAnsi="Times New Roman"/>
                <w:highlight w:val="white"/>
                <w:lang w:val="vi-VN"/>
              </w:rPr>
              <w:t>/10/2022</w:t>
            </w:r>
          </w:p>
        </w:tc>
        <w:tc>
          <w:tcPr>
            <w:tcW w:w="1134" w:type="dxa"/>
            <w:shd w:val="clear" w:color="auto" w:fill="auto"/>
            <w:tcMar>
              <w:top w:w="100" w:type="dxa"/>
              <w:left w:w="100" w:type="dxa"/>
              <w:bottom w:w="100" w:type="dxa"/>
              <w:right w:w="100" w:type="dxa"/>
            </w:tcMar>
          </w:tcPr>
          <w:p w14:paraId="5027A2A6" w14:textId="61011C49" w:rsidR="00737706" w:rsidRPr="0073400D" w:rsidRDefault="00737706" w:rsidP="00737706">
            <w:pPr>
              <w:widowControl w:val="0"/>
              <w:spacing w:line="360" w:lineRule="auto"/>
              <w:rPr>
                <w:rFonts w:ascii="Times New Roman" w:hAnsi="Times New Roman"/>
                <w:highlight w:val="white"/>
              </w:rPr>
            </w:pPr>
            <w:r>
              <w:rPr>
                <w:rFonts w:ascii="Times New Roman" w:hAnsi="Times New Roman"/>
                <w:highlight w:val="white"/>
              </w:rPr>
              <w:t>24</w:t>
            </w:r>
          </w:p>
        </w:tc>
        <w:tc>
          <w:tcPr>
            <w:tcW w:w="807" w:type="dxa"/>
            <w:shd w:val="clear" w:color="auto" w:fill="auto"/>
            <w:tcMar>
              <w:top w:w="100" w:type="dxa"/>
              <w:left w:w="100" w:type="dxa"/>
              <w:bottom w:w="100" w:type="dxa"/>
              <w:right w:w="100" w:type="dxa"/>
            </w:tcMar>
          </w:tcPr>
          <w:p w14:paraId="1B978BC1" w14:textId="02A7081F" w:rsidR="00737706" w:rsidRPr="0073400D" w:rsidRDefault="00737706" w:rsidP="00737706">
            <w:pPr>
              <w:widowControl w:val="0"/>
              <w:spacing w:line="360" w:lineRule="auto"/>
              <w:rPr>
                <w:rFonts w:ascii="Times New Roman" w:hAnsi="Times New Roman"/>
                <w:highlight w:val="white"/>
              </w:rPr>
            </w:pPr>
            <w:r>
              <w:rPr>
                <w:rFonts w:ascii="Times New Roman" w:hAnsi="Times New Roman"/>
                <w:highlight w:val="white"/>
              </w:rPr>
              <w:t>100</w:t>
            </w:r>
            <w:r>
              <w:rPr>
                <w:rFonts w:ascii="Times New Roman" w:hAnsi="Times New Roman"/>
                <w:highlight w:val="white"/>
                <w:lang w:val="vi-VN"/>
              </w:rPr>
              <w:t>%</w:t>
            </w:r>
          </w:p>
        </w:tc>
      </w:tr>
      <w:tr w:rsidR="004426E7" w:rsidRPr="0073400D" w14:paraId="7509A002" w14:textId="77777777" w:rsidTr="00D55D1B">
        <w:tc>
          <w:tcPr>
            <w:tcW w:w="9161" w:type="dxa"/>
            <w:gridSpan w:val="7"/>
            <w:shd w:val="clear" w:color="auto" w:fill="auto"/>
            <w:tcMar>
              <w:top w:w="100" w:type="dxa"/>
              <w:left w:w="100" w:type="dxa"/>
              <w:bottom w:w="100" w:type="dxa"/>
              <w:right w:w="100" w:type="dxa"/>
            </w:tcMar>
          </w:tcPr>
          <w:p w14:paraId="2083A2CF" w14:textId="551E4265" w:rsidR="004426E7" w:rsidRPr="00D03D73" w:rsidRDefault="004426E7" w:rsidP="00D03D73">
            <w:pPr>
              <w:pStyle w:val="ListParagraph"/>
              <w:widowControl w:val="0"/>
              <w:numPr>
                <w:ilvl w:val="0"/>
                <w:numId w:val="42"/>
              </w:numPr>
              <w:spacing w:line="360" w:lineRule="auto"/>
              <w:rPr>
                <w:rFonts w:ascii="Times New Roman" w:hAnsi="Times New Roman"/>
                <w:highlight w:val="white"/>
                <w:lang w:val="vi-VN"/>
              </w:rPr>
            </w:pPr>
            <w:r w:rsidRPr="00D03D73">
              <w:rPr>
                <w:rFonts w:ascii="Times New Roman" w:hAnsi="Times New Roman"/>
                <w:b/>
                <w:highlight w:val="white"/>
              </w:rPr>
              <w:t>Màn</w:t>
            </w:r>
            <w:r w:rsidRPr="00D03D73">
              <w:rPr>
                <w:rFonts w:ascii="Times New Roman" w:hAnsi="Times New Roman"/>
                <w:b/>
                <w:highlight w:val="white"/>
                <w:lang w:val="vi-VN"/>
              </w:rPr>
              <w:t xml:space="preserve"> hình </w:t>
            </w:r>
            <w:r w:rsidRPr="00D03D73">
              <w:rPr>
                <w:rFonts w:ascii="Times New Roman" w:hAnsi="Times New Roman"/>
                <w:b/>
                <w:highlight w:val="white"/>
                <w:lang w:val="en-GB"/>
              </w:rPr>
              <w:t>đánh</w:t>
            </w:r>
            <w:r w:rsidRPr="00D03D73">
              <w:rPr>
                <w:rFonts w:ascii="Times New Roman" w:hAnsi="Times New Roman"/>
                <w:b/>
                <w:highlight w:val="white"/>
                <w:lang w:val="vi-VN"/>
              </w:rPr>
              <w:t xml:space="preserve"> giá sản phẩm</w:t>
            </w:r>
          </w:p>
        </w:tc>
      </w:tr>
      <w:tr w:rsidR="00D372E5" w:rsidRPr="0073400D" w14:paraId="7E8EC33C" w14:textId="77777777" w:rsidTr="009E3C48">
        <w:tc>
          <w:tcPr>
            <w:tcW w:w="820" w:type="dxa"/>
            <w:shd w:val="clear" w:color="auto" w:fill="auto"/>
            <w:tcMar>
              <w:top w:w="100" w:type="dxa"/>
              <w:left w:w="100" w:type="dxa"/>
              <w:bottom w:w="100" w:type="dxa"/>
              <w:right w:w="100" w:type="dxa"/>
            </w:tcMar>
          </w:tcPr>
          <w:p w14:paraId="0D4C7181" w14:textId="1A2A8A3B" w:rsidR="00D372E5" w:rsidRPr="004426E7" w:rsidRDefault="00D372E5" w:rsidP="00D372E5">
            <w:pPr>
              <w:widowControl w:val="0"/>
              <w:pBdr>
                <w:top w:val="nil"/>
                <w:left w:val="nil"/>
                <w:bottom w:val="nil"/>
                <w:right w:val="nil"/>
                <w:between w:val="nil"/>
              </w:pBdr>
              <w:spacing w:line="360" w:lineRule="auto"/>
              <w:jc w:val="center"/>
              <w:rPr>
                <w:rFonts w:ascii="Times New Roman" w:hAnsi="Times New Roman"/>
                <w:highlight w:val="white"/>
                <w:lang w:val="vi-VN"/>
              </w:rPr>
            </w:pPr>
            <w:r>
              <w:rPr>
                <w:rFonts w:ascii="Times New Roman" w:hAnsi="Times New Roman"/>
                <w:highlight w:val="white"/>
              </w:rPr>
              <w:t>1</w:t>
            </w:r>
            <w:r w:rsidR="00D03D73">
              <w:rPr>
                <w:rFonts w:ascii="Times New Roman" w:hAnsi="Times New Roman"/>
                <w:highlight w:val="white"/>
              </w:rPr>
              <w:t>9</w:t>
            </w:r>
            <w:r w:rsidRPr="0073400D">
              <w:rPr>
                <w:rFonts w:ascii="Times New Roman" w:hAnsi="Times New Roman"/>
                <w:highlight w:val="white"/>
              </w:rPr>
              <w:t>.1</w:t>
            </w:r>
          </w:p>
        </w:tc>
        <w:tc>
          <w:tcPr>
            <w:tcW w:w="2147" w:type="dxa"/>
            <w:shd w:val="clear" w:color="auto" w:fill="auto"/>
            <w:tcMar>
              <w:top w:w="100" w:type="dxa"/>
              <w:left w:w="100" w:type="dxa"/>
              <w:bottom w:w="100" w:type="dxa"/>
              <w:right w:w="100" w:type="dxa"/>
            </w:tcMar>
          </w:tcPr>
          <w:p w14:paraId="48AB103E" w14:textId="50BB40CF" w:rsidR="00D372E5" w:rsidRDefault="00D372E5" w:rsidP="00D372E5">
            <w:pPr>
              <w:widowControl w:val="0"/>
              <w:spacing w:line="360" w:lineRule="auto"/>
              <w:rPr>
                <w:rFonts w:ascii="Times New Roman" w:hAnsi="Times New Roman"/>
                <w:highlight w:val="white"/>
              </w:rPr>
            </w:pPr>
            <w:r>
              <w:rPr>
                <w:rFonts w:ascii="Times New Roman" w:hAnsi="Times New Roman"/>
                <w:highlight w:val="white"/>
              </w:rPr>
              <w:t>Code</w:t>
            </w:r>
            <w:r>
              <w:rPr>
                <w:rFonts w:ascii="Times New Roman" w:hAnsi="Times New Roman"/>
                <w:highlight w:val="white"/>
                <w:lang w:val="vi-VN"/>
              </w:rPr>
              <w:t xml:space="preserve"> giao diện,</w:t>
            </w:r>
            <w:r w:rsidR="00017CAE">
              <w:rPr>
                <w:rFonts w:ascii="Times New Roman" w:hAnsi="Times New Roman"/>
                <w:highlight w:val="white"/>
              </w:rPr>
              <w:t xml:space="preserve"> </w:t>
            </w:r>
            <w:r>
              <w:rPr>
                <w:rFonts w:ascii="Times New Roman" w:hAnsi="Times New Roman"/>
                <w:highlight w:val="white"/>
                <w:lang w:val="vi-VN"/>
              </w:rPr>
              <w:t>chức năng,</w:t>
            </w:r>
            <w:r w:rsidR="00017CAE">
              <w:rPr>
                <w:rFonts w:ascii="Times New Roman" w:hAnsi="Times New Roman"/>
                <w:highlight w:val="white"/>
              </w:rPr>
              <w:t xml:space="preserve"> </w:t>
            </w:r>
            <w:r>
              <w:rPr>
                <w:rFonts w:ascii="Times New Roman" w:hAnsi="Times New Roman"/>
                <w:highlight w:val="white"/>
                <w:lang w:val="vi-VN"/>
              </w:rPr>
              <w:t xml:space="preserve">sau khi nhận được hàng người dùng có thể đánh giá sản </w:t>
            </w:r>
            <w:r w:rsidR="00CB2075">
              <w:rPr>
                <w:rFonts w:ascii="Times New Roman" w:hAnsi="Times New Roman"/>
                <w:highlight w:val="white"/>
                <w:lang w:val="vi-VN"/>
              </w:rPr>
              <w:t>phẩm.</w:t>
            </w:r>
          </w:p>
        </w:tc>
        <w:tc>
          <w:tcPr>
            <w:tcW w:w="1276" w:type="dxa"/>
            <w:shd w:val="clear" w:color="auto" w:fill="auto"/>
            <w:tcMar>
              <w:top w:w="100" w:type="dxa"/>
              <w:left w:w="100" w:type="dxa"/>
              <w:bottom w:w="100" w:type="dxa"/>
              <w:right w:w="100" w:type="dxa"/>
            </w:tcMar>
          </w:tcPr>
          <w:p w14:paraId="659B0512" w14:textId="438FFCE1" w:rsidR="00D372E5" w:rsidRDefault="00D372E5" w:rsidP="00D372E5">
            <w:pPr>
              <w:widowControl w:val="0"/>
              <w:spacing w:line="360" w:lineRule="auto"/>
              <w:rPr>
                <w:rFonts w:ascii="Times New Roman" w:hAnsi="Times New Roman"/>
                <w:highlight w:val="white"/>
              </w:rPr>
            </w:pPr>
            <w:r>
              <w:rPr>
                <w:rFonts w:ascii="Times New Roman" w:hAnsi="Times New Roman"/>
                <w:highlight w:val="white"/>
              </w:rPr>
              <w:t>Quang</w:t>
            </w:r>
          </w:p>
        </w:tc>
        <w:tc>
          <w:tcPr>
            <w:tcW w:w="1417" w:type="dxa"/>
            <w:shd w:val="clear" w:color="auto" w:fill="auto"/>
            <w:tcMar>
              <w:top w:w="100" w:type="dxa"/>
              <w:left w:w="100" w:type="dxa"/>
              <w:bottom w:w="100" w:type="dxa"/>
              <w:right w:w="100" w:type="dxa"/>
            </w:tcMar>
          </w:tcPr>
          <w:p w14:paraId="071E689F" w14:textId="3633459A" w:rsidR="00D372E5" w:rsidRDefault="00A562F0" w:rsidP="00D372E5">
            <w:pPr>
              <w:widowControl w:val="0"/>
              <w:spacing w:line="360" w:lineRule="auto"/>
              <w:rPr>
                <w:rFonts w:ascii="Times New Roman" w:hAnsi="Times New Roman"/>
                <w:highlight w:val="white"/>
              </w:rPr>
            </w:pPr>
            <w:r>
              <w:rPr>
                <w:rFonts w:ascii="Times New Roman" w:hAnsi="Times New Roman"/>
                <w:highlight w:val="white"/>
              </w:rPr>
              <w:t>12</w:t>
            </w:r>
            <w:r w:rsidR="00D372E5">
              <w:rPr>
                <w:rFonts w:ascii="Times New Roman" w:hAnsi="Times New Roman"/>
                <w:highlight w:val="white"/>
                <w:lang w:val="vi-VN"/>
              </w:rPr>
              <w:t>/</w:t>
            </w:r>
            <w:r>
              <w:rPr>
                <w:rFonts w:ascii="Times New Roman" w:hAnsi="Times New Roman"/>
                <w:highlight w:val="white"/>
                <w:lang w:val="vi-VN"/>
              </w:rPr>
              <w:t>11</w:t>
            </w:r>
            <w:r w:rsidR="00D372E5">
              <w:rPr>
                <w:rFonts w:ascii="Times New Roman" w:hAnsi="Times New Roman"/>
                <w:highlight w:val="white"/>
                <w:lang w:val="vi-VN"/>
              </w:rPr>
              <w:t>/2022</w:t>
            </w:r>
          </w:p>
        </w:tc>
        <w:tc>
          <w:tcPr>
            <w:tcW w:w="1560" w:type="dxa"/>
            <w:shd w:val="clear" w:color="auto" w:fill="auto"/>
            <w:tcMar>
              <w:top w:w="100" w:type="dxa"/>
              <w:left w:w="100" w:type="dxa"/>
              <w:bottom w:w="100" w:type="dxa"/>
              <w:right w:w="100" w:type="dxa"/>
            </w:tcMar>
          </w:tcPr>
          <w:p w14:paraId="34A05083" w14:textId="64ABBC09" w:rsidR="00D372E5" w:rsidRDefault="00A562F0" w:rsidP="00D372E5">
            <w:pPr>
              <w:widowControl w:val="0"/>
              <w:spacing w:line="360" w:lineRule="auto"/>
              <w:rPr>
                <w:rFonts w:ascii="Times New Roman" w:hAnsi="Times New Roman"/>
                <w:highlight w:val="white"/>
              </w:rPr>
            </w:pPr>
            <w:r>
              <w:rPr>
                <w:rFonts w:ascii="Times New Roman" w:hAnsi="Times New Roman"/>
                <w:highlight w:val="white"/>
              </w:rPr>
              <w:t>12</w:t>
            </w:r>
            <w:r w:rsidR="00D372E5">
              <w:rPr>
                <w:rFonts w:ascii="Times New Roman" w:hAnsi="Times New Roman"/>
                <w:highlight w:val="white"/>
                <w:lang w:val="vi-VN"/>
              </w:rPr>
              <w:t>/</w:t>
            </w:r>
            <w:r>
              <w:rPr>
                <w:rFonts w:ascii="Times New Roman" w:hAnsi="Times New Roman"/>
                <w:highlight w:val="white"/>
                <w:lang w:val="vi-VN"/>
              </w:rPr>
              <w:t>11</w:t>
            </w:r>
            <w:r w:rsidR="00D372E5">
              <w:rPr>
                <w:rFonts w:ascii="Times New Roman" w:hAnsi="Times New Roman"/>
                <w:highlight w:val="white"/>
                <w:lang w:val="vi-VN"/>
              </w:rPr>
              <w:t>/2022</w:t>
            </w:r>
          </w:p>
        </w:tc>
        <w:tc>
          <w:tcPr>
            <w:tcW w:w="1134" w:type="dxa"/>
            <w:shd w:val="clear" w:color="auto" w:fill="auto"/>
            <w:tcMar>
              <w:top w:w="100" w:type="dxa"/>
              <w:left w:w="100" w:type="dxa"/>
              <w:bottom w:w="100" w:type="dxa"/>
              <w:right w:w="100" w:type="dxa"/>
            </w:tcMar>
          </w:tcPr>
          <w:p w14:paraId="053D86A3" w14:textId="3C8039CF" w:rsidR="00D372E5" w:rsidRDefault="00D372E5" w:rsidP="00D372E5">
            <w:pPr>
              <w:widowControl w:val="0"/>
              <w:spacing w:line="360" w:lineRule="auto"/>
              <w:rPr>
                <w:rFonts w:ascii="Times New Roman" w:hAnsi="Times New Roman"/>
                <w:highlight w:val="white"/>
              </w:rPr>
            </w:pPr>
            <w:r>
              <w:rPr>
                <w:rFonts w:ascii="Times New Roman" w:hAnsi="Times New Roman"/>
                <w:highlight w:val="white"/>
              </w:rPr>
              <w:t>24</w:t>
            </w:r>
          </w:p>
        </w:tc>
        <w:tc>
          <w:tcPr>
            <w:tcW w:w="807" w:type="dxa"/>
            <w:shd w:val="clear" w:color="auto" w:fill="auto"/>
            <w:tcMar>
              <w:top w:w="100" w:type="dxa"/>
              <w:left w:w="100" w:type="dxa"/>
              <w:bottom w:w="100" w:type="dxa"/>
              <w:right w:w="100" w:type="dxa"/>
            </w:tcMar>
          </w:tcPr>
          <w:p w14:paraId="2462D4E9" w14:textId="1E368D72" w:rsidR="00D372E5" w:rsidRDefault="00D372E5" w:rsidP="00D372E5">
            <w:pPr>
              <w:widowControl w:val="0"/>
              <w:spacing w:line="360" w:lineRule="auto"/>
              <w:rPr>
                <w:rFonts w:ascii="Times New Roman" w:hAnsi="Times New Roman"/>
                <w:highlight w:val="white"/>
              </w:rPr>
            </w:pPr>
            <w:r>
              <w:rPr>
                <w:rFonts w:ascii="Times New Roman" w:hAnsi="Times New Roman"/>
                <w:highlight w:val="white"/>
              </w:rPr>
              <w:t>100</w:t>
            </w:r>
            <w:r>
              <w:rPr>
                <w:rFonts w:ascii="Times New Roman" w:hAnsi="Times New Roman"/>
                <w:highlight w:val="white"/>
                <w:lang w:val="vi-VN"/>
              </w:rPr>
              <w:t>%</w:t>
            </w:r>
          </w:p>
        </w:tc>
      </w:tr>
      <w:tr w:rsidR="00C76EEC" w:rsidRPr="0073400D" w14:paraId="1C770E42" w14:textId="77777777" w:rsidTr="00D55D1B">
        <w:tc>
          <w:tcPr>
            <w:tcW w:w="9161" w:type="dxa"/>
            <w:gridSpan w:val="7"/>
            <w:shd w:val="clear" w:color="auto" w:fill="auto"/>
            <w:tcMar>
              <w:top w:w="100" w:type="dxa"/>
              <w:left w:w="100" w:type="dxa"/>
              <w:bottom w:w="100" w:type="dxa"/>
              <w:right w:w="100" w:type="dxa"/>
            </w:tcMar>
          </w:tcPr>
          <w:p w14:paraId="56F8A8F8" w14:textId="1A446FCE" w:rsidR="00C76EEC" w:rsidRPr="00D03D73" w:rsidRDefault="00C76EEC" w:rsidP="00D03D73">
            <w:pPr>
              <w:pStyle w:val="ListParagraph"/>
              <w:widowControl w:val="0"/>
              <w:numPr>
                <w:ilvl w:val="0"/>
                <w:numId w:val="42"/>
              </w:numPr>
              <w:spacing w:line="360" w:lineRule="auto"/>
              <w:rPr>
                <w:rFonts w:ascii="Times New Roman" w:hAnsi="Times New Roman"/>
                <w:highlight w:val="white"/>
                <w:lang w:val="vi-VN"/>
              </w:rPr>
            </w:pPr>
            <w:r w:rsidRPr="00D03D73">
              <w:rPr>
                <w:rFonts w:ascii="Times New Roman" w:hAnsi="Times New Roman"/>
                <w:b/>
                <w:highlight w:val="white"/>
              </w:rPr>
              <w:t>Màn</w:t>
            </w:r>
            <w:r w:rsidRPr="00D03D73">
              <w:rPr>
                <w:rFonts w:ascii="Times New Roman" w:hAnsi="Times New Roman"/>
                <w:b/>
                <w:highlight w:val="white"/>
                <w:lang w:val="vi-VN"/>
              </w:rPr>
              <w:t xml:space="preserve"> hình </w:t>
            </w:r>
            <w:r w:rsidRPr="00D03D73">
              <w:rPr>
                <w:rFonts w:ascii="Times New Roman" w:hAnsi="Times New Roman"/>
                <w:b/>
                <w:highlight w:val="white"/>
                <w:lang w:val="en-GB"/>
              </w:rPr>
              <w:t>xem</w:t>
            </w:r>
            <w:r w:rsidRPr="00D03D73">
              <w:rPr>
                <w:rFonts w:ascii="Times New Roman" w:hAnsi="Times New Roman"/>
                <w:b/>
                <w:highlight w:val="white"/>
                <w:lang w:val="vi-VN"/>
              </w:rPr>
              <w:t xml:space="preserve"> đánh giá sản phẩm</w:t>
            </w:r>
          </w:p>
        </w:tc>
      </w:tr>
      <w:tr w:rsidR="00C76EEC" w:rsidRPr="0073400D" w14:paraId="347F6C9E" w14:textId="77777777" w:rsidTr="009E3C48">
        <w:tc>
          <w:tcPr>
            <w:tcW w:w="820" w:type="dxa"/>
            <w:shd w:val="clear" w:color="auto" w:fill="auto"/>
            <w:tcMar>
              <w:top w:w="100" w:type="dxa"/>
              <w:left w:w="100" w:type="dxa"/>
              <w:bottom w:w="100" w:type="dxa"/>
              <w:right w:w="100" w:type="dxa"/>
            </w:tcMar>
          </w:tcPr>
          <w:p w14:paraId="1E6ABD7D" w14:textId="569824FE" w:rsidR="00C76EEC" w:rsidRPr="004426E7" w:rsidRDefault="00D03D73" w:rsidP="006772C0">
            <w:pPr>
              <w:widowControl w:val="0"/>
              <w:pBdr>
                <w:top w:val="nil"/>
                <w:left w:val="nil"/>
                <w:bottom w:val="nil"/>
                <w:right w:val="nil"/>
                <w:between w:val="nil"/>
              </w:pBdr>
              <w:spacing w:line="360" w:lineRule="auto"/>
              <w:jc w:val="center"/>
              <w:rPr>
                <w:rFonts w:ascii="Times New Roman" w:hAnsi="Times New Roman"/>
                <w:highlight w:val="white"/>
                <w:lang w:val="vi-VN"/>
              </w:rPr>
            </w:pPr>
            <w:r>
              <w:rPr>
                <w:rFonts w:ascii="Times New Roman" w:hAnsi="Times New Roman"/>
                <w:highlight w:val="white"/>
              </w:rPr>
              <w:t>20</w:t>
            </w:r>
            <w:r w:rsidR="00C76EEC" w:rsidRPr="0073400D">
              <w:rPr>
                <w:rFonts w:ascii="Times New Roman" w:hAnsi="Times New Roman"/>
                <w:highlight w:val="white"/>
              </w:rPr>
              <w:t>.1</w:t>
            </w:r>
          </w:p>
        </w:tc>
        <w:tc>
          <w:tcPr>
            <w:tcW w:w="2147" w:type="dxa"/>
            <w:shd w:val="clear" w:color="auto" w:fill="auto"/>
            <w:tcMar>
              <w:top w:w="100" w:type="dxa"/>
              <w:left w:w="100" w:type="dxa"/>
              <w:bottom w:w="100" w:type="dxa"/>
              <w:right w:w="100" w:type="dxa"/>
            </w:tcMar>
          </w:tcPr>
          <w:p w14:paraId="7FF43122" w14:textId="2BD641B1" w:rsidR="00C76EEC" w:rsidRDefault="00C76EEC" w:rsidP="006772C0">
            <w:pPr>
              <w:widowControl w:val="0"/>
              <w:spacing w:line="360" w:lineRule="auto"/>
              <w:rPr>
                <w:rFonts w:ascii="Times New Roman" w:hAnsi="Times New Roman"/>
                <w:highlight w:val="white"/>
              </w:rPr>
            </w:pPr>
            <w:r>
              <w:rPr>
                <w:rFonts w:ascii="Times New Roman" w:hAnsi="Times New Roman"/>
                <w:highlight w:val="white"/>
              </w:rPr>
              <w:t>Code</w:t>
            </w:r>
            <w:r>
              <w:rPr>
                <w:rFonts w:ascii="Times New Roman" w:hAnsi="Times New Roman"/>
                <w:highlight w:val="white"/>
                <w:lang w:val="vi-VN"/>
              </w:rPr>
              <w:t xml:space="preserve"> giao diện,</w:t>
            </w:r>
            <w:r w:rsidR="00017CAE">
              <w:rPr>
                <w:rFonts w:ascii="Times New Roman" w:hAnsi="Times New Roman"/>
                <w:highlight w:val="white"/>
              </w:rPr>
              <w:t xml:space="preserve"> </w:t>
            </w:r>
            <w:r>
              <w:rPr>
                <w:rFonts w:ascii="Times New Roman" w:hAnsi="Times New Roman"/>
                <w:highlight w:val="white"/>
                <w:lang w:val="vi-VN"/>
              </w:rPr>
              <w:t>chức năng,</w:t>
            </w:r>
            <w:r w:rsidR="00017CAE">
              <w:rPr>
                <w:rFonts w:ascii="Times New Roman" w:hAnsi="Times New Roman"/>
                <w:highlight w:val="white"/>
              </w:rPr>
              <w:t xml:space="preserve"> </w:t>
            </w:r>
            <w:r w:rsidR="00D14F36">
              <w:rPr>
                <w:rFonts w:ascii="Times New Roman" w:hAnsi="Times New Roman"/>
                <w:highlight w:val="white"/>
                <w:lang w:val="vi-VN"/>
              </w:rPr>
              <w:t xml:space="preserve">khi bấm vào chi tiết sản phẩm nào đó </w:t>
            </w:r>
            <w:r>
              <w:rPr>
                <w:rFonts w:ascii="Times New Roman" w:hAnsi="Times New Roman"/>
                <w:highlight w:val="white"/>
                <w:lang w:val="vi-VN"/>
              </w:rPr>
              <w:t>người dùng có thể xem trung bình sao đánh giá,</w:t>
            </w:r>
            <w:r w:rsidR="00CF32B4">
              <w:rPr>
                <w:rFonts w:ascii="Times New Roman" w:hAnsi="Times New Roman"/>
                <w:highlight w:val="white"/>
              </w:rPr>
              <w:t xml:space="preserve"> </w:t>
            </w:r>
            <w:r>
              <w:rPr>
                <w:rFonts w:ascii="Times New Roman" w:hAnsi="Times New Roman"/>
                <w:highlight w:val="white"/>
                <w:lang w:val="vi-VN"/>
              </w:rPr>
              <w:t>thống kê sao,</w:t>
            </w:r>
            <w:r w:rsidR="00CF32B4">
              <w:rPr>
                <w:rFonts w:ascii="Times New Roman" w:hAnsi="Times New Roman"/>
                <w:highlight w:val="white"/>
              </w:rPr>
              <w:t xml:space="preserve"> </w:t>
            </w:r>
            <w:r>
              <w:rPr>
                <w:rFonts w:ascii="Times New Roman" w:hAnsi="Times New Roman"/>
                <w:highlight w:val="white"/>
                <w:lang w:val="vi-VN"/>
              </w:rPr>
              <w:t xml:space="preserve">tất cả bình luận liên quan đến sản </w:t>
            </w:r>
            <w:r w:rsidR="00CB2075">
              <w:rPr>
                <w:rFonts w:ascii="Times New Roman" w:hAnsi="Times New Roman"/>
                <w:highlight w:val="white"/>
                <w:lang w:val="vi-VN"/>
              </w:rPr>
              <w:t>phẩm.</w:t>
            </w:r>
          </w:p>
        </w:tc>
        <w:tc>
          <w:tcPr>
            <w:tcW w:w="1276" w:type="dxa"/>
            <w:shd w:val="clear" w:color="auto" w:fill="auto"/>
            <w:tcMar>
              <w:top w:w="100" w:type="dxa"/>
              <w:left w:w="100" w:type="dxa"/>
              <w:bottom w:w="100" w:type="dxa"/>
              <w:right w:w="100" w:type="dxa"/>
            </w:tcMar>
          </w:tcPr>
          <w:p w14:paraId="560DE58E" w14:textId="77777777" w:rsidR="00C76EEC" w:rsidRDefault="00C76EEC" w:rsidP="006772C0">
            <w:pPr>
              <w:widowControl w:val="0"/>
              <w:spacing w:line="360" w:lineRule="auto"/>
              <w:rPr>
                <w:rFonts w:ascii="Times New Roman" w:hAnsi="Times New Roman"/>
                <w:highlight w:val="white"/>
              </w:rPr>
            </w:pPr>
            <w:r>
              <w:rPr>
                <w:rFonts w:ascii="Times New Roman" w:hAnsi="Times New Roman"/>
                <w:highlight w:val="white"/>
              </w:rPr>
              <w:t>Quang</w:t>
            </w:r>
          </w:p>
        </w:tc>
        <w:tc>
          <w:tcPr>
            <w:tcW w:w="1417" w:type="dxa"/>
            <w:shd w:val="clear" w:color="auto" w:fill="auto"/>
            <w:tcMar>
              <w:top w:w="100" w:type="dxa"/>
              <w:left w:w="100" w:type="dxa"/>
              <w:bottom w:w="100" w:type="dxa"/>
              <w:right w:w="100" w:type="dxa"/>
            </w:tcMar>
          </w:tcPr>
          <w:p w14:paraId="6E2C4A55" w14:textId="24627748" w:rsidR="00C76EEC" w:rsidRDefault="00C76EEC" w:rsidP="006772C0">
            <w:pPr>
              <w:widowControl w:val="0"/>
              <w:spacing w:line="360" w:lineRule="auto"/>
              <w:rPr>
                <w:rFonts w:ascii="Times New Roman" w:hAnsi="Times New Roman"/>
                <w:highlight w:val="white"/>
              </w:rPr>
            </w:pPr>
            <w:r>
              <w:rPr>
                <w:rFonts w:ascii="Times New Roman" w:hAnsi="Times New Roman"/>
                <w:highlight w:val="white"/>
              </w:rPr>
              <w:t>04</w:t>
            </w:r>
            <w:r>
              <w:rPr>
                <w:rFonts w:ascii="Times New Roman" w:hAnsi="Times New Roman"/>
                <w:highlight w:val="white"/>
                <w:lang w:val="vi-VN"/>
              </w:rPr>
              <w:t>/12/2022</w:t>
            </w:r>
          </w:p>
        </w:tc>
        <w:tc>
          <w:tcPr>
            <w:tcW w:w="1560" w:type="dxa"/>
            <w:shd w:val="clear" w:color="auto" w:fill="auto"/>
            <w:tcMar>
              <w:top w:w="100" w:type="dxa"/>
              <w:left w:w="100" w:type="dxa"/>
              <w:bottom w:w="100" w:type="dxa"/>
              <w:right w:w="100" w:type="dxa"/>
            </w:tcMar>
          </w:tcPr>
          <w:p w14:paraId="342C7F3D" w14:textId="5A763E67" w:rsidR="00C76EEC" w:rsidRDefault="00C76EEC" w:rsidP="006772C0">
            <w:pPr>
              <w:widowControl w:val="0"/>
              <w:spacing w:line="360" w:lineRule="auto"/>
              <w:rPr>
                <w:rFonts w:ascii="Times New Roman" w:hAnsi="Times New Roman"/>
                <w:highlight w:val="white"/>
              </w:rPr>
            </w:pPr>
            <w:r>
              <w:rPr>
                <w:rFonts w:ascii="Times New Roman" w:hAnsi="Times New Roman"/>
                <w:highlight w:val="white"/>
              </w:rPr>
              <w:t>6</w:t>
            </w:r>
            <w:r>
              <w:rPr>
                <w:rFonts w:ascii="Times New Roman" w:hAnsi="Times New Roman"/>
                <w:highlight w:val="white"/>
                <w:lang w:val="vi-VN"/>
              </w:rPr>
              <w:t>/12/2022</w:t>
            </w:r>
          </w:p>
        </w:tc>
        <w:tc>
          <w:tcPr>
            <w:tcW w:w="1134" w:type="dxa"/>
            <w:shd w:val="clear" w:color="auto" w:fill="auto"/>
            <w:tcMar>
              <w:top w:w="100" w:type="dxa"/>
              <w:left w:w="100" w:type="dxa"/>
              <w:bottom w:w="100" w:type="dxa"/>
              <w:right w:w="100" w:type="dxa"/>
            </w:tcMar>
          </w:tcPr>
          <w:p w14:paraId="2A1A116A" w14:textId="16790A71" w:rsidR="00C76EEC" w:rsidRDefault="00C11414" w:rsidP="006772C0">
            <w:pPr>
              <w:widowControl w:val="0"/>
              <w:spacing w:line="360" w:lineRule="auto"/>
              <w:rPr>
                <w:rFonts w:ascii="Times New Roman" w:hAnsi="Times New Roman"/>
                <w:highlight w:val="white"/>
              </w:rPr>
            </w:pPr>
            <w:r>
              <w:rPr>
                <w:rFonts w:ascii="Times New Roman" w:hAnsi="Times New Roman"/>
                <w:highlight w:val="white"/>
              </w:rPr>
              <w:t>s</w:t>
            </w:r>
            <w:r w:rsidR="00C76EEC">
              <w:rPr>
                <w:rFonts w:ascii="Times New Roman" w:hAnsi="Times New Roman"/>
                <w:highlight w:val="white"/>
              </w:rPr>
              <w:t>8</w:t>
            </w:r>
          </w:p>
        </w:tc>
        <w:tc>
          <w:tcPr>
            <w:tcW w:w="807" w:type="dxa"/>
            <w:shd w:val="clear" w:color="auto" w:fill="auto"/>
            <w:tcMar>
              <w:top w:w="100" w:type="dxa"/>
              <w:left w:w="100" w:type="dxa"/>
              <w:bottom w:w="100" w:type="dxa"/>
              <w:right w:w="100" w:type="dxa"/>
            </w:tcMar>
          </w:tcPr>
          <w:p w14:paraId="451AE992" w14:textId="77777777" w:rsidR="00C76EEC" w:rsidRDefault="00C76EEC" w:rsidP="006772C0">
            <w:pPr>
              <w:widowControl w:val="0"/>
              <w:spacing w:line="360" w:lineRule="auto"/>
              <w:rPr>
                <w:rFonts w:ascii="Times New Roman" w:hAnsi="Times New Roman"/>
                <w:highlight w:val="white"/>
              </w:rPr>
            </w:pPr>
            <w:r>
              <w:rPr>
                <w:rFonts w:ascii="Times New Roman" w:hAnsi="Times New Roman"/>
                <w:highlight w:val="white"/>
              </w:rPr>
              <w:t>100</w:t>
            </w:r>
            <w:r>
              <w:rPr>
                <w:rFonts w:ascii="Times New Roman" w:hAnsi="Times New Roman"/>
                <w:highlight w:val="white"/>
                <w:lang w:val="vi-VN"/>
              </w:rPr>
              <w:t>%</w:t>
            </w:r>
          </w:p>
        </w:tc>
      </w:tr>
      <w:tr w:rsidR="00EC1C41" w:rsidRPr="0073400D" w14:paraId="0BA59D08" w14:textId="77777777" w:rsidTr="00D55D1B">
        <w:tc>
          <w:tcPr>
            <w:tcW w:w="9161" w:type="dxa"/>
            <w:gridSpan w:val="7"/>
            <w:shd w:val="clear" w:color="auto" w:fill="auto"/>
            <w:tcMar>
              <w:top w:w="100" w:type="dxa"/>
              <w:left w:w="100" w:type="dxa"/>
              <w:bottom w:w="100" w:type="dxa"/>
              <w:right w:w="100" w:type="dxa"/>
            </w:tcMar>
          </w:tcPr>
          <w:p w14:paraId="73F4A688" w14:textId="24FBFAE3" w:rsidR="00EC1C41" w:rsidRPr="00EC1C41" w:rsidRDefault="00EC1C41" w:rsidP="006772C0">
            <w:pPr>
              <w:widowControl w:val="0"/>
              <w:spacing w:line="360" w:lineRule="auto"/>
              <w:rPr>
                <w:rFonts w:ascii="Times New Roman" w:hAnsi="Times New Roman"/>
                <w:highlight w:val="white"/>
                <w:lang w:val="vi-VN"/>
              </w:rPr>
            </w:pPr>
            <w:r>
              <w:rPr>
                <w:rFonts w:ascii="Times New Roman" w:hAnsi="Times New Roman"/>
                <w:highlight w:val="white"/>
                <w:lang w:val="vi-VN"/>
              </w:rPr>
              <w:t xml:space="preserve">                                            </w:t>
            </w:r>
            <w:r w:rsidRPr="00EC1C41">
              <w:rPr>
                <w:rFonts w:ascii="Times New Roman" w:hAnsi="Times New Roman"/>
                <w:b/>
                <w:bCs/>
                <w:highlight w:val="white"/>
                <w:lang w:val="vi-VN"/>
              </w:rPr>
              <w:t>B.</w:t>
            </w:r>
            <w:r>
              <w:rPr>
                <w:rFonts w:ascii="Times New Roman" w:hAnsi="Times New Roman"/>
                <w:highlight w:val="white"/>
                <w:lang w:val="vi-VN"/>
              </w:rPr>
              <w:t xml:space="preserve"> </w:t>
            </w:r>
            <w:r w:rsidRPr="0073400D">
              <w:rPr>
                <w:rFonts w:ascii="Times New Roman" w:hAnsi="Times New Roman"/>
                <w:b/>
                <w:highlight w:val="white"/>
              </w:rPr>
              <w:t>Các chức năng của dự án</w:t>
            </w:r>
            <w:r>
              <w:rPr>
                <w:rFonts w:ascii="Times New Roman" w:hAnsi="Times New Roman"/>
                <w:b/>
                <w:highlight w:val="white"/>
                <w:lang w:val="vi-VN"/>
              </w:rPr>
              <w:t xml:space="preserve"> -server</w:t>
            </w:r>
          </w:p>
        </w:tc>
      </w:tr>
      <w:tr w:rsidR="00D55D1B" w:rsidRPr="0073400D" w14:paraId="40836A69" w14:textId="77777777" w:rsidTr="00D55D1B">
        <w:tc>
          <w:tcPr>
            <w:tcW w:w="9161" w:type="dxa"/>
            <w:gridSpan w:val="7"/>
            <w:shd w:val="clear" w:color="auto" w:fill="auto"/>
            <w:tcMar>
              <w:top w:w="100" w:type="dxa"/>
              <w:left w:w="100" w:type="dxa"/>
              <w:bottom w:w="100" w:type="dxa"/>
              <w:right w:w="100" w:type="dxa"/>
            </w:tcMar>
          </w:tcPr>
          <w:p w14:paraId="0ADFA32B" w14:textId="4EE228F9" w:rsidR="00D55D1B" w:rsidRPr="00D55D1B" w:rsidRDefault="00D55D1B" w:rsidP="00D55D1B">
            <w:pPr>
              <w:widowControl w:val="0"/>
              <w:spacing w:line="360" w:lineRule="auto"/>
              <w:rPr>
                <w:rFonts w:ascii="Times New Roman" w:hAnsi="Times New Roman"/>
                <w:highlight w:val="white"/>
                <w:lang w:val="vi-VN"/>
              </w:rPr>
            </w:pPr>
            <w:r>
              <w:rPr>
                <w:rFonts w:ascii="Times New Roman" w:hAnsi="Times New Roman"/>
                <w:b/>
                <w:highlight w:val="white"/>
                <w:lang w:val="vi-VN"/>
              </w:rPr>
              <w:lastRenderedPageBreak/>
              <w:t xml:space="preserve">   </w:t>
            </w:r>
            <w:r>
              <w:rPr>
                <w:rFonts w:ascii="Times New Roman" w:hAnsi="Times New Roman"/>
                <w:b/>
                <w:highlight w:val="white"/>
              </w:rPr>
              <w:t>20</w:t>
            </w:r>
            <w:r>
              <w:rPr>
                <w:rFonts w:ascii="Times New Roman" w:hAnsi="Times New Roman"/>
                <w:b/>
                <w:highlight w:val="white"/>
                <w:lang w:val="vi-VN"/>
              </w:rPr>
              <w:t>. Tạo các model</w:t>
            </w:r>
          </w:p>
        </w:tc>
      </w:tr>
      <w:tr w:rsidR="00D55D1B" w:rsidRPr="0073400D" w14:paraId="728AE6AE" w14:textId="77777777" w:rsidTr="009E3C48">
        <w:tc>
          <w:tcPr>
            <w:tcW w:w="820" w:type="dxa"/>
            <w:shd w:val="clear" w:color="auto" w:fill="auto"/>
            <w:tcMar>
              <w:top w:w="100" w:type="dxa"/>
              <w:left w:w="100" w:type="dxa"/>
              <w:bottom w:w="100" w:type="dxa"/>
              <w:right w:w="100" w:type="dxa"/>
            </w:tcMar>
          </w:tcPr>
          <w:p w14:paraId="0C96040E" w14:textId="0F1A448D" w:rsidR="00D55D1B" w:rsidRPr="00D55D1B" w:rsidRDefault="00D55D1B" w:rsidP="00D55D1B">
            <w:pPr>
              <w:widowControl w:val="0"/>
              <w:pBdr>
                <w:top w:val="nil"/>
                <w:left w:val="nil"/>
                <w:bottom w:val="nil"/>
                <w:right w:val="nil"/>
                <w:between w:val="nil"/>
              </w:pBdr>
              <w:spacing w:line="360" w:lineRule="auto"/>
              <w:jc w:val="center"/>
              <w:rPr>
                <w:rFonts w:ascii="Times New Roman" w:hAnsi="Times New Roman"/>
                <w:highlight w:val="white"/>
                <w:lang w:val="vi-VN"/>
              </w:rPr>
            </w:pPr>
            <w:r>
              <w:rPr>
                <w:rFonts w:ascii="Times New Roman" w:hAnsi="Times New Roman"/>
                <w:highlight w:val="white"/>
              </w:rPr>
              <w:t>20</w:t>
            </w:r>
            <w:r>
              <w:rPr>
                <w:rFonts w:ascii="Times New Roman" w:hAnsi="Times New Roman"/>
                <w:highlight w:val="white"/>
                <w:lang w:val="vi-VN"/>
              </w:rPr>
              <w:t>.1</w:t>
            </w:r>
          </w:p>
        </w:tc>
        <w:tc>
          <w:tcPr>
            <w:tcW w:w="2147" w:type="dxa"/>
            <w:shd w:val="clear" w:color="auto" w:fill="auto"/>
            <w:tcMar>
              <w:top w:w="100" w:type="dxa"/>
              <w:left w:w="100" w:type="dxa"/>
              <w:bottom w:w="100" w:type="dxa"/>
              <w:right w:w="100" w:type="dxa"/>
            </w:tcMar>
          </w:tcPr>
          <w:p w14:paraId="7226529E" w14:textId="7194A8D6" w:rsidR="00D55D1B" w:rsidRPr="00D55D1B" w:rsidRDefault="00D55D1B" w:rsidP="00D55D1B">
            <w:pPr>
              <w:widowControl w:val="0"/>
              <w:spacing w:line="360" w:lineRule="auto"/>
              <w:rPr>
                <w:rFonts w:ascii="Times New Roman" w:hAnsi="Times New Roman"/>
                <w:highlight w:val="white"/>
                <w:lang w:val="vi-VN"/>
              </w:rPr>
            </w:pPr>
            <w:r>
              <w:rPr>
                <w:rFonts w:ascii="Times New Roman" w:hAnsi="Times New Roman"/>
                <w:highlight w:val="white"/>
              </w:rPr>
              <w:t>Code</w:t>
            </w:r>
            <w:r>
              <w:rPr>
                <w:rFonts w:ascii="Times New Roman" w:hAnsi="Times New Roman"/>
                <w:highlight w:val="white"/>
                <w:lang w:val="vi-VN"/>
              </w:rPr>
              <w:t xml:space="preserve"> các model cho server.</w:t>
            </w:r>
          </w:p>
        </w:tc>
        <w:tc>
          <w:tcPr>
            <w:tcW w:w="1276" w:type="dxa"/>
            <w:shd w:val="clear" w:color="auto" w:fill="auto"/>
            <w:tcMar>
              <w:top w:w="100" w:type="dxa"/>
              <w:left w:w="100" w:type="dxa"/>
              <w:bottom w:w="100" w:type="dxa"/>
              <w:right w:w="100" w:type="dxa"/>
            </w:tcMar>
          </w:tcPr>
          <w:p w14:paraId="433C66D1" w14:textId="25EC0778" w:rsidR="00D55D1B" w:rsidRDefault="00D55D1B" w:rsidP="00D55D1B">
            <w:pPr>
              <w:widowControl w:val="0"/>
              <w:spacing w:line="360" w:lineRule="auto"/>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7F413DA8" w14:textId="60B820F0" w:rsidR="00D55D1B" w:rsidRPr="00D55D1B" w:rsidRDefault="00D55D1B" w:rsidP="00D55D1B">
            <w:pPr>
              <w:widowControl w:val="0"/>
              <w:spacing w:line="360" w:lineRule="auto"/>
              <w:rPr>
                <w:rFonts w:ascii="Times New Roman" w:hAnsi="Times New Roman"/>
                <w:highlight w:val="white"/>
                <w:lang w:val="vi-VN"/>
              </w:rPr>
            </w:pPr>
            <w:r>
              <w:rPr>
                <w:rFonts w:ascii="Times New Roman" w:hAnsi="Times New Roman"/>
                <w:highlight w:val="white"/>
              </w:rPr>
              <w:t>10</w:t>
            </w:r>
            <w:r>
              <w:rPr>
                <w:rFonts w:ascii="Times New Roman" w:hAnsi="Times New Roman"/>
                <w:highlight w:val="white"/>
                <w:lang w:val="vi-VN"/>
              </w:rPr>
              <w:t>/10/2022</w:t>
            </w:r>
          </w:p>
        </w:tc>
        <w:tc>
          <w:tcPr>
            <w:tcW w:w="1560" w:type="dxa"/>
            <w:shd w:val="clear" w:color="auto" w:fill="auto"/>
            <w:tcMar>
              <w:top w:w="100" w:type="dxa"/>
              <w:left w:w="100" w:type="dxa"/>
              <w:bottom w:w="100" w:type="dxa"/>
              <w:right w:w="100" w:type="dxa"/>
            </w:tcMar>
          </w:tcPr>
          <w:p w14:paraId="04E75F27" w14:textId="6932630B" w:rsidR="00D55D1B" w:rsidRDefault="00D55D1B" w:rsidP="00D55D1B">
            <w:pPr>
              <w:widowControl w:val="0"/>
              <w:spacing w:line="360" w:lineRule="auto"/>
              <w:rPr>
                <w:rFonts w:ascii="Times New Roman" w:hAnsi="Times New Roman"/>
                <w:highlight w:val="white"/>
              </w:rPr>
            </w:pPr>
            <w:r>
              <w:rPr>
                <w:rFonts w:ascii="Times New Roman" w:hAnsi="Times New Roman"/>
                <w:highlight w:val="white"/>
              </w:rPr>
              <w:t>10</w:t>
            </w:r>
            <w:r>
              <w:rPr>
                <w:rFonts w:ascii="Times New Roman" w:hAnsi="Times New Roman"/>
                <w:highlight w:val="white"/>
                <w:lang w:val="vi-VN"/>
              </w:rPr>
              <w:t>/10/2022</w:t>
            </w:r>
          </w:p>
        </w:tc>
        <w:tc>
          <w:tcPr>
            <w:tcW w:w="1134" w:type="dxa"/>
            <w:shd w:val="clear" w:color="auto" w:fill="auto"/>
            <w:tcMar>
              <w:top w:w="100" w:type="dxa"/>
              <w:left w:w="100" w:type="dxa"/>
              <w:bottom w:w="100" w:type="dxa"/>
              <w:right w:w="100" w:type="dxa"/>
            </w:tcMar>
          </w:tcPr>
          <w:p w14:paraId="3B3A1E3B" w14:textId="5B78CD81" w:rsidR="00D55D1B" w:rsidRDefault="00D55D1B" w:rsidP="00D55D1B">
            <w:pPr>
              <w:widowControl w:val="0"/>
              <w:spacing w:line="360" w:lineRule="auto"/>
              <w:rPr>
                <w:rFonts w:ascii="Times New Roman" w:hAnsi="Times New Roman"/>
                <w:highlight w:val="white"/>
              </w:rPr>
            </w:pPr>
            <w:r>
              <w:rPr>
                <w:rFonts w:ascii="Times New Roman" w:hAnsi="Times New Roman"/>
                <w:highlight w:val="white"/>
              </w:rPr>
              <w:t>24</w:t>
            </w:r>
          </w:p>
        </w:tc>
        <w:tc>
          <w:tcPr>
            <w:tcW w:w="807" w:type="dxa"/>
            <w:shd w:val="clear" w:color="auto" w:fill="auto"/>
            <w:tcMar>
              <w:top w:w="100" w:type="dxa"/>
              <w:left w:w="100" w:type="dxa"/>
              <w:bottom w:w="100" w:type="dxa"/>
              <w:right w:w="100" w:type="dxa"/>
            </w:tcMar>
          </w:tcPr>
          <w:p w14:paraId="3FA686B7" w14:textId="30A615A5" w:rsidR="00D55D1B" w:rsidRPr="00D55D1B" w:rsidRDefault="00D55D1B" w:rsidP="00D55D1B">
            <w:pPr>
              <w:widowControl w:val="0"/>
              <w:spacing w:line="360" w:lineRule="auto"/>
              <w:rPr>
                <w:rFonts w:ascii="Times New Roman" w:hAnsi="Times New Roman"/>
                <w:highlight w:val="white"/>
                <w:lang w:val="vi-VN"/>
              </w:rPr>
            </w:pPr>
            <w:r>
              <w:rPr>
                <w:rFonts w:ascii="Times New Roman" w:hAnsi="Times New Roman"/>
                <w:highlight w:val="white"/>
              </w:rPr>
              <w:t>100</w:t>
            </w:r>
            <w:r>
              <w:rPr>
                <w:rFonts w:ascii="Times New Roman" w:hAnsi="Times New Roman"/>
                <w:highlight w:val="white"/>
                <w:lang w:val="vi-VN"/>
              </w:rPr>
              <w:t>%</w:t>
            </w:r>
          </w:p>
        </w:tc>
      </w:tr>
      <w:tr w:rsidR="00D55D1B" w:rsidRPr="0073400D" w14:paraId="7DD59424" w14:textId="77777777" w:rsidTr="006772C0">
        <w:tc>
          <w:tcPr>
            <w:tcW w:w="9161" w:type="dxa"/>
            <w:gridSpan w:val="7"/>
            <w:shd w:val="clear" w:color="auto" w:fill="auto"/>
            <w:tcMar>
              <w:top w:w="100" w:type="dxa"/>
              <w:left w:w="100" w:type="dxa"/>
              <w:bottom w:w="100" w:type="dxa"/>
              <w:right w:w="100" w:type="dxa"/>
            </w:tcMar>
          </w:tcPr>
          <w:p w14:paraId="58819247" w14:textId="12875898" w:rsidR="00D55D1B" w:rsidRPr="00442C61" w:rsidRDefault="00D55D1B" w:rsidP="00D55D1B">
            <w:pPr>
              <w:widowControl w:val="0"/>
              <w:spacing w:line="360" w:lineRule="auto"/>
              <w:rPr>
                <w:rFonts w:ascii="Times New Roman" w:hAnsi="Times New Roman"/>
                <w:highlight w:val="white"/>
              </w:rPr>
            </w:pPr>
            <w:r>
              <w:rPr>
                <w:rFonts w:ascii="Times New Roman" w:hAnsi="Times New Roman"/>
                <w:highlight w:val="white"/>
                <w:lang w:val="vi-VN"/>
              </w:rPr>
              <w:t xml:space="preserve">   </w:t>
            </w:r>
            <w:r>
              <w:rPr>
                <w:rFonts w:ascii="Times New Roman" w:hAnsi="Times New Roman"/>
                <w:b/>
                <w:highlight w:val="white"/>
              </w:rPr>
              <w:t>21</w:t>
            </w:r>
            <w:r>
              <w:rPr>
                <w:rFonts w:ascii="Times New Roman" w:hAnsi="Times New Roman"/>
                <w:b/>
                <w:highlight w:val="white"/>
                <w:lang w:val="vi-VN"/>
              </w:rPr>
              <w:t xml:space="preserve">. </w:t>
            </w:r>
            <w:r w:rsidR="00301387">
              <w:rPr>
                <w:rFonts w:ascii="Times New Roman" w:hAnsi="Times New Roman"/>
                <w:b/>
                <w:highlight w:val="white"/>
                <w:lang w:val="vi-VN"/>
              </w:rPr>
              <w:t xml:space="preserve">Code </w:t>
            </w:r>
            <w:r w:rsidR="00442C61">
              <w:rPr>
                <w:rFonts w:ascii="Times New Roman" w:hAnsi="Times New Roman"/>
                <w:b/>
                <w:highlight w:val="white"/>
              </w:rPr>
              <w:t>các chức năng quản lí</w:t>
            </w:r>
            <w:r w:rsidR="00301387">
              <w:rPr>
                <w:rFonts w:ascii="Times New Roman" w:hAnsi="Times New Roman"/>
                <w:b/>
                <w:highlight w:val="white"/>
                <w:lang w:val="vi-VN"/>
              </w:rPr>
              <w:t xml:space="preserve"> </w:t>
            </w:r>
            <w:r w:rsidR="00442C61">
              <w:rPr>
                <w:rFonts w:ascii="Times New Roman" w:hAnsi="Times New Roman"/>
                <w:b/>
                <w:highlight w:val="white"/>
              </w:rPr>
              <w:t>cho admin</w:t>
            </w:r>
          </w:p>
        </w:tc>
      </w:tr>
      <w:tr w:rsidR="00D55D1B" w:rsidRPr="0073400D" w14:paraId="3D533D7B" w14:textId="77777777" w:rsidTr="009E3C48">
        <w:tc>
          <w:tcPr>
            <w:tcW w:w="820" w:type="dxa"/>
            <w:shd w:val="clear" w:color="auto" w:fill="auto"/>
            <w:tcMar>
              <w:top w:w="100" w:type="dxa"/>
              <w:left w:w="100" w:type="dxa"/>
              <w:bottom w:w="100" w:type="dxa"/>
              <w:right w:w="100" w:type="dxa"/>
            </w:tcMar>
          </w:tcPr>
          <w:p w14:paraId="05A12DEE" w14:textId="0210A9B6" w:rsidR="00D55D1B" w:rsidRDefault="00735245" w:rsidP="00D55D1B">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21.1</w:t>
            </w:r>
          </w:p>
        </w:tc>
        <w:tc>
          <w:tcPr>
            <w:tcW w:w="2147" w:type="dxa"/>
            <w:shd w:val="clear" w:color="auto" w:fill="auto"/>
            <w:tcMar>
              <w:top w:w="100" w:type="dxa"/>
              <w:left w:w="100" w:type="dxa"/>
              <w:bottom w:w="100" w:type="dxa"/>
              <w:right w:w="100" w:type="dxa"/>
            </w:tcMar>
          </w:tcPr>
          <w:p w14:paraId="136BB8E3" w14:textId="6C11920B" w:rsidR="00D55D1B" w:rsidRDefault="00735245" w:rsidP="00D55D1B">
            <w:pPr>
              <w:widowControl w:val="0"/>
              <w:spacing w:line="360" w:lineRule="auto"/>
              <w:rPr>
                <w:rFonts w:ascii="Times New Roman" w:hAnsi="Times New Roman"/>
                <w:highlight w:val="white"/>
              </w:rPr>
            </w:pPr>
            <w:r>
              <w:rPr>
                <w:rFonts w:ascii="Times New Roman" w:hAnsi="Times New Roman"/>
                <w:highlight w:val="white"/>
              </w:rPr>
              <w:t xml:space="preserve">Code CRUD cho product </w:t>
            </w:r>
          </w:p>
        </w:tc>
        <w:tc>
          <w:tcPr>
            <w:tcW w:w="1276" w:type="dxa"/>
            <w:shd w:val="clear" w:color="auto" w:fill="auto"/>
            <w:tcMar>
              <w:top w:w="100" w:type="dxa"/>
              <w:left w:w="100" w:type="dxa"/>
              <w:bottom w:w="100" w:type="dxa"/>
              <w:right w:w="100" w:type="dxa"/>
            </w:tcMar>
          </w:tcPr>
          <w:p w14:paraId="26A0A380" w14:textId="616F9D1F" w:rsidR="00D55D1B" w:rsidRDefault="00735245" w:rsidP="00D55D1B">
            <w:pPr>
              <w:widowControl w:val="0"/>
              <w:spacing w:line="360" w:lineRule="auto"/>
              <w:rPr>
                <w:rFonts w:ascii="Times New Roman" w:hAnsi="Times New Roman"/>
                <w:highlight w:val="white"/>
              </w:rPr>
            </w:pPr>
            <w:r>
              <w:rPr>
                <w:rFonts w:ascii="Times New Roman" w:hAnsi="Times New Roman"/>
                <w:highlight w:val="white"/>
              </w:rPr>
              <w:t>Đồng</w:t>
            </w:r>
          </w:p>
        </w:tc>
        <w:tc>
          <w:tcPr>
            <w:tcW w:w="1417" w:type="dxa"/>
            <w:shd w:val="clear" w:color="auto" w:fill="auto"/>
            <w:tcMar>
              <w:top w:w="100" w:type="dxa"/>
              <w:left w:w="100" w:type="dxa"/>
              <w:bottom w:w="100" w:type="dxa"/>
              <w:right w:w="100" w:type="dxa"/>
            </w:tcMar>
          </w:tcPr>
          <w:p w14:paraId="7BAD2077" w14:textId="06DEAD47" w:rsidR="00D55D1B" w:rsidRDefault="00735245" w:rsidP="00D55D1B">
            <w:pPr>
              <w:widowControl w:val="0"/>
              <w:spacing w:line="360" w:lineRule="auto"/>
              <w:rPr>
                <w:rFonts w:ascii="Times New Roman" w:hAnsi="Times New Roman"/>
                <w:highlight w:val="white"/>
              </w:rPr>
            </w:pPr>
            <w:r>
              <w:rPr>
                <w:rFonts w:ascii="Times New Roman" w:hAnsi="Times New Roman"/>
                <w:highlight w:val="white"/>
              </w:rPr>
              <w:t>10/10/2022</w:t>
            </w:r>
          </w:p>
        </w:tc>
        <w:tc>
          <w:tcPr>
            <w:tcW w:w="1560" w:type="dxa"/>
            <w:shd w:val="clear" w:color="auto" w:fill="auto"/>
            <w:tcMar>
              <w:top w:w="100" w:type="dxa"/>
              <w:left w:w="100" w:type="dxa"/>
              <w:bottom w:w="100" w:type="dxa"/>
              <w:right w:w="100" w:type="dxa"/>
            </w:tcMar>
          </w:tcPr>
          <w:p w14:paraId="3BC3738F" w14:textId="7FFC8771" w:rsidR="00D55D1B" w:rsidRDefault="00735245" w:rsidP="00D55D1B">
            <w:pPr>
              <w:widowControl w:val="0"/>
              <w:spacing w:line="360" w:lineRule="auto"/>
              <w:rPr>
                <w:rFonts w:ascii="Times New Roman" w:hAnsi="Times New Roman"/>
                <w:highlight w:val="white"/>
              </w:rPr>
            </w:pPr>
            <w:r>
              <w:rPr>
                <w:rFonts w:ascii="Times New Roman" w:hAnsi="Times New Roman"/>
                <w:highlight w:val="white"/>
              </w:rPr>
              <w:t>11/1</w:t>
            </w:r>
            <w:r w:rsidR="00442C61">
              <w:rPr>
                <w:rFonts w:ascii="Times New Roman" w:hAnsi="Times New Roman"/>
                <w:highlight w:val="white"/>
              </w:rPr>
              <w:t>0/2022</w:t>
            </w:r>
          </w:p>
        </w:tc>
        <w:tc>
          <w:tcPr>
            <w:tcW w:w="1134" w:type="dxa"/>
            <w:shd w:val="clear" w:color="auto" w:fill="auto"/>
            <w:tcMar>
              <w:top w:w="100" w:type="dxa"/>
              <w:left w:w="100" w:type="dxa"/>
              <w:bottom w:w="100" w:type="dxa"/>
              <w:right w:w="100" w:type="dxa"/>
            </w:tcMar>
          </w:tcPr>
          <w:p w14:paraId="54351861" w14:textId="096A8381" w:rsidR="00D55D1B" w:rsidRDefault="00442C61" w:rsidP="00D55D1B">
            <w:pPr>
              <w:widowControl w:val="0"/>
              <w:spacing w:line="360" w:lineRule="auto"/>
              <w:rPr>
                <w:rFonts w:ascii="Times New Roman" w:hAnsi="Times New Roman"/>
                <w:highlight w:val="white"/>
              </w:rPr>
            </w:pPr>
            <w:r>
              <w:rPr>
                <w:rFonts w:ascii="Times New Roman" w:hAnsi="Times New Roman"/>
                <w:highlight w:val="white"/>
              </w:rPr>
              <w:t>24</w:t>
            </w:r>
          </w:p>
        </w:tc>
        <w:tc>
          <w:tcPr>
            <w:tcW w:w="807" w:type="dxa"/>
            <w:shd w:val="clear" w:color="auto" w:fill="auto"/>
            <w:tcMar>
              <w:top w:w="100" w:type="dxa"/>
              <w:left w:w="100" w:type="dxa"/>
              <w:bottom w:w="100" w:type="dxa"/>
              <w:right w:w="100" w:type="dxa"/>
            </w:tcMar>
          </w:tcPr>
          <w:p w14:paraId="13F51C81" w14:textId="40793740" w:rsidR="00D55D1B" w:rsidRDefault="00442C61" w:rsidP="00D55D1B">
            <w:pPr>
              <w:widowControl w:val="0"/>
              <w:spacing w:line="360" w:lineRule="auto"/>
              <w:rPr>
                <w:rFonts w:ascii="Times New Roman" w:hAnsi="Times New Roman"/>
                <w:highlight w:val="white"/>
              </w:rPr>
            </w:pPr>
            <w:r>
              <w:rPr>
                <w:rFonts w:ascii="Times New Roman" w:hAnsi="Times New Roman"/>
                <w:highlight w:val="white"/>
              </w:rPr>
              <w:t>100%</w:t>
            </w:r>
          </w:p>
        </w:tc>
      </w:tr>
      <w:tr w:rsidR="00442C61" w:rsidRPr="0073400D" w14:paraId="590DA992" w14:textId="77777777" w:rsidTr="009E3C48">
        <w:tc>
          <w:tcPr>
            <w:tcW w:w="820" w:type="dxa"/>
            <w:shd w:val="clear" w:color="auto" w:fill="auto"/>
            <w:tcMar>
              <w:top w:w="100" w:type="dxa"/>
              <w:left w:w="100" w:type="dxa"/>
              <w:bottom w:w="100" w:type="dxa"/>
              <w:right w:w="100" w:type="dxa"/>
            </w:tcMar>
          </w:tcPr>
          <w:p w14:paraId="0B0C9AA1" w14:textId="0AD78F0D" w:rsidR="00442C61" w:rsidRDefault="00442C61" w:rsidP="00442C61">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21.2</w:t>
            </w:r>
          </w:p>
        </w:tc>
        <w:tc>
          <w:tcPr>
            <w:tcW w:w="2147" w:type="dxa"/>
            <w:shd w:val="clear" w:color="auto" w:fill="auto"/>
            <w:tcMar>
              <w:top w:w="100" w:type="dxa"/>
              <w:left w:w="100" w:type="dxa"/>
              <w:bottom w:w="100" w:type="dxa"/>
              <w:right w:w="100" w:type="dxa"/>
            </w:tcMar>
          </w:tcPr>
          <w:p w14:paraId="7D94BCF8" w14:textId="4F40BFF4"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Code giao diện Server</w:t>
            </w:r>
          </w:p>
        </w:tc>
        <w:tc>
          <w:tcPr>
            <w:tcW w:w="1276" w:type="dxa"/>
            <w:shd w:val="clear" w:color="auto" w:fill="auto"/>
            <w:tcMar>
              <w:top w:w="100" w:type="dxa"/>
              <w:left w:w="100" w:type="dxa"/>
              <w:bottom w:w="100" w:type="dxa"/>
              <w:right w:w="100" w:type="dxa"/>
            </w:tcMar>
          </w:tcPr>
          <w:p w14:paraId="4E2275EC" w14:textId="598B11A7"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Đồng</w:t>
            </w:r>
          </w:p>
        </w:tc>
        <w:tc>
          <w:tcPr>
            <w:tcW w:w="1417" w:type="dxa"/>
            <w:shd w:val="clear" w:color="auto" w:fill="auto"/>
            <w:tcMar>
              <w:top w:w="100" w:type="dxa"/>
              <w:left w:w="100" w:type="dxa"/>
              <w:bottom w:w="100" w:type="dxa"/>
              <w:right w:w="100" w:type="dxa"/>
            </w:tcMar>
          </w:tcPr>
          <w:p w14:paraId="1B12B415" w14:textId="49681957"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12/10/2022</w:t>
            </w:r>
          </w:p>
        </w:tc>
        <w:tc>
          <w:tcPr>
            <w:tcW w:w="1560" w:type="dxa"/>
            <w:shd w:val="clear" w:color="auto" w:fill="auto"/>
            <w:tcMar>
              <w:top w:w="100" w:type="dxa"/>
              <w:left w:w="100" w:type="dxa"/>
              <w:bottom w:w="100" w:type="dxa"/>
              <w:right w:w="100" w:type="dxa"/>
            </w:tcMar>
          </w:tcPr>
          <w:p w14:paraId="379338D6" w14:textId="6D2BF8D2" w:rsidR="00442C61" w:rsidRDefault="00442C61" w:rsidP="00442C61">
            <w:pPr>
              <w:widowControl w:val="0"/>
              <w:spacing w:line="360" w:lineRule="auto"/>
              <w:jc w:val="center"/>
              <w:rPr>
                <w:rFonts w:ascii="Times New Roman" w:hAnsi="Times New Roman"/>
                <w:highlight w:val="white"/>
              </w:rPr>
            </w:pPr>
            <w:r>
              <w:rPr>
                <w:rFonts w:ascii="Times New Roman" w:hAnsi="Times New Roman"/>
                <w:highlight w:val="white"/>
              </w:rPr>
              <w:t>16/10/2022</w:t>
            </w:r>
          </w:p>
        </w:tc>
        <w:tc>
          <w:tcPr>
            <w:tcW w:w="1134" w:type="dxa"/>
            <w:shd w:val="clear" w:color="auto" w:fill="auto"/>
            <w:tcMar>
              <w:top w:w="100" w:type="dxa"/>
              <w:left w:w="100" w:type="dxa"/>
              <w:bottom w:w="100" w:type="dxa"/>
              <w:right w:w="100" w:type="dxa"/>
            </w:tcMar>
          </w:tcPr>
          <w:p w14:paraId="25F82DDB" w14:textId="460ECDA0"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24</w:t>
            </w:r>
          </w:p>
        </w:tc>
        <w:tc>
          <w:tcPr>
            <w:tcW w:w="807" w:type="dxa"/>
            <w:shd w:val="clear" w:color="auto" w:fill="auto"/>
            <w:tcMar>
              <w:top w:w="100" w:type="dxa"/>
              <w:left w:w="100" w:type="dxa"/>
              <w:bottom w:w="100" w:type="dxa"/>
              <w:right w:w="100" w:type="dxa"/>
            </w:tcMar>
          </w:tcPr>
          <w:p w14:paraId="3D03E24E" w14:textId="6FE1FFCC"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100%</w:t>
            </w:r>
          </w:p>
        </w:tc>
      </w:tr>
      <w:tr w:rsidR="00442C61" w:rsidRPr="0073400D" w14:paraId="1EC35960" w14:textId="77777777" w:rsidTr="009E3C48">
        <w:tc>
          <w:tcPr>
            <w:tcW w:w="820" w:type="dxa"/>
            <w:shd w:val="clear" w:color="auto" w:fill="auto"/>
            <w:tcMar>
              <w:top w:w="100" w:type="dxa"/>
              <w:left w:w="100" w:type="dxa"/>
              <w:bottom w:w="100" w:type="dxa"/>
              <w:right w:w="100" w:type="dxa"/>
            </w:tcMar>
          </w:tcPr>
          <w:p w14:paraId="7C2F1AB4" w14:textId="57A51433" w:rsidR="00442C61" w:rsidRDefault="00442C61" w:rsidP="00442C61">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21.3</w:t>
            </w:r>
          </w:p>
        </w:tc>
        <w:tc>
          <w:tcPr>
            <w:tcW w:w="2147" w:type="dxa"/>
            <w:shd w:val="clear" w:color="auto" w:fill="auto"/>
            <w:tcMar>
              <w:top w:w="100" w:type="dxa"/>
              <w:left w:w="100" w:type="dxa"/>
              <w:bottom w:w="100" w:type="dxa"/>
              <w:right w:w="100" w:type="dxa"/>
            </w:tcMar>
          </w:tcPr>
          <w:p w14:paraId="36207556" w14:textId="3F70CC86"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Code CRUD cho User</w:t>
            </w:r>
          </w:p>
        </w:tc>
        <w:tc>
          <w:tcPr>
            <w:tcW w:w="1276" w:type="dxa"/>
            <w:shd w:val="clear" w:color="auto" w:fill="auto"/>
            <w:tcMar>
              <w:top w:w="100" w:type="dxa"/>
              <w:left w:w="100" w:type="dxa"/>
              <w:bottom w:w="100" w:type="dxa"/>
              <w:right w:w="100" w:type="dxa"/>
            </w:tcMar>
          </w:tcPr>
          <w:p w14:paraId="16422728" w14:textId="271206D4"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02E4E4E1" w14:textId="6A5EDB15"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10/10/2022</w:t>
            </w:r>
          </w:p>
        </w:tc>
        <w:tc>
          <w:tcPr>
            <w:tcW w:w="1560" w:type="dxa"/>
            <w:shd w:val="clear" w:color="auto" w:fill="auto"/>
            <w:tcMar>
              <w:top w:w="100" w:type="dxa"/>
              <w:left w:w="100" w:type="dxa"/>
              <w:bottom w:w="100" w:type="dxa"/>
              <w:right w:w="100" w:type="dxa"/>
            </w:tcMar>
          </w:tcPr>
          <w:p w14:paraId="222D39D2" w14:textId="5BC022A1"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11/10/2022</w:t>
            </w:r>
          </w:p>
        </w:tc>
        <w:tc>
          <w:tcPr>
            <w:tcW w:w="1134" w:type="dxa"/>
            <w:shd w:val="clear" w:color="auto" w:fill="auto"/>
            <w:tcMar>
              <w:top w:w="100" w:type="dxa"/>
              <w:left w:w="100" w:type="dxa"/>
              <w:bottom w:w="100" w:type="dxa"/>
              <w:right w:w="100" w:type="dxa"/>
            </w:tcMar>
          </w:tcPr>
          <w:p w14:paraId="3C0FFBF7" w14:textId="3A787410"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24</w:t>
            </w:r>
          </w:p>
        </w:tc>
        <w:tc>
          <w:tcPr>
            <w:tcW w:w="807" w:type="dxa"/>
            <w:shd w:val="clear" w:color="auto" w:fill="auto"/>
            <w:tcMar>
              <w:top w:w="100" w:type="dxa"/>
              <w:left w:w="100" w:type="dxa"/>
              <w:bottom w:w="100" w:type="dxa"/>
              <w:right w:w="100" w:type="dxa"/>
            </w:tcMar>
          </w:tcPr>
          <w:p w14:paraId="4C4218EF" w14:textId="1846242B"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100%</w:t>
            </w:r>
          </w:p>
        </w:tc>
      </w:tr>
      <w:tr w:rsidR="00442C61" w:rsidRPr="0073400D" w14:paraId="0CDD399B" w14:textId="77777777" w:rsidTr="009E3C48">
        <w:tc>
          <w:tcPr>
            <w:tcW w:w="820" w:type="dxa"/>
            <w:shd w:val="clear" w:color="auto" w:fill="auto"/>
            <w:tcMar>
              <w:top w:w="100" w:type="dxa"/>
              <w:left w:w="100" w:type="dxa"/>
              <w:bottom w:w="100" w:type="dxa"/>
              <w:right w:w="100" w:type="dxa"/>
            </w:tcMar>
          </w:tcPr>
          <w:p w14:paraId="3848D247" w14:textId="151F0819" w:rsidR="00442C61" w:rsidRDefault="00442C61" w:rsidP="00442C61">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21.4</w:t>
            </w:r>
          </w:p>
        </w:tc>
        <w:tc>
          <w:tcPr>
            <w:tcW w:w="2147" w:type="dxa"/>
            <w:shd w:val="clear" w:color="auto" w:fill="auto"/>
            <w:tcMar>
              <w:top w:w="100" w:type="dxa"/>
              <w:left w:w="100" w:type="dxa"/>
              <w:bottom w:w="100" w:type="dxa"/>
              <w:right w:w="100" w:type="dxa"/>
            </w:tcMar>
          </w:tcPr>
          <w:p w14:paraId="5CB7D09F" w14:textId="20169875"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Code CRUD cho Category</w:t>
            </w:r>
          </w:p>
        </w:tc>
        <w:tc>
          <w:tcPr>
            <w:tcW w:w="1276" w:type="dxa"/>
            <w:shd w:val="clear" w:color="auto" w:fill="auto"/>
            <w:tcMar>
              <w:top w:w="100" w:type="dxa"/>
              <w:left w:w="100" w:type="dxa"/>
              <w:bottom w:w="100" w:type="dxa"/>
              <w:right w:w="100" w:type="dxa"/>
            </w:tcMar>
          </w:tcPr>
          <w:p w14:paraId="12CB5402" w14:textId="7BD62DB1"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1D6287F3" w14:textId="18E3A2EC"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12/10/2022</w:t>
            </w:r>
          </w:p>
        </w:tc>
        <w:tc>
          <w:tcPr>
            <w:tcW w:w="1560" w:type="dxa"/>
            <w:shd w:val="clear" w:color="auto" w:fill="auto"/>
            <w:tcMar>
              <w:top w:w="100" w:type="dxa"/>
              <w:left w:w="100" w:type="dxa"/>
              <w:bottom w:w="100" w:type="dxa"/>
              <w:right w:w="100" w:type="dxa"/>
            </w:tcMar>
          </w:tcPr>
          <w:p w14:paraId="68064A18" w14:textId="1DA5A665"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13/10/2022</w:t>
            </w:r>
          </w:p>
        </w:tc>
        <w:tc>
          <w:tcPr>
            <w:tcW w:w="1134" w:type="dxa"/>
            <w:shd w:val="clear" w:color="auto" w:fill="auto"/>
            <w:tcMar>
              <w:top w:w="100" w:type="dxa"/>
              <w:left w:w="100" w:type="dxa"/>
              <w:bottom w:w="100" w:type="dxa"/>
              <w:right w:w="100" w:type="dxa"/>
            </w:tcMar>
          </w:tcPr>
          <w:p w14:paraId="54556C3C" w14:textId="0565B6B5"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24</w:t>
            </w:r>
          </w:p>
        </w:tc>
        <w:tc>
          <w:tcPr>
            <w:tcW w:w="807" w:type="dxa"/>
            <w:shd w:val="clear" w:color="auto" w:fill="auto"/>
            <w:tcMar>
              <w:top w:w="100" w:type="dxa"/>
              <w:left w:w="100" w:type="dxa"/>
              <w:bottom w:w="100" w:type="dxa"/>
              <w:right w:w="100" w:type="dxa"/>
            </w:tcMar>
          </w:tcPr>
          <w:p w14:paraId="6C261AC0" w14:textId="68F281B7"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100%</w:t>
            </w:r>
          </w:p>
        </w:tc>
      </w:tr>
      <w:tr w:rsidR="00442C61" w:rsidRPr="0073400D" w14:paraId="0F40415B" w14:textId="77777777" w:rsidTr="009E3C48">
        <w:tc>
          <w:tcPr>
            <w:tcW w:w="820" w:type="dxa"/>
            <w:shd w:val="clear" w:color="auto" w:fill="auto"/>
            <w:tcMar>
              <w:top w:w="100" w:type="dxa"/>
              <w:left w:w="100" w:type="dxa"/>
              <w:bottom w:w="100" w:type="dxa"/>
              <w:right w:w="100" w:type="dxa"/>
            </w:tcMar>
          </w:tcPr>
          <w:p w14:paraId="1DF79A8B" w14:textId="3798FEB1" w:rsidR="00442C61" w:rsidRDefault="00442C61" w:rsidP="00442C61">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21.5</w:t>
            </w:r>
          </w:p>
        </w:tc>
        <w:tc>
          <w:tcPr>
            <w:tcW w:w="2147" w:type="dxa"/>
            <w:shd w:val="clear" w:color="auto" w:fill="auto"/>
            <w:tcMar>
              <w:top w:w="100" w:type="dxa"/>
              <w:left w:w="100" w:type="dxa"/>
              <w:bottom w:w="100" w:type="dxa"/>
              <w:right w:w="100" w:type="dxa"/>
            </w:tcMar>
          </w:tcPr>
          <w:p w14:paraId="3EF098EB" w14:textId="0DE2B349"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Code chức năng thống kê,Top 10 sản phẩm bán chạy,Thống kê doanh thu theo biểu đồ</w:t>
            </w:r>
          </w:p>
        </w:tc>
        <w:tc>
          <w:tcPr>
            <w:tcW w:w="1276" w:type="dxa"/>
            <w:shd w:val="clear" w:color="auto" w:fill="auto"/>
            <w:tcMar>
              <w:top w:w="100" w:type="dxa"/>
              <w:left w:w="100" w:type="dxa"/>
              <w:bottom w:w="100" w:type="dxa"/>
              <w:right w:w="100" w:type="dxa"/>
            </w:tcMar>
          </w:tcPr>
          <w:p w14:paraId="2F2741B8" w14:textId="611614BB"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1010FB3A" w14:textId="44F713FC"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20/11/2022</w:t>
            </w:r>
          </w:p>
        </w:tc>
        <w:tc>
          <w:tcPr>
            <w:tcW w:w="1560" w:type="dxa"/>
            <w:shd w:val="clear" w:color="auto" w:fill="auto"/>
            <w:tcMar>
              <w:top w:w="100" w:type="dxa"/>
              <w:left w:w="100" w:type="dxa"/>
              <w:bottom w:w="100" w:type="dxa"/>
              <w:right w:w="100" w:type="dxa"/>
            </w:tcMar>
          </w:tcPr>
          <w:p w14:paraId="76828934" w14:textId="78D8AE63"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1/12/2022</w:t>
            </w:r>
          </w:p>
        </w:tc>
        <w:tc>
          <w:tcPr>
            <w:tcW w:w="1134" w:type="dxa"/>
            <w:shd w:val="clear" w:color="auto" w:fill="auto"/>
            <w:tcMar>
              <w:top w:w="100" w:type="dxa"/>
              <w:left w:w="100" w:type="dxa"/>
              <w:bottom w:w="100" w:type="dxa"/>
              <w:right w:w="100" w:type="dxa"/>
            </w:tcMar>
          </w:tcPr>
          <w:p w14:paraId="08D68562" w14:textId="0A4D754E"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120</w:t>
            </w:r>
          </w:p>
        </w:tc>
        <w:tc>
          <w:tcPr>
            <w:tcW w:w="807" w:type="dxa"/>
            <w:shd w:val="clear" w:color="auto" w:fill="auto"/>
            <w:tcMar>
              <w:top w:w="100" w:type="dxa"/>
              <w:left w:w="100" w:type="dxa"/>
              <w:bottom w:w="100" w:type="dxa"/>
              <w:right w:w="100" w:type="dxa"/>
            </w:tcMar>
          </w:tcPr>
          <w:p w14:paraId="28C7ACE3" w14:textId="06F0CF55"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100%</w:t>
            </w:r>
          </w:p>
        </w:tc>
      </w:tr>
      <w:tr w:rsidR="00442C61" w:rsidRPr="0073400D" w14:paraId="4CFEDAFD" w14:textId="77777777" w:rsidTr="009E3C48">
        <w:tc>
          <w:tcPr>
            <w:tcW w:w="820" w:type="dxa"/>
            <w:shd w:val="clear" w:color="auto" w:fill="auto"/>
            <w:tcMar>
              <w:top w:w="100" w:type="dxa"/>
              <w:left w:w="100" w:type="dxa"/>
              <w:bottom w:w="100" w:type="dxa"/>
              <w:right w:w="100" w:type="dxa"/>
            </w:tcMar>
          </w:tcPr>
          <w:p w14:paraId="3FF9952F" w14:textId="70F55F0A" w:rsidR="00442C61" w:rsidRDefault="00442C61" w:rsidP="00442C61">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21.6</w:t>
            </w:r>
          </w:p>
        </w:tc>
        <w:tc>
          <w:tcPr>
            <w:tcW w:w="2147" w:type="dxa"/>
            <w:shd w:val="clear" w:color="auto" w:fill="auto"/>
            <w:tcMar>
              <w:top w:w="100" w:type="dxa"/>
              <w:left w:w="100" w:type="dxa"/>
              <w:bottom w:w="100" w:type="dxa"/>
              <w:right w:w="100" w:type="dxa"/>
            </w:tcMar>
          </w:tcPr>
          <w:p w14:paraId="64DD14E6" w14:textId="6FE188F5"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 xml:space="preserve">Code chức năng Đăng nhập cho Server </w:t>
            </w:r>
          </w:p>
        </w:tc>
        <w:tc>
          <w:tcPr>
            <w:tcW w:w="1276" w:type="dxa"/>
            <w:shd w:val="clear" w:color="auto" w:fill="auto"/>
            <w:tcMar>
              <w:top w:w="100" w:type="dxa"/>
              <w:left w:w="100" w:type="dxa"/>
              <w:bottom w:w="100" w:type="dxa"/>
              <w:right w:w="100" w:type="dxa"/>
            </w:tcMar>
          </w:tcPr>
          <w:p w14:paraId="107799D1" w14:textId="1B980D2B"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5754ADBB" w14:textId="7AA9FD0A"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16/10/2022</w:t>
            </w:r>
          </w:p>
        </w:tc>
        <w:tc>
          <w:tcPr>
            <w:tcW w:w="1560" w:type="dxa"/>
            <w:shd w:val="clear" w:color="auto" w:fill="auto"/>
            <w:tcMar>
              <w:top w:w="100" w:type="dxa"/>
              <w:left w:w="100" w:type="dxa"/>
              <w:bottom w:w="100" w:type="dxa"/>
              <w:right w:w="100" w:type="dxa"/>
            </w:tcMar>
          </w:tcPr>
          <w:p w14:paraId="6699D1B9" w14:textId="0BEDFCCC"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19/10/2022</w:t>
            </w:r>
          </w:p>
        </w:tc>
        <w:tc>
          <w:tcPr>
            <w:tcW w:w="1134" w:type="dxa"/>
            <w:shd w:val="clear" w:color="auto" w:fill="auto"/>
            <w:tcMar>
              <w:top w:w="100" w:type="dxa"/>
              <w:left w:w="100" w:type="dxa"/>
              <w:bottom w:w="100" w:type="dxa"/>
              <w:right w:w="100" w:type="dxa"/>
            </w:tcMar>
          </w:tcPr>
          <w:p w14:paraId="360F8A89" w14:textId="29C21D86"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12</w:t>
            </w:r>
          </w:p>
        </w:tc>
        <w:tc>
          <w:tcPr>
            <w:tcW w:w="807" w:type="dxa"/>
            <w:shd w:val="clear" w:color="auto" w:fill="auto"/>
            <w:tcMar>
              <w:top w:w="100" w:type="dxa"/>
              <w:left w:w="100" w:type="dxa"/>
              <w:bottom w:w="100" w:type="dxa"/>
              <w:right w:w="100" w:type="dxa"/>
            </w:tcMar>
          </w:tcPr>
          <w:p w14:paraId="0D428BEE" w14:textId="640C3C62"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100%</w:t>
            </w:r>
          </w:p>
        </w:tc>
      </w:tr>
      <w:tr w:rsidR="00442C61" w:rsidRPr="0073400D" w14:paraId="65BDDCA2" w14:textId="77777777" w:rsidTr="009E3C48">
        <w:tc>
          <w:tcPr>
            <w:tcW w:w="820" w:type="dxa"/>
            <w:shd w:val="clear" w:color="auto" w:fill="auto"/>
            <w:tcMar>
              <w:top w:w="100" w:type="dxa"/>
              <w:left w:w="100" w:type="dxa"/>
              <w:bottom w:w="100" w:type="dxa"/>
              <w:right w:w="100" w:type="dxa"/>
            </w:tcMar>
          </w:tcPr>
          <w:p w14:paraId="3A58C4F0" w14:textId="14C54B2C" w:rsidR="00442C61" w:rsidRDefault="00442C61" w:rsidP="00442C61">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21.7</w:t>
            </w:r>
          </w:p>
        </w:tc>
        <w:tc>
          <w:tcPr>
            <w:tcW w:w="2147" w:type="dxa"/>
            <w:shd w:val="clear" w:color="auto" w:fill="auto"/>
            <w:tcMar>
              <w:top w:w="100" w:type="dxa"/>
              <w:left w:w="100" w:type="dxa"/>
              <w:bottom w:w="100" w:type="dxa"/>
              <w:right w:w="100" w:type="dxa"/>
            </w:tcMar>
          </w:tcPr>
          <w:p w14:paraId="7A8810B6" w14:textId="10B110B3" w:rsidR="00442C61" w:rsidRDefault="00442C61" w:rsidP="00442C61">
            <w:pPr>
              <w:widowControl w:val="0"/>
              <w:spacing w:line="360" w:lineRule="auto"/>
              <w:rPr>
                <w:rFonts w:ascii="Times New Roman" w:hAnsi="Times New Roman"/>
                <w:highlight w:val="white"/>
              </w:rPr>
            </w:pPr>
            <w:r>
              <w:rPr>
                <w:rFonts w:ascii="Times New Roman" w:hAnsi="Times New Roman"/>
                <w:highlight w:val="white"/>
              </w:rPr>
              <w:t xml:space="preserve">Code chức năng </w:t>
            </w:r>
            <w:r w:rsidR="009E3C48">
              <w:rPr>
                <w:rFonts w:ascii="Times New Roman" w:hAnsi="Times New Roman"/>
                <w:highlight w:val="white"/>
              </w:rPr>
              <w:lastRenderedPageBreak/>
              <w:t>list order,Detail Order</w:t>
            </w:r>
          </w:p>
        </w:tc>
        <w:tc>
          <w:tcPr>
            <w:tcW w:w="1276" w:type="dxa"/>
            <w:shd w:val="clear" w:color="auto" w:fill="auto"/>
            <w:tcMar>
              <w:top w:w="100" w:type="dxa"/>
              <w:left w:w="100" w:type="dxa"/>
              <w:bottom w:w="100" w:type="dxa"/>
              <w:right w:w="100" w:type="dxa"/>
            </w:tcMar>
          </w:tcPr>
          <w:p w14:paraId="50F61B0A" w14:textId="0A720743" w:rsidR="00442C61" w:rsidRDefault="009E3C48" w:rsidP="00442C61">
            <w:pPr>
              <w:widowControl w:val="0"/>
              <w:spacing w:line="360" w:lineRule="auto"/>
              <w:rPr>
                <w:rFonts w:ascii="Times New Roman" w:hAnsi="Times New Roman"/>
                <w:highlight w:val="white"/>
              </w:rPr>
            </w:pPr>
            <w:r>
              <w:rPr>
                <w:rFonts w:ascii="Times New Roman" w:hAnsi="Times New Roman"/>
                <w:highlight w:val="white"/>
              </w:rPr>
              <w:lastRenderedPageBreak/>
              <w:t>Hiếu</w:t>
            </w:r>
          </w:p>
        </w:tc>
        <w:tc>
          <w:tcPr>
            <w:tcW w:w="1417" w:type="dxa"/>
            <w:shd w:val="clear" w:color="auto" w:fill="auto"/>
            <w:tcMar>
              <w:top w:w="100" w:type="dxa"/>
              <w:left w:w="100" w:type="dxa"/>
              <w:bottom w:w="100" w:type="dxa"/>
              <w:right w:w="100" w:type="dxa"/>
            </w:tcMar>
          </w:tcPr>
          <w:p w14:paraId="0C783177" w14:textId="39403335" w:rsidR="00442C61" w:rsidRDefault="009E3C48" w:rsidP="00442C61">
            <w:pPr>
              <w:widowControl w:val="0"/>
              <w:spacing w:line="360" w:lineRule="auto"/>
              <w:rPr>
                <w:rFonts w:ascii="Times New Roman" w:hAnsi="Times New Roman"/>
                <w:highlight w:val="white"/>
              </w:rPr>
            </w:pPr>
            <w:r>
              <w:rPr>
                <w:rFonts w:ascii="Times New Roman" w:hAnsi="Times New Roman"/>
                <w:highlight w:val="white"/>
              </w:rPr>
              <w:t>5/11/2022</w:t>
            </w:r>
          </w:p>
        </w:tc>
        <w:tc>
          <w:tcPr>
            <w:tcW w:w="1560" w:type="dxa"/>
            <w:shd w:val="clear" w:color="auto" w:fill="auto"/>
            <w:tcMar>
              <w:top w:w="100" w:type="dxa"/>
              <w:left w:w="100" w:type="dxa"/>
              <w:bottom w:w="100" w:type="dxa"/>
              <w:right w:w="100" w:type="dxa"/>
            </w:tcMar>
          </w:tcPr>
          <w:p w14:paraId="7A0E6C1B" w14:textId="0AB4DAC3" w:rsidR="00442C61" w:rsidRDefault="009E3C48" w:rsidP="00442C61">
            <w:pPr>
              <w:widowControl w:val="0"/>
              <w:spacing w:line="360" w:lineRule="auto"/>
              <w:rPr>
                <w:rFonts w:ascii="Times New Roman" w:hAnsi="Times New Roman"/>
                <w:highlight w:val="white"/>
              </w:rPr>
            </w:pPr>
            <w:r>
              <w:rPr>
                <w:rFonts w:ascii="Times New Roman" w:hAnsi="Times New Roman"/>
                <w:highlight w:val="white"/>
              </w:rPr>
              <w:t>9/11/2022</w:t>
            </w:r>
          </w:p>
        </w:tc>
        <w:tc>
          <w:tcPr>
            <w:tcW w:w="1134" w:type="dxa"/>
            <w:shd w:val="clear" w:color="auto" w:fill="auto"/>
            <w:tcMar>
              <w:top w:w="100" w:type="dxa"/>
              <w:left w:w="100" w:type="dxa"/>
              <w:bottom w:w="100" w:type="dxa"/>
              <w:right w:w="100" w:type="dxa"/>
            </w:tcMar>
          </w:tcPr>
          <w:p w14:paraId="16564BC3" w14:textId="430DF4F7" w:rsidR="00442C61" w:rsidRDefault="009E3C48" w:rsidP="00442C61">
            <w:pPr>
              <w:widowControl w:val="0"/>
              <w:spacing w:line="360" w:lineRule="auto"/>
              <w:rPr>
                <w:rFonts w:ascii="Times New Roman" w:hAnsi="Times New Roman"/>
                <w:highlight w:val="white"/>
              </w:rPr>
            </w:pPr>
            <w:r>
              <w:rPr>
                <w:rFonts w:ascii="Times New Roman" w:hAnsi="Times New Roman"/>
                <w:highlight w:val="white"/>
              </w:rPr>
              <w:t>36</w:t>
            </w:r>
          </w:p>
        </w:tc>
        <w:tc>
          <w:tcPr>
            <w:tcW w:w="807" w:type="dxa"/>
            <w:shd w:val="clear" w:color="auto" w:fill="auto"/>
            <w:tcMar>
              <w:top w:w="100" w:type="dxa"/>
              <w:left w:w="100" w:type="dxa"/>
              <w:bottom w:w="100" w:type="dxa"/>
              <w:right w:w="100" w:type="dxa"/>
            </w:tcMar>
          </w:tcPr>
          <w:p w14:paraId="07A52660" w14:textId="2BAA3CB5" w:rsidR="00442C61" w:rsidRDefault="009E3C48" w:rsidP="00442C61">
            <w:pPr>
              <w:widowControl w:val="0"/>
              <w:spacing w:line="360" w:lineRule="auto"/>
              <w:rPr>
                <w:rFonts w:ascii="Times New Roman" w:hAnsi="Times New Roman"/>
                <w:highlight w:val="white"/>
              </w:rPr>
            </w:pPr>
            <w:r>
              <w:rPr>
                <w:rFonts w:ascii="Times New Roman" w:hAnsi="Times New Roman"/>
                <w:highlight w:val="white"/>
              </w:rPr>
              <w:t>100%</w:t>
            </w:r>
          </w:p>
        </w:tc>
      </w:tr>
      <w:tr w:rsidR="009E3C48" w:rsidRPr="0073400D" w14:paraId="32C35EA4" w14:textId="77777777" w:rsidTr="009E3C48">
        <w:tc>
          <w:tcPr>
            <w:tcW w:w="820" w:type="dxa"/>
            <w:shd w:val="clear" w:color="auto" w:fill="auto"/>
            <w:tcMar>
              <w:top w:w="100" w:type="dxa"/>
              <w:left w:w="100" w:type="dxa"/>
              <w:bottom w:w="100" w:type="dxa"/>
              <w:right w:w="100" w:type="dxa"/>
            </w:tcMar>
          </w:tcPr>
          <w:p w14:paraId="22ADFFCB" w14:textId="47326FCE" w:rsidR="009E3C48" w:rsidRDefault="009E3C48" w:rsidP="009E3C48">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21.8</w:t>
            </w:r>
          </w:p>
        </w:tc>
        <w:tc>
          <w:tcPr>
            <w:tcW w:w="2147" w:type="dxa"/>
            <w:shd w:val="clear" w:color="auto" w:fill="auto"/>
            <w:tcMar>
              <w:top w:w="100" w:type="dxa"/>
              <w:left w:w="100" w:type="dxa"/>
              <w:bottom w:w="100" w:type="dxa"/>
              <w:right w:w="100" w:type="dxa"/>
            </w:tcMar>
          </w:tcPr>
          <w:p w14:paraId="083AC96B" w14:textId="231B2CAB" w:rsidR="009E3C48" w:rsidRDefault="009E3C48" w:rsidP="009E3C48">
            <w:pPr>
              <w:widowControl w:val="0"/>
              <w:spacing w:line="360" w:lineRule="auto"/>
              <w:rPr>
                <w:rFonts w:ascii="Times New Roman" w:hAnsi="Times New Roman"/>
                <w:highlight w:val="white"/>
              </w:rPr>
            </w:pPr>
            <w:r>
              <w:rPr>
                <w:rFonts w:ascii="Times New Roman" w:hAnsi="Times New Roman"/>
                <w:highlight w:val="white"/>
              </w:rPr>
              <w:t>Code CRUD Banner</w:t>
            </w:r>
          </w:p>
        </w:tc>
        <w:tc>
          <w:tcPr>
            <w:tcW w:w="1276" w:type="dxa"/>
            <w:shd w:val="clear" w:color="auto" w:fill="auto"/>
            <w:tcMar>
              <w:top w:w="100" w:type="dxa"/>
              <w:left w:w="100" w:type="dxa"/>
              <w:bottom w:w="100" w:type="dxa"/>
              <w:right w:w="100" w:type="dxa"/>
            </w:tcMar>
          </w:tcPr>
          <w:p w14:paraId="524DC9F6" w14:textId="649C2ABB" w:rsidR="009E3C48" w:rsidRDefault="009E3C48" w:rsidP="009E3C48">
            <w:pPr>
              <w:widowControl w:val="0"/>
              <w:spacing w:line="360" w:lineRule="auto"/>
              <w:rPr>
                <w:rFonts w:ascii="Times New Roman" w:hAnsi="Times New Roman"/>
                <w:highlight w:val="white"/>
              </w:rPr>
            </w:pPr>
            <w:r>
              <w:rPr>
                <w:rFonts w:ascii="Times New Roman" w:hAnsi="Times New Roman"/>
                <w:highlight w:val="white"/>
              </w:rPr>
              <w:t>Minh Quân</w:t>
            </w:r>
          </w:p>
        </w:tc>
        <w:tc>
          <w:tcPr>
            <w:tcW w:w="1417" w:type="dxa"/>
            <w:shd w:val="clear" w:color="auto" w:fill="auto"/>
            <w:tcMar>
              <w:top w:w="100" w:type="dxa"/>
              <w:left w:w="100" w:type="dxa"/>
              <w:bottom w:w="100" w:type="dxa"/>
              <w:right w:w="100" w:type="dxa"/>
            </w:tcMar>
          </w:tcPr>
          <w:p w14:paraId="0D49D623" w14:textId="57CB2058" w:rsidR="009E3C48" w:rsidRDefault="009E3C48" w:rsidP="009E3C48">
            <w:pPr>
              <w:widowControl w:val="0"/>
              <w:spacing w:line="360" w:lineRule="auto"/>
              <w:rPr>
                <w:rFonts w:ascii="Times New Roman" w:hAnsi="Times New Roman"/>
                <w:highlight w:val="white"/>
              </w:rPr>
            </w:pPr>
            <w:r>
              <w:rPr>
                <w:rFonts w:ascii="Times New Roman" w:hAnsi="Times New Roman"/>
                <w:highlight w:val="white"/>
              </w:rPr>
              <w:t>10/10/2022</w:t>
            </w:r>
          </w:p>
        </w:tc>
        <w:tc>
          <w:tcPr>
            <w:tcW w:w="1560" w:type="dxa"/>
            <w:shd w:val="clear" w:color="auto" w:fill="auto"/>
            <w:tcMar>
              <w:top w:w="100" w:type="dxa"/>
              <w:left w:w="100" w:type="dxa"/>
              <w:bottom w:w="100" w:type="dxa"/>
              <w:right w:w="100" w:type="dxa"/>
            </w:tcMar>
          </w:tcPr>
          <w:p w14:paraId="64A8A22D" w14:textId="62B73C76" w:rsidR="009E3C48" w:rsidRDefault="009E3C48" w:rsidP="009E3C48">
            <w:pPr>
              <w:widowControl w:val="0"/>
              <w:spacing w:line="360" w:lineRule="auto"/>
              <w:rPr>
                <w:rFonts w:ascii="Times New Roman" w:hAnsi="Times New Roman"/>
                <w:highlight w:val="white"/>
              </w:rPr>
            </w:pPr>
            <w:r>
              <w:rPr>
                <w:rFonts w:ascii="Times New Roman" w:hAnsi="Times New Roman"/>
                <w:highlight w:val="white"/>
              </w:rPr>
              <w:t>11/10/2022</w:t>
            </w:r>
          </w:p>
        </w:tc>
        <w:tc>
          <w:tcPr>
            <w:tcW w:w="1134" w:type="dxa"/>
            <w:shd w:val="clear" w:color="auto" w:fill="auto"/>
            <w:tcMar>
              <w:top w:w="100" w:type="dxa"/>
              <w:left w:w="100" w:type="dxa"/>
              <w:bottom w:w="100" w:type="dxa"/>
              <w:right w:w="100" w:type="dxa"/>
            </w:tcMar>
          </w:tcPr>
          <w:p w14:paraId="346291A8" w14:textId="0F0EA216" w:rsidR="009E3C48" w:rsidRDefault="009E3C48" w:rsidP="009E3C48">
            <w:pPr>
              <w:widowControl w:val="0"/>
              <w:spacing w:line="360" w:lineRule="auto"/>
              <w:rPr>
                <w:rFonts w:ascii="Times New Roman" w:hAnsi="Times New Roman"/>
                <w:highlight w:val="white"/>
              </w:rPr>
            </w:pPr>
            <w:r>
              <w:rPr>
                <w:rFonts w:ascii="Times New Roman" w:hAnsi="Times New Roman"/>
                <w:highlight w:val="white"/>
              </w:rPr>
              <w:t>24</w:t>
            </w:r>
          </w:p>
        </w:tc>
        <w:tc>
          <w:tcPr>
            <w:tcW w:w="807" w:type="dxa"/>
            <w:shd w:val="clear" w:color="auto" w:fill="auto"/>
            <w:tcMar>
              <w:top w:w="100" w:type="dxa"/>
              <w:left w:w="100" w:type="dxa"/>
              <w:bottom w:w="100" w:type="dxa"/>
              <w:right w:w="100" w:type="dxa"/>
            </w:tcMar>
          </w:tcPr>
          <w:p w14:paraId="447AB6CB" w14:textId="6BFD91FE" w:rsidR="009E3C48" w:rsidRDefault="009E3C48" w:rsidP="009E3C48">
            <w:pPr>
              <w:widowControl w:val="0"/>
              <w:spacing w:line="360" w:lineRule="auto"/>
              <w:rPr>
                <w:rFonts w:ascii="Times New Roman" w:hAnsi="Times New Roman"/>
                <w:highlight w:val="white"/>
              </w:rPr>
            </w:pPr>
            <w:r>
              <w:rPr>
                <w:rFonts w:ascii="Times New Roman" w:hAnsi="Times New Roman"/>
                <w:highlight w:val="white"/>
              </w:rPr>
              <w:t>100</w:t>
            </w:r>
            <w:r>
              <w:rPr>
                <w:rFonts w:ascii="Times New Roman" w:hAnsi="Times New Roman"/>
                <w:highlight w:val="white"/>
                <w:lang w:val="vi-VN"/>
              </w:rPr>
              <w:t>%</w:t>
            </w:r>
          </w:p>
        </w:tc>
      </w:tr>
      <w:tr w:rsidR="009E3C48" w:rsidRPr="0073400D" w14:paraId="526C4631" w14:textId="77777777" w:rsidTr="009E3C48">
        <w:tc>
          <w:tcPr>
            <w:tcW w:w="820" w:type="dxa"/>
            <w:shd w:val="clear" w:color="auto" w:fill="auto"/>
            <w:tcMar>
              <w:top w:w="100" w:type="dxa"/>
              <w:left w:w="100" w:type="dxa"/>
              <w:bottom w:w="100" w:type="dxa"/>
              <w:right w:w="100" w:type="dxa"/>
            </w:tcMar>
          </w:tcPr>
          <w:p w14:paraId="5A1DF03D" w14:textId="4DF01961" w:rsidR="009E3C48" w:rsidRDefault="009E3C48" w:rsidP="009E3C48">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21.9</w:t>
            </w:r>
          </w:p>
        </w:tc>
        <w:tc>
          <w:tcPr>
            <w:tcW w:w="2147" w:type="dxa"/>
            <w:shd w:val="clear" w:color="auto" w:fill="auto"/>
            <w:tcMar>
              <w:top w:w="100" w:type="dxa"/>
              <w:left w:w="100" w:type="dxa"/>
              <w:bottom w:w="100" w:type="dxa"/>
              <w:right w:w="100" w:type="dxa"/>
            </w:tcMar>
          </w:tcPr>
          <w:p w14:paraId="49964D05" w14:textId="105F319C" w:rsidR="009E3C48" w:rsidRDefault="009E3C48" w:rsidP="009E3C48">
            <w:pPr>
              <w:widowControl w:val="0"/>
              <w:spacing w:line="360" w:lineRule="auto"/>
              <w:rPr>
                <w:rFonts w:ascii="Times New Roman" w:hAnsi="Times New Roman"/>
                <w:highlight w:val="white"/>
              </w:rPr>
            </w:pPr>
            <w:r>
              <w:rPr>
                <w:rFonts w:ascii="Times New Roman" w:hAnsi="Times New Roman"/>
                <w:highlight w:val="white"/>
              </w:rPr>
              <w:t>Code CRUD Thông báo</w:t>
            </w:r>
          </w:p>
        </w:tc>
        <w:tc>
          <w:tcPr>
            <w:tcW w:w="1276" w:type="dxa"/>
            <w:shd w:val="clear" w:color="auto" w:fill="auto"/>
            <w:tcMar>
              <w:top w:w="100" w:type="dxa"/>
              <w:left w:w="100" w:type="dxa"/>
              <w:bottom w:w="100" w:type="dxa"/>
              <w:right w:w="100" w:type="dxa"/>
            </w:tcMar>
          </w:tcPr>
          <w:p w14:paraId="26159222" w14:textId="46BD84B5" w:rsidR="009E3C48" w:rsidRPr="009E3C48" w:rsidRDefault="009E3C48" w:rsidP="009E3C48">
            <w:pPr>
              <w:rPr>
                <w:rFonts w:ascii="Times New Roman" w:hAnsi="Times New Roman"/>
                <w:highlight w:val="white"/>
              </w:rPr>
            </w:pPr>
            <w:r>
              <w:rPr>
                <w:rFonts w:ascii="Times New Roman" w:hAnsi="Times New Roman"/>
                <w:highlight w:val="white"/>
              </w:rPr>
              <w:t>Minh Quân</w:t>
            </w:r>
          </w:p>
        </w:tc>
        <w:tc>
          <w:tcPr>
            <w:tcW w:w="1417" w:type="dxa"/>
            <w:shd w:val="clear" w:color="auto" w:fill="auto"/>
            <w:tcMar>
              <w:top w:w="100" w:type="dxa"/>
              <w:left w:w="100" w:type="dxa"/>
              <w:bottom w:w="100" w:type="dxa"/>
              <w:right w:w="100" w:type="dxa"/>
            </w:tcMar>
          </w:tcPr>
          <w:p w14:paraId="2493E99C" w14:textId="0248F487" w:rsidR="009E3C48" w:rsidRDefault="009E3C48" w:rsidP="009E3C48">
            <w:pPr>
              <w:widowControl w:val="0"/>
              <w:spacing w:line="360" w:lineRule="auto"/>
              <w:jc w:val="center"/>
              <w:rPr>
                <w:rFonts w:ascii="Times New Roman" w:hAnsi="Times New Roman"/>
                <w:highlight w:val="white"/>
              </w:rPr>
            </w:pPr>
            <w:r>
              <w:rPr>
                <w:rFonts w:ascii="Times New Roman" w:hAnsi="Times New Roman"/>
                <w:highlight w:val="white"/>
              </w:rPr>
              <w:t>21/11/2022</w:t>
            </w:r>
          </w:p>
        </w:tc>
        <w:tc>
          <w:tcPr>
            <w:tcW w:w="1560" w:type="dxa"/>
            <w:shd w:val="clear" w:color="auto" w:fill="auto"/>
            <w:tcMar>
              <w:top w:w="100" w:type="dxa"/>
              <w:left w:w="100" w:type="dxa"/>
              <w:bottom w:w="100" w:type="dxa"/>
              <w:right w:w="100" w:type="dxa"/>
            </w:tcMar>
          </w:tcPr>
          <w:p w14:paraId="5975D58B" w14:textId="3CC7A20D" w:rsidR="009E3C48" w:rsidRPr="009E3C48" w:rsidRDefault="009E3C48" w:rsidP="009E3C48">
            <w:pPr>
              <w:jc w:val="center"/>
              <w:rPr>
                <w:rFonts w:ascii="Times New Roman" w:hAnsi="Times New Roman"/>
                <w:highlight w:val="white"/>
              </w:rPr>
            </w:pPr>
            <w:r>
              <w:rPr>
                <w:rFonts w:ascii="Times New Roman" w:hAnsi="Times New Roman"/>
                <w:highlight w:val="white"/>
              </w:rPr>
              <w:t>4/12/2022</w:t>
            </w:r>
          </w:p>
        </w:tc>
        <w:tc>
          <w:tcPr>
            <w:tcW w:w="1134" w:type="dxa"/>
            <w:shd w:val="clear" w:color="auto" w:fill="auto"/>
            <w:tcMar>
              <w:top w:w="100" w:type="dxa"/>
              <w:left w:w="100" w:type="dxa"/>
              <w:bottom w:w="100" w:type="dxa"/>
              <w:right w:w="100" w:type="dxa"/>
            </w:tcMar>
          </w:tcPr>
          <w:p w14:paraId="188E2777" w14:textId="4F268560" w:rsidR="009E3C48" w:rsidRDefault="009E3C48" w:rsidP="009E3C48">
            <w:pPr>
              <w:widowControl w:val="0"/>
              <w:spacing w:line="360" w:lineRule="auto"/>
              <w:rPr>
                <w:rFonts w:ascii="Times New Roman" w:hAnsi="Times New Roman"/>
                <w:highlight w:val="white"/>
              </w:rPr>
            </w:pPr>
            <w:r>
              <w:rPr>
                <w:rFonts w:ascii="Times New Roman" w:hAnsi="Times New Roman"/>
                <w:highlight w:val="white"/>
              </w:rPr>
              <w:t>10</w:t>
            </w:r>
          </w:p>
        </w:tc>
        <w:tc>
          <w:tcPr>
            <w:tcW w:w="807" w:type="dxa"/>
            <w:shd w:val="clear" w:color="auto" w:fill="auto"/>
            <w:tcMar>
              <w:top w:w="100" w:type="dxa"/>
              <w:left w:w="100" w:type="dxa"/>
              <w:bottom w:w="100" w:type="dxa"/>
              <w:right w:w="100" w:type="dxa"/>
            </w:tcMar>
          </w:tcPr>
          <w:p w14:paraId="208CBE46" w14:textId="03CF9FE7" w:rsidR="009E3C48" w:rsidRDefault="009E3C48" w:rsidP="009E3C48">
            <w:pPr>
              <w:widowControl w:val="0"/>
              <w:spacing w:line="360" w:lineRule="auto"/>
              <w:rPr>
                <w:rFonts w:ascii="Times New Roman" w:hAnsi="Times New Roman"/>
                <w:highlight w:val="white"/>
              </w:rPr>
            </w:pPr>
            <w:r>
              <w:rPr>
                <w:rFonts w:ascii="Times New Roman" w:hAnsi="Times New Roman"/>
                <w:highlight w:val="white"/>
              </w:rPr>
              <w:t>100%</w:t>
            </w:r>
          </w:p>
        </w:tc>
      </w:tr>
      <w:tr w:rsidR="009E3C48" w:rsidRPr="0073400D" w14:paraId="2AD781FE" w14:textId="77777777" w:rsidTr="009A569E">
        <w:tc>
          <w:tcPr>
            <w:tcW w:w="9161" w:type="dxa"/>
            <w:gridSpan w:val="7"/>
            <w:shd w:val="clear" w:color="auto" w:fill="auto"/>
            <w:tcMar>
              <w:top w:w="100" w:type="dxa"/>
              <w:left w:w="100" w:type="dxa"/>
              <w:bottom w:w="100" w:type="dxa"/>
              <w:right w:w="100" w:type="dxa"/>
            </w:tcMar>
          </w:tcPr>
          <w:p w14:paraId="5C224C57" w14:textId="4540242A" w:rsidR="009E3C48" w:rsidRDefault="009E3C48" w:rsidP="009E3C48">
            <w:pPr>
              <w:widowControl w:val="0"/>
              <w:spacing w:line="360" w:lineRule="auto"/>
              <w:rPr>
                <w:rFonts w:ascii="Times New Roman" w:hAnsi="Times New Roman"/>
                <w:highlight w:val="white"/>
              </w:rPr>
            </w:pPr>
            <w:r>
              <w:rPr>
                <w:rFonts w:ascii="Times New Roman" w:hAnsi="Times New Roman"/>
                <w:b/>
                <w:highlight w:val="white"/>
              </w:rPr>
              <w:t xml:space="preserve">   22</w:t>
            </w:r>
            <w:r>
              <w:rPr>
                <w:rFonts w:ascii="Times New Roman" w:hAnsi="Times New Roman"/>
                <w:b/>
                <w:highlight w:val="white"/>
                <w:lang w:val="vi-VN"/>
              </w:rPr>
              <w:t xml:space="preserve">. Code </w:t>
            </w:r>
            <w:r>
              <w:rPr>
                <w:rFonts w:ascii="Times New Roman" w:hAnsi="Times New Roman"/>
                <w:b/>
                <w:highlight w:val="white"/>
              </w:rPr>
              <w:t>REST API cho Client</w:t>
            </w:r>
          </w:p>
        </w:tc>
      </w:tr>
      <w:tr w:rsidR="009E3C48" w:rsidRPr="0073400D" w14:paraId="21213391" w14:textId="77777777" w:rsidTr="009E3C48">
        <w:tc>
          <w:tcPr>
            <w:tcW w:w="820" w:type="dxa"/>
            <w:shd w:val="clear" w:color="auto" w:fill="auto"/>
            <w:tcMar>
              <w:top w:w="100" w:type="dxa"/>
              <w:left w:w="100" w:type="dxa"/>
              <w:bottom w:w="100" w:type="dxa"/>
              <w:right w:w="100" w:type="dxa"/>
            </w:tcMar>
          </w:tcPr>
          <w:p w14:paraId="0C15801F" w14:textId="5CE69799" w:rsidR="009E3C48" w:rsidRDefault="009E3C48" w:rsidP="009E3C48">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22.1</w:t>
            </w:r>
          </w:p>
        </w:tc>
        <w:tc>
          <w:tcPr>
            <w:tcW w:w="2147" w:type="dxa"/>
            <w:shd w:val="clear" w:color="auto" w:fill="auto"/>
            <w:tcMar>
              <w:top w:w="100" w:type="dxa"/>
              <w:left w:w="100" w:type="dxa"/>
              <w:bottom w:w="100" w:type="dxa"/>
              <w:right w:w="100" w:type="dxa"/>
            </w:tcMar>
          </w:tcPr>
          <w:p w14:paraId="2FE0D165" w14:textId="21C43302" w:rsidR="009E3C48" w:rsidRDefault="009E3C48" w:rsidP="009E3C48">
            <w:pPr>
              <w:widowControl w:val="0"/>
              <w:spacing w:line="360" w:lineRule="auto"/>
              <w:rPr>
                <w:rFonts w:ascii="Times New Roman" w:hAnsi="Times New Roman"/>
                <w:highlight w:val="white"/>
              </w:rPr>
            </w:pPr>
            <w:r>
              <w:rPr>
                <w:rFonts w:ascii="Times New Roman" w:hAnsi="Times New Roman"/>
                <w:highlight w:val="white"/>
              </w:rPr>
              <w:t>Code Api Đăng nhập đăng kí</w:t>
            </w:r>
          </w:p>
        </w:tc>
        <w:tc>
          <w:tcPr>
            <w:tcW w:w="1276" w:type="dxa"/>
            <w:shd w:val="clear" w:color="auto" w:fill="auto"/>
            <w:tcMar>
              <w:top w:w="100" w:type="dxa"/>
              <w:left w:w="100" w:type="dxa"/>
              <w:bottom w:w="100" w:type="dxa"/>
              <w:right w:w="100" w:type="dxa"/>
            </w:tcMar>
          </w:tcPr>
          <w:p w14:paraId="5ECDE901" w14:textId="6CC55C1C" w:rsidR="009E3C48" w:rsidRDefault="009E3C48" w:rsidP="009E3C48">
            <w:pPr>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1C70B8FC" w14:textId="1F73A19D" w:rsidR="009E3C48" w:rsidRDefault="009E3C48" w:rsidP="009E3C48">
            <w:pPr>
              <w:widowControl w:val="0"/>
              <w:spacing w:line="360" w:lineRule="auto"/>
              <w:jc w:val="center"/>
              <w:rPr>
                <w:rFonts w:ascii="Times New Roman" w:hAnsi="Times New Roman"/>
                <w:highlight w:val="white"/>
              </w:rPr>
            </w:pPr>
            <w:r>
              <w:rPr>
                <w:rFonts w:ascii="Times New Roman" w:hAnsi="Times New Roman"/>
                <w:highlight w:val="white"/>
              </w:rPr>
              <w:t>11/10/2022</w:t>
            </w:r>
          </w:p>
        </w:tc>
        <w:tc>
          <w:tcPr>
            <w:tcW w:w="1560" w:type="dxa"/>
            <w:shd w:val="clear" w:color="auto" w:fill="auto"/>
            <w:tcMar>
              <w:top w:w="100" w:type="dxa"/>
              <w:left w:w="100" w:type="dxa"/>
              <w:bottom w:w="100" w:type="dxa"/>
              <w:right w:w="100" w:type="dxa"/>
            </w:tcMar>
          </w:tcPr>
          <w:p w14:paraId="2B756B6C" w14:textId="109692FB" w:rsidR="009E3C48" w:rsidRDefault="009E3C48" w:rsidP="009E3C48">
            <w:pPr>
              <w:jc w:val="center"/>
              <w:rPr>
                <w:rFonts w:ascii="Times New Roman" w:hAnsi="Times New Roman"/>
                <w:highlight w:val="white"/>
              </w:rPr>
            </w:pPr>
            <w:r>
              <w:rPr>
                <w:rFonts w:ascii="Times New Roman" w:hAnsi="Times New Roman"/>
                <w:highlight w:val="white"/>
              </w:rPr>
              <w:t>15/10/2022</w:t>
            </w:r>
          </w:p>
        </w:tc>
        <w:tc>
          <w:tcPr>
            <w:tcW w:w="1134" w:type="dxa"/>
            <w:shd w:val="clear" w:color="auto" w:fill="auto"/>
            <w:tcMar>
              <w:top w:w="100" w:type="dxa"/>
              <w:left w:w="100" w:type="dxa"/>
              <w:bottom w:w="100" w:type="dxa"/>
              <w:right w:w="100" w:type="dxa"/>
            </w:tcMar>
          </w:tcPr>
          <w:p w14:paraId="52A6D9D6" w14:textId="02480309" w:rsidR="009E3C48" w:rsidRDefault="009E3C48" w:rsidP="009E3C48">
            <w:pPr>
              <w:widowControl w:val="0"/>
              <w:spacing w:line="360" w:lineRule="auto"/>
              <w:rPr>
                <w:rFonts w:ascii="Times New Roman" w:hAnsi="Times New Roman"/>
                <w:highlight w:val="white"/>
              </w:rPr>
            </w:pPr>
            <w:r>
              <w:rPr>
                <w:rFonts w:ascii="Times New Roman" w:hAnsi="Times New Roman"/>
                <w:highlight w:val="white"/>
              </w:rPr>
              <w:t>8</w:t>
            </w:r>
          </w:p>
        </w:tc>
        <w:tc>
          <w:tcPr>
            <w:tcW w:w="807" w:type="dxa"/>
            <w:shd w:val="clear" w:color="auto" w:fill="auto"/>
            <w:tcMar>
              <w:top w:w="100" w:type="dxa"/>
              <w:left w:w="100" w:type="dxa"/>
              <w:bottom w:w="100" w:type="dxa"/>
              <w:right w:w="100" w:type="dxa"/>
            </w:tcMar>
          </w:tcPr>
          <w:p w14:paraId="65FFCB25" w14:textId="44BD4E01" w:rsidR="009E3C48" w:rsidRDefault="009E3C48" w:rsidP="009E3C48">
            <w:pPr>
              <w:widowControl w:val="0"/>
              <w:spacing w:line="360" w:lineRule="auto"/>
              <w:rPr>
                <w:rFonts w:ascii="Times New Roman" w:hAnsi="Times New Roman"/>
                <w:highlight w:val="white"/>
              </w:rPr>
            </w:pPr>
            <w:r>
              <w:rPr>
                <w:rFonts w:ascii="Times New Roman" w:hAnsi="Times New Roman"/>
                <w:highlight w:val="white"/>
              </w:rPr>
              <w:t>100%</w:t>
            </w:r>
          </w:p>
        </w:tc>
      </w:tr>
      <w:tr w:rsidR="009E3C48" w:rsidRPr="0073400D" w14:paraId="1CCB5D87" w14:textId="77777777" w:rsidTr="009E3C48">
        <w:tc>
          <w:tcPr>
            <w:tcW w:w="820" w:type="dxa"/>
            <w:shd w:val="clear" w:color="auto" w:fill="auto"/>
            <w:tcMar>
              <w:top w:w="100" w:type="dxa"/>
              <w:left w:w="100" w:type="dxa"/>
              <w:bottom w:w="100" w:type="dxa"/>
              <w:right w:w="100" w:type="dxa"/>
            </w:tcMar>
          </w:tcPr>
          <w:p w14:paraId="52BA8FA9" w14:textId="22D9A51C" w:rsidR="009E3C48" w:rsidRDefault="009E3C48" w:rsidP="009E3C48">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22.2</w:t>
            </w:r>
          </w:p>
        </w:tc>
        <w:tc>
          <w:tcPr>
            <w:tcW w:w="2147" w:type="dxa"/>
            <w:shd w:val="clear" w:color="auto" w:fill="auto"/>
            <w:tcMar>
              <w:top w:w="100" w:type="dxa"/>
              <w:left w:w="100" w:type="dxa"/>
              <w:bottom w:w="100" w:type="dxa"/>
              <w:right w:w="100" w:type="dxa"/>
            </w:tcMar>
          </w:tcPr>
          <w:p w14:paraId="5A26373C" w14:textId="612CD318" w:rsidR="009E3C48" w:rsidRDefault="009E3C48" w:rsidP="009E3C48">
            <w:pPr>
              <w:widowControl w:val="0"/>
              <w:spacing w:line="360" w:lineRule="auto"/>
              <w:rPr>
                <w:rFonts w:ascii="Times New Roman" w:hAnsi="Times New Roman"/>
                <w:highlight w:val="white"/>
              </w:rPr>
            </w:pPr>
            <w:r>
              <w:rPr>
                <w:rFonts w:ascii="Times New Roman" w:hAnsi="Times New Roman"/>
                <w:highlight w:val="white"/>
              </w:rPr>
              <w:t>Code Api get all category</w:t>
            </w:r>
          </w:p>
        </w:tc>
        <w:tc>
          <w:tcPr>
            <w:tcW w:w="1276" w:type="dxa"/>
            <w:shd w:val="clear" w:color="auto" w:fill="auto"/>
            <w:tcMar>
              <w:top w:w="100" w:type="dxa"/>
              <w:left w:w="100" w:type="dxa"/>
              <w:bottom w:w="100" w:type="dxa"/>
              <w:right w:w="100" w:type="dxa"/>
            </w:tcMar>
          </w:tcPr>
          <w:p w14:paraId="0721E7C5" w14:textId="52AB0F88" w:rsidR="009E3C48" w:rsidRDefault="009E3C48" w:rsidP="009E3C48">
            <w:pPr>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3AC5246B" w14:textId="5C9DECEB" w:rsidR="009E3C48" w:rsidRDefault="009E3C48" w:rsidP="009E3C48">
            <w:pPr>
              <w:widowControl w:val="0"/>
              <w:spacing w:line="360" w:lineRule="auto"/>
              <w:jc w:val="center"/>
              <w:rPr>
                <w:rFonts w:ascii="Times New Roman" w:hAnsi="Times New Roman"/>
                <w:highlight w:val="white"/>
              </w:rPr>
            </w:pPr>
            <w:r>
              <w:rPr>
                <w:rFonts w:ascii="Times New Roman" w:hAnsi="Times New Roman"/>
                <w:highlight w:val="white"/>
              </w:rPr>
              <w:t>15/10/2022</w:t>
            </w:r>
          </w:p>
        </w:tc>
        <w:tc>
          <w:tcPr>
            <w:tcW w:w="1560" w:type="dxa"/>
            <w:shd w:val="clear" w:color="auto" w:fill="auto"/>
            <w:tcMar>
              <w:top w:w="100" w:type="dxa"/>
              <w:left w:w="100" w:type="dxa"/>
              <w:bottom w:w="100" w:type="dxa"/>
              <w:right w:w="100" w:type="dxa"/>
            </w:tcMar>
          </w:tcPr>
          <w:p w14:paraId="3812EB06" w14:textId="01FABA67" w:rsidR="009E3C48" w:rsidRDefault="009E3C48" w:rsidP="009E3C48">
            <w:pPr>
              <w:jc w:val="center"/>
              <w:rPr>
                <w:rFonts w:ascii="Times New Roman" w:hAnsi="Times New Roman"/>
                <w:highlight w:val="white"/>
              </w:rPr>
            </w:pPr>
            <w:r>
              <w:rPr>
                <w:rFonts w:ascii="Times New Roman" w:hAnsi="Times New Roman"/>
                <w:highlight w:val="white"/>
              </w:rPr>
              <w:t>16/10/2022</w:t>
            </w:r>
          </w:p>
        </w:tc>
        <w:tc>
          <w:tcPr>
            <w:tcW w:w="1134" w:type="dxa"/>
            <w:shd w:val="clear" w:color="auto" w:fill="auto"/>
            <w:tcMar>
              <w:top w:w="100" w:type="dxa"/>
              <w:left w:w="100" w:type="dxa"/>
              <w:bottom w:w="100" w:type="dxa"/>
              <w:right w:w="100" w:type="dxa"/>
            </w:tcMar>
          </w:tcPr>
          <w:p w14:paraId="48CF09F7" w14:textId="0ACDC59B" w:rsidR="009E3C48" w:rsidRDefault="009E3C48" w:rsidP="009E3C48">
            <w:pPr>
              <w:widowControl w:val="0"/>
              <w:spacing w:line="360" w:lineRule="auto"/>
              <w:rPr>
                <w:rFonts w:ascii="Times New Roman" w:hAnsi="Times New Roman"/>
                <w:highlight w:val="white"/>
              </w:rPr>
            </w:pPr>
            <w:r>
              <w:rPr>
                <w:rFonts w:ascii="Times New Roman" w:hAnsi="Times New Roman"/>
                <w:highlight w:val="white"/>
              </w:rPr>
              <w:t>6</w:t>
            </w:r>
          </w:p>
        </w:tc>
        <w:tc>
          <w:tcPr>
            <w:tcW w:w="807" w:type="dxa"/>
            <w:shd w:val="clear" w:color="auto" w:fill="auto"/>
            <w:tcMar>
              <w:top w:w="100" w:type="dxa"/>
              <w:left w:w="100" w:type="dxa"/>
              <w:bottom w:w="100" w:type="dxa"/>
              <w:right w:w="100" w:type="dxa"/>
            </w:tcMar>
          </w:tcPr>
          <w:p w14:paraId="49BE18D4" w14:textId="33F1471F" w:rsidR="009E3C48" w:rsidRDefault="009E3C48" w:rsidP="009E3C48">
            <w:pPr>
              <w:widowControl w:val="0"/>
              <w:spacing w:line="360" w:lineRule="auto"/>
              <w:rPr>
                <w:rFonts w:ascii="Times New Roman" w:hAnsi="Times New Roman"/>
                <w:highlight w:val="white"/>
              </w:rPr>
            </w:pPr>
            <w:r>
              <w:rPr>
                <w:rFonts w:ascii="Times New Roman" w:hAnsi="Times New Roman"/>
                <w:highlight w:val="white"/>
              </w:rPr>
              <w:t>100%</w:t>
            </w:r>
          </w:p>
        </w:tc>
      </w:tr>
      <w:tr w:rsidR="009E3C48" w:rsidRPr="0073400D" w14:paraId="7FA30F77" w14:textId="77777777" w:rsidTr="009E3C48">
        <w:tc>
          <w:tcPr>
            <w:tcW w:w="820" w:type="dxa"/>
            <w:shd w:val="clear" w:color="auto" w:fill="auto"/>
            <w:tcMar>
              <w:top w:w="100" w:type="dxa"/>
              <w:left w:w="100" w:type="dxa"/>
              <w:bottom w:w="100" w:type="dxa"/>
              <w:right w:w="100" w:type="dxa"/>
            </w:tcMar>
          </w:tcPr>
          <w:p w14:paraId="1426706C" w14:textId="38E5CA06" w:rsidR="009E3C48" w:rsidRDefault="009E3C48" w:rsidP="009E3C48">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22.3</w:t>
            </w:r>
          </w:p>
        </w:tc>
        <w:tc>
          <w:tcPr>
            <w:tcW w:w="2147" w:type="dxa"/>
            <w:shd w:val="clear" w:color="auto" w:fill="auto"/>
            <w:tcMar>
              <w:top w:w="100" w:type="dxa"/>
              <w:left w:w="100" w:type="dxa"/>
              <w:bottom w:w="100" w:type="dxa"/>
              <w:right w:w="100" w:type="dxa"/>
            </w:tcMar>
          </w:tcPr>
          <w:p w14:paraId="21B39DE0" w14:textId="3A8BA114" w:rsidR="009E3C48" w:rsidRDefault="009E3C48" w:rsidP="009E3C48">
            <w:pPr>
              <w:widowControl w:val="0"/>
              <w:spacing w:line="360" w:lineRule="auto"/>
              <w:rPr>
                <w:rFonts w:ascii="Times New Roman" w:hAnsi="Times New Roman"/>
                <w:highlight w:val="white"/>
              </w:rPr>
            </w:pPr>
            <w:r>
              <w:rPr>
                <w:rFonts w:ascii="Times New Roman" w:hAnsi="Times New Roman"/>
                <w:highlight w:val="white"/>
              </w:rPr>
              <w:t>Code Api get all Product theo Category</w:t>
            </w:r>
          </w:p>
        </w:tc>
        <w:tc>
          <w:tcPr>
            <w:tcW w:w="1276" w:type="dxa"/>
            <w:shd w:val="clear" w:color="auto" w:fill="auto"/>
            <w:tcMar>
              <w:top w:w="100" w:type="dxa"/>
              <w:left w:w="100" w:type="dxa"/>
              <w:bottom w:w="100" w:type="dxa"/>
              <w:right w:w="100" w:type="dxa"/>
            </w:tcMar>
          </w:tcPr>
          <w:p w14:paraId="02BC6E86" w14:textId="1E3F397F" w:rsidR="009E3C48" w:rsidRDefault="009E3C48" w:rsidP="009E3C48">
            <w:pPr>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11E8BD7C" w14:textId="440C979D" w:rsidR="009E3C48" w:rsidRDefault="009E3C48" w:rsidP="009E3C48">
            <w:pPr>
              <w:widowControl w:val="0"/>
              <w:spacing w:line="360" w:lineRule="auto"/>
              <w:jc w:val="center"/>
              <w:rPr>
                <w:rFonts w:ascii="Times New Roman" w:hAnsi="Times New Roman"/>
                <w:highlight w:val="white"/>
              </w:rPr>
            </w:pPr>
            <w:r>
              <w:rPr>
                <w:rFonts w:ascii="Times New Roman" w:hAnsi="Times New Roman"/>
                <w:highlight w:val="white"/>
              </w:rPr>
              <w:t>17/10/2022</w:t>
            </w:r>
          </w:p>
        </w:tc>
        <w:tc>
          <w:tcPr>
            <w:tcW w:w="1560" w:type="dxa"/>
            <w:shd w:val="clear" w:color="auto" w:fill="auto"/>
            <w:tcMar>
              <w:top w:w="100" w:type="dxa"/>
              <w:left w:w="100" w:type="dxa"/>
              <w:bottom w:w="100" w:type="dxa"/>
              <w:right w:w="100" w:type="dxa"/>
            </w:tcMar>
          </w:tcPr>
          <w:p w14:paraId="28B9F75F" w14:textId="0F278F3D" w:rsidR="009E3C48" w:rsidRDefault="009E3C48" w:rsidP="009E3C48">
            <w:pPr>
              <w:jc w:val="center"/>
              <w:rPr>
                <w:rFonts w:ascii="Times New Roman" w:hAnsi="Times New Roman"/>
                <w:highlight w:val="white"/>
              </w:rPr>
            </w:pPr>
            <w:r>
              <w:rPr>
                <w:rFonts w:ascii="Times New Roman" w:hAnsi="Times New Roman"/>
                <w:highlight w:val="white"/>
              </w:rPr>
              <w:t>20/10/2022</w:t>
            </w:r>
          </w:p>
        </w:tc>
        <w:tc>
          <w:tcPr>
            <w:tcW w:w="1134" w:type="dxa"/>
            <w:shd w:val="clear" w:color="auto" w:fill="auto"/>
            <w:tcMar>
              <w:top w:w="100" w:type="dxa"/>
              <w:left w:w="100" w:type="dxa"/>
              <w:bottom w:w="100" w:type="dxa"/>
              <w:right w:w="100" w:type="dxa"/>
            </w:tcMar>
          </w:tcPr>
          <w:p w14:paraId="0153C045" w14:textId="7BAEDFD6" w:rsidR="009E3C48" w:rsidRDefault="009E3C48" w:rsidP="009E3C48">
            <w:pPr>
              <w:widowControl w:val="0"/>
              <w:spacing w:line="360" w:lineRule="auto"/>
              <w:rPr>
                <w:rFonts w:ascii="Times New Roman" w:hAnsi="Times New Roman"/>
                <w:highlight w:val="white"/>
              </w:rPr>
            </w:pPr>
            <w:r>
              <w:rPr>
                <w:rFonts w:ascii="Times New Roman" w:hAnsi="Times New Roman"/>
                <w:highlight w:val="white"/>
              </w:rPr>
              <w:t>5</w:t>
            </w:r>
          </w:p>
        </w:tc>
        <w:tc>
          <w:tcPr>
            <w:tcW w:w="807" w:type="dxa"/>
            <w:shd w:val="clear" w:color="auto" w:fill="auto"/>
            <w:tcMar>
              <w:top w:w="100" w:type="dxa"/>
              <w:left w:w="100" w:type="dxa"/>
              <w:bottom w:w="100" w:type="dxa"/>
              <w:right w:w="100" w:type="dxa"/>
            </w:tcMar>
          </w:tcPr>
          <w:p w14:paraId="0503D8DB" w14:textId="1D86B1F6" w:rsidR="009E3C48" w:rsidRDefault="009E3C48" w:rsidP="009E3C48">
            <w:pPr>
              <w:widowControl w:val="0"/>
              <w:spacing w:line="360" w:lineRule="auto"/>
              <w:rPr>
                <w:rFonts w:ascii="Times New Roman" w:hAnsi="Times New Roman"/>
                <w:highlight w:val="white"/>
              </w:rPr>
            </w:pPr>
            <w:r>
              <w:rPr>
                <w:rFonts w:ascii="Times New Roman" w:hAnsi="Times New Roman"/>
                <w:highlight w:val="white"/>
              </w:rPr>
              <w:t>100%</w:t>
            </w:r>
          </w:p>
        </w:tc>
      </w:tr>
      <w:tr w:rsidR="00E63E55" w:rsidRPr="0073400D" w14:paraId="7B68EEDB" w14:textId="77777777" w:rsidTr="009E3C48">
        <w:tc>
          <w:tcPr>
            <w:tcW w:w="820" w:type="dxa"/>
            <w:shd w:val="clear" w:color="auto" w:fill="auto"/>
            <w:tcMar>
              <w:top w:w="100" w:type="dxa"/>
              <w:left w:w="100" w:type="dxa"/>
              <w:bottom w:w="100" w:type="dxa"/>
              <w:right w:w="100" w:type="dxa"/>
            </w:tcMar>
          </w:tcPr>
          <w:p w14:paraId="11A776E7" w14:textId="4DA99866" w:rsidR="00E63E55" w:rsidRDefault="00E63E55" w:rsidP="00E63E55">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22.4</w:t>
            </w:r>
          </w:p>
        </w:tc>
        <w:tc>
          <w:tcPr>
            <w:tcW w:w="2147" w:type="dxa"/>
            <w:shd w:val="clear" w:color="auto" w:fill="auto"/>
            <w:tcMar>
              <w:top w:w="100" w:type="dxa"/>
              <w:left w:w="100" w:type="dxa"/>
              <w:bottom w:w="100" w:type="dxa"/>
              <w:right w:w="100" w:type="dxa"/>
            </w:tcMar>
          </w:tcPr>
          <w:p w14:paraId="60894978" w14:textId="4D2846EE"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Code Api get Top 10 Product bán chạy nhất</w:t>
            </w:r>
          </w:p>
        </w:tc>
        <w:tc>
          <w:tcPr>
            <w:tcW w:w="1276" w:type="dxa"/>
            <w:shd w:val="clear" w:color="auto" w:fill="auto"/>
            <w:tcMar>
              <w:top w:w="100" w:type="dxa"/>
              <w:left w:w="100" w:type="dxa"/>
              <w:bottom w:w="100" w:type="dxa"/>
              <w:right w:w="100" w:type="dxa"/>
            </w:tcMar>
          </w:tcPr>
          <w:p w14:paraId="0DD45A5C" w14:textId="3AEAB6A5" w:rsidR="00E63E55" w:rsidRDefault="00E63E55" w:rsidP="00E63E55">
            <w:pPr>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269B4621" w14:textId="132087C4" w:rsidR="00E63E55" w:rsidRDefault="00E63E55" w:rsidP="00E63E55">
            <w:pPr>
              <w:widowControl w:val="0"/>
              <w:spacing w:line="360" w:lineRule="auto"/>
              <w:jc w:val="center"/>
              <w:rPr>
                <w:rFonts w:ascii="Times New Roman" w:hAnsi="Times New Roman"/>
                <w:highlight w:val="white"/>
              </w:rPr>
            </w:pPr>
            <w:r>
              <w:rPr>
                <w:rFonts w:ascii="Times New Roman" w:hAnsi="Times New Roman"/>
                <w:highlight w:val="white"/>
              </w:rPr>
              <w:t>21/10/2022</w:t>
            </w:r>
          </w:p>
        </w:tc>
        <w:tc>
          <w:tcPr>
            <w:tcW w:w="1560" w:type="dxa"/>
            <w:shd w:val="clear" w:color="auto" w:fill="auto"/>
            <w:tcMar>
              <w:top w:w="100" w:type="dxa"/>
              <w:left w:w="100" w:type="dxa"/>
              <w:bottom w:w="100" w:type="dxa"/>
              <w:right w:w="100" w:type="dxa"/>
            </w:tcMar>
          </w:tcPr>
          <w:p w14:paraId="2DDE1723" w14:textId="5F1A3837" w:rsidR="00E63E55" w:rsidRDefault="00E63E55" w:rsidP="00E63E55">
            <w:pPr>
              <w:jc w:val="center"/>
              <w:rPr>
                <w:rFonts w:ascii="Times New Roman" w:hAnsi="Times New Roman"/>
                <w:highlight w:val="white"/>
              </w:rPr>
            </w:pPr>
            <w:r>
              <w:rPr>
                <w:rFonts w:ascii="Times New Roman" w:hAnsi="Times New Roman"/>
                <w:highlight w:val="white"/>
              </w:rPr>
              <w:t>23/10/2022</w:t>
            </w:r>
          </w:p>
        </w:tc>
        <w:tc>
          <w:tcPr>
            <w:tcW w:w="1134" w:type="dxa"/>
            <w:shd w:val="clear" w:color="auto" w:fill="auto"/>
            <w:tcMar>
              <w:top w:w="100" w:type="dxa"/>
              <w:left w:w="100" w:type="dxa"/>
              <w:bottom w:w="100" w:type="dxa"/>
              <w:right w:w="100" w:type="dxa"/>
            </w:tcMar>
          </w:tcPr>
          <w:p w14:paraId="3C2A6791" w14:textId="0BEB8BFF"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3</w:t>
            </w:r>
          </w:p>
        </w:tc>
        <w:tc>
          <w:tcPr>
            <w:tcW w:w="807" w:type="dxa"/>
            <w:shd w:val="clear" w:color="auto" w:fill="auto"/>
            <w:tcMar>
              <w:top w:w="100" w:type="dxa"/>
              <w:left w:w="100" w:type="dxa"/>
              <w:bottom w:w="100" w:type="dxa"/>
              <w:right w:w="100" w:type="dxa"/>
            </w:tcMar>
          </w:tcPr>
          <w:p w14:paraId="41D3F4F3" w14:textId="650469E3"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100%</w:t>
            </w:r>
          </w:p>
        </w:tc>
      </w:tr>
      <w:tr w:rsidR="00E63E55" w:rsidRPr="0073400D" w14:paraId="2E0405A1" w14:textId="77777777" w:rsidTr="009E3C48">
        <w:tc>
          <w:tcPr>
            <w:tcW w:w="820" w:type="dxa"/>
            <w:shd w:val="clear" w:color="auto" w:fill="auto"/>
            <w:tcMar>
              <w:top w:w="100" w:type="dxa"/>
              <w:left w:w="100" w:type="dxa"/>
              <w:bottom w:w="100" w:type="dxa"/>
              <w:right w:w="100" w:type="dxa"/>
            </w:tcMar>
          </w:tcPr>
          <w:p w14:paraId="40B12394" w14:textId="33D202A8" w:rsidR="00E63E55" w:rsidRDefault="00E63E55" w:rsidP="00E63E55">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22.5</w:t>
            </w:r>
          </w:p>
        </w:tc>
        <w:tc>
          <w:tcPr>
            <w:tcW w:w="2147" w:type="dxa"/>
            <w:shd w:val="clear" w:color="auto" w:fill="auto"/>
            <w:tcMar>
              <w:top w:w="100" w:type="dxa"/>
              <w:left w:w="100" w:type="dxa"/>
              <w:bottom w:w="100" w:type="dxa"/>
              <w:right w:w="100" w:type="dxa"/>
            </w:tcMar>
          </w:tcPr>
          <w:p w14:paraId="66AEB6F6" w14:textId="0117D35A"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Code Api get Profile User</w:t>
            </w:r>
          </w:p>
        </w:tc>
        <w:tc>
          <w:tcPr>
            <w:tcW w:w="1276" w:type="dxa"/>
            <w:shd w:val="clear" w:color="auto" w:fill="auto"/>
            <w:tcMar>
              <w:top w:w="100" w:type="dxa"/>
              <w:left w:w="100" w:type="dxa"/>
              <w:bottom w:w="100" w:type="dxa"/>
              <w:right w:w="100" w:type="dxa"/>
            </w:tcMar>
          </w:tcPr>
          <w:p w14:paraId="57ADDF2C" w14:textId="348917CC" w:rsidR="00E63E55" w:rsidRDefault="00E63E55" w:rsidP="00E63E55">
            <w:pPr>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445772BA" w14:textId="51161A1D" w:rsidR="00E63E55" w:rsidRDefault="00E63E55" w:rsidP="00E63E55">
            <w:pPr>
              <w:widowControl w:val="0"/>
              <w:spacing w:line="360" w:lineRule="auto"/>
              <w:jc w:val="center"/>
              <w:rPr>
                <w:rFonts w:ascii="Times New Roman" w:hAnsi="Times New Roman"/>
                <w:highlight w:val="white"/>
              </w:rPr>
            </w:pPr>
            <w:r>
              <w:rPr>
                <w:rFonts w:ascii="Times New Roman" w:hAnsi="Times New Roman"/>
                <w:highlight w:val="white"/>
              </w:rPr>
              <w:t>24/10/2022</w:t>
            </w:r>
          </w:p>
        </w:tc>
        <w:tc>
          <w:tcPr>
            <w:tcW w:w="1560" w:type="dxa"/>
            <w:shd w:val="clear" w:color="auto" w:fill="auto"/>
            <w:tcMar>
              <w:top w:w="100" w:type="dxa"/>
              <w:left w:w="100" w:type="dxa"/>
              <w:bottom w:w="100" w:type="dxa"/>
              <w:right w:w="100" w:type="dxa"/>
            </w:tcMar>
          </w:tcPr>
          <w:p w14:paraId="69D917F1" w14:textId="5B8B3E8C" w:rsidR="00E63E55" w:rsidRDefault="00E63E55" w:rsidP="00E63E55">
            <w:pPr>
              <w:jc w:val="center"/>
              <w:rPr>
                <w:rFonts w:ascii="Times New Roman" w:hAnsi="Times New Roman"/>
                <w:highlight w:val="white"/>
              </w:rPr>
            </w:pPr>
            <w:r>
              <w:rPr>
                <w:rFonts w:ascii="Times New Roman" w:hAnsi="Times New Roman"/>
                <w:highlight w:val="white"/>
              </w:rPr>
              <w:t>25/10/2022</w:t>
            </w:r>
          </w:p>
        </w:tc>
        <w:tc>
          <w:tcPr>
            <w:tcW w:w="1134" w:type="dxa"/>
            <w:shd w:val="clear" w:color="auto" w:fill="auto"/>
            <w:tcMar>
              <w:top w:w="100" w:type="dxa"/>
              <w:left w:w="100" w:type="dxa"/>
              <w:bottom w:w="100" w:type="dxa"/>
              <w:right w:w="100" w:type="dxa"/>
            </w:tcMar>
          </w:tcPr>
          <w:p w14:paraId="4878789A" w14:textId="07EB5CBA"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1</w:t>
            </w:r>
          </w:p>
        </w:tc>
        <w:tc>
          <w:tcPr>
            <w:tcW w:w="807" w:type="dxa"/>
            <w:shd w:val="clear" w:color="auto" w:fill="auto"/>
            <w:tcMar>
              <w:top w:w="100" w:type="dxa"/>
              <w:left w:w="100" w:type="dxa"/>
              <w:bottom w:w="100" w:type="dxa"/>
              <w:right w:w="100" w:type="dxa"/>
            </w:tcMar>
          </w:tcPr>
          <w:p w14:paraId="50B7960B" w14:textId="73CE16CB"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100%</w:t>
            </w:r>
          </w:p>
        </w:tc>
      </w:tr>
      <w:tr w:rsidR="00E63E55" w:rsidRPr="0073400D" w14:paraId="4611931E" w14:textId="77777777" w:rsidTr="009E3C48">
        <w:tc>
          <w:tcPr>
            <w:tcW w:w="820" w:type="dxa"/>
            <w:shd w:val="clear" w:color="auto" w:fill="auto"/>
            <w:tcMar>
              <w:top w:w="100" w:type="dxa"/>
              <w:left w:w="100" w:type="dxa"/>
              <w:bottom w:w="100" w:type="dxa"/>
              <w:right w:w="100" w:type="dxa"/>
            </w:tcMar>
          </w:tcPr>
          <w:p w14:paraId="3DD9E41D" w14:textId="5A2085FF" w:rsidR="00E63E55" w:rsidRDefault="00E63E55" w:rsidP="00E63E55">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22.6</w:t>
            </w:r>
          </w:p>
        </w:tc>
        <w:tc>
          <w:tcPr>
            <w:tcW w:w="2147" w:type="dxa"/>
            <w:shd w:val="clear" w:color="auto" w:fill="auto"/>
            <w:tcMar>
              <w:top w:w="100" w:type="dxa"/>
              <w:left w:w="100" w:type="dxa"/>
              <w:bottom w:w="100" w:type="dxa"/>
              <w:right w:w="100" w:type="dxa"/>
            </w:tcMar>
          </w:tcPr>
          <w:p w14:paraId="6B10F104" w14:textId="6A504647"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Code Api LogOut</w:t>
            </w:r>
          </w:p>
        </w:tc>
        <w:tc>
          <w:tcPr>
            <w:tcW w:w="1276" w:type="dxa"/>
            <w:shd w:val="clear" w:color="auto" w:fill="auto"/>
            <w:tcMar>
              <w:top w:w="100" w:type="dxa"/>
              <w:left w:w="100" w:type="dxa"/>
              <w:bottom w:w="100" w:type="dxa"/>
              <w:right w:w="100" w:type="dxa"/>
            </w:tcMar>
          </w:tcPr>
          <w:p w14:paraId="03FB2769" w14:textId="68B0B7D6" w:rsidR="00E63E55" w:rsidRDefault="00E63E55" w:rsidP="00E63E55">
            <w:pPr>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55238B7C" w14:textId="685D1FD0" w:rsidR="00E63E55" w:rsidRDefault="00E63E55" w:rsidP="00E63E55">
            <w:pPr>
              <w:widowControl w:val="0"/>
              <w:spacing w:line="360" w:lineRule="auto"/>
              <w:jc w:val="center"/>
              <w:rPr>
                <w:rFonts w:ascii="Times New Roman" w:hAnsi="Times New Roman"/>
                <w:highlight w:val="white"/>
              </w:rPr>
            </w:pPr>
            <w:r>
              <w:rPr>
                <w:rFonts w:ascii="Times New Roman" w:hAnsi="Times New Roman"/>
                <w:highlight w:val="white"/>
              </w:rPr>
              <w:t>25/10/2022</w:t>
            </w:r>
          </w:p>
        </w:tc>
        <w:tc>
          <w:tcPr>
            <w:tcW w:w="1560" w:type="dxa"/>
            <w:shd w:val="clear" w:color="auto" w:fill="auto"/>
            <w:tcMar>
              <w:top w:w="100" w:type="dxa"/>
              <w:left w:w="100" w:type="dxa"/>
              <w:bottom w:w="100" w:type="dxa"/>
              <w:right w:w="100" w:type="dxa"/>
            </w:tcMar>
          </w:tcPr>
          <w:p w14:paraId="4FAAF18F" w14:textId="4716EA6E" w:rsidR="00E63E55" w:rsidRDefault="00E63E55" w:rsidP="00E63E55">
            <w:pPr>
              <w:jc w:val="center"/>
              <w:rPr>
                <w:rFonts w:ascii="Times New Roman" w:hAnsi="Times New Roman"/>
                <w:highlight w:val="white"/>
              </w:rPr>
            </w:pPr>
            <w:r>
              <w:rPr>
                <w:rFonts w:ascii="Times New Roman" w:hAnsi="Times New Roman"/>
                <w:highlight w:val="white"/>
              </w:rPr>
              <w:t>26/10/2022</w:t>
            </w:r>
          </w:p>
        </w:tc>
        <w:tc>
          <w:tcPr>
            <w:tcW w:w="1134" w:type="dxa"/>
            <w:shd w:val="clear" w:color="auto" w:fill="auto"/>
            <w:tcMar>
              <w:top w:w="100" w:type="dxa"/>
              <w:left w:w="100" w:type="dxa"/>
              <w:bottom w:w="100" w:type="dxa"/>
              <w:right w:w="100" w:type="dxa"/>
            </w:tcMar>
          </w:tcPr>
          <w:p w14:paraId="6C01C8CC" w14:textId="552C66EF"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1</w:t>
            </w:r>
          </w:p>
        </w:tc>
        <w:tc>
          <w:tcPr>
            <w:tcW w:w="807" w:type="dxa"/>
            <w:shd w:val="clear" w:color="auto" w:fill="auto"/>
            <w:tcMar>
              <w:top w:w="100" w:type="dxa"/>
              <w:left w:w="100" w:type="dxa"/>
              <w:bottom w:w="100" w:type="dxa"/>
              <w:right w:w="100" w:type="dxa"/>
            </w:tcMar>
          </w:tcPr>
          <w:p w14:paraId="1B812FC0" w14:textId="53E568BF"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100%</w:t>
            </w:r>
          </w:p>
        </w:tc>
      </w:tr>
      <w:tr w:rsidR="00E63E55" w:rsidRPr="0073400D" w14:paraId="7D85B0DA" w14:textId="77777777" w:rsidTr="009E3C48">
        <w:tc>
          <w:tcPr>
            <w:tcW w:w="820" w:type="dxa"/>
            <w:shd w:val="clear" w:color="auto" w:fill="auto"/>
            <w:tcMar>
              <w:top w:w="100" w:type="dxa"/>
              <w:left w:w="100" w:type="dxa"/>
              <w:bottom w:w="100" w:type="dxa"/>
              <w:right w:w="100" w:type="dxa"/>
            </w:tcMar>
          </w:tcPr>
          <w:p w14:paraId="64497B91" w14:textId="0EA84B05" w:rsidR="00E63E55" w:rsidRDefault="00E63E55" w:rsidP="00E63E55">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22.7</w:t>
            </w:r>
          </w:p>
        </w:tc>
        <w:tc>
          <w:tcPr>
            <w:tcW w:w="2147" w:type="dxa"/>
            <w:shd w:val="clear" w:color="auto" w:fill="auto"/>
            <w:tcMar>
              <w:top w:w="100" w:type="dxa"/>
              <w:left w:w="100" w:type="dxa"/>
              <w:bottom w:w="100" w:type="dxa"/>
              <w:right w:w="100" w:type="dxa"/>
            </w:tcMar>
          </w:tcPr>
          <w:p w14:paraId="721653FF" w14:textId="5DA8BE08"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Code Api Favorite</w:t>
            </w:r>
          </w:p>
        </w:tc>
        <w:tc>
          <w:tcPr>
            <w:tcW w:w="1276" w:type="dxa"/>
            <w:shd w:val="clear" w:color="auto" w:fill="auto"/>
            <w:tcMar>
              <w:top w:w="100" w:type="dxa"/>
              <w:left w:w="100" w:type="dxa"/>
              <w:bottom w:w="100" w:type="dxa"/>
              <w:right w:w="100" w:type="dxa"/>
            </w:tcMar>
          </w:tcPr>
          <w:p w14:paraId="5DA1542C" w14:textId="64D4BACC" w:rsidR="00E63E55" w:rsidRDefault="00E63E55" w:rsidP="00E63E55">
            <w:pPr>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1127039D" w14:textId="68DF6671" w:rsidR="00E63E55" w:rsidRDefault="00E63E55" w:rsidP="00E63E55">
            <w:pPr>
              <w:widowControl w:val="0"/>
              <w:spacing w:line="360" w:lineRule="auto"/>
              <w:jc w:val="center"/>
              <w:rPr>
                <w:rFonts w:ascii="Times New Roman" w:hAnsi="Times New Roman"/>
                <w:highlight w:val="white"/>
              </w:rPr>
            </w:pPr>
            <w:r>
              <w:rPr>
                <w:rFonts w:ascii="Times New Roman" w:hAnsi="Times New Roman"/>
                <w:highlight w:val="white"/>
              </w:rPr>
              <w:t>26/10/2022</w:t>
            </w:r>
          </w:p>
        </w:tc>
        <w:tc>
          <w:tcPr>
            <w:tcW w:w="1560" w:type="dxa"/>
            <w:shd w:val="clear" w:color="auto" w:fill="auto"/>
            <w:tcMar>
              <w:top w:w="100" w:type="dxa"/>
              <w:left w:w="100" w:type="dxa"/>
              <w:bottom w:w="100" w:type="dxa"/>
              <w:right w:w="100" w:type="dxa"/>
            </w:tcMar>
          </w:tcPr>
          <w:p w14:paraId="20C25988" w14:textId="5859775B" w:rsidR="00E63E55" w:rsidRDefault="00E63E55" w:rsidP="00E63E55">
            <w:pPr>
              <w:jc w:val="center"/>
              <w:rPr>
                <w:rFonts w:ascii="Times New Roman" w:hAnsi="Times New Roman"/>
                <w:highlight w:val="white"/>
              </w:rPr>
            </w:pPr>
            <w:r>
              <w:rPr>
                <w:rFonts w:ascii="Times New Roman" w:hAnsi="Times New Roman"/>
                <w:highlight w:val="white"/>
              </w:rPr>
              <w:t>27/10/2022</w:t>
            </w:r>
          </w:p>
        </w:tc>
        <w:tc>
          <w:tcPr>
            <w:tcW w:w="1134" w:type="dxa"/>
            <w:shd w:val="clear" w:color="auto" w:fill="auto"/>
            <w:tcMar>
              <w:top w:w="100" w:type="dxa"/>
              <w:left w:w="100" w:type="dxa"/>
              <w:bottom w:w="100" w:type="dxa"/>
              <w:right w:w="100" w:type="dxa"/>
            </w:tcMar>
          </w:tcPr>
          <w:p w14:paraId="5AF1726C" w14:textId="7B44C8D4"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1</w:t>
            </w:r>
          </w:p>
        </w:tc>
        <w:tc>
          <w:tcPr>
            <w:tcW w:w="807" w:type="dxa"/>
            <w:shd w:val="clear" w:color="auto" w:fill="auto"/>
            <w:tcMar>
              <w:top w:w="100" w:type="dxa"/>
              <w:left w:w="100" w:type="dxa"/>
              <w:bottom w:w="100" w:type="dxa"/>
              <w:right w:w="100" w:type="dxa"/>
            </w:tcMar>
          </w:tcPr>
          <w:p w14:paraId="7BBF8607" w14:textId="432A1CDD"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100%</w:t>
            </w:r>
          </w:p>
        </w:tc>
      </w:tr>
      <w:tr w:rsidR="00E63E55" w:rsidRPr="0073400D" w14:paraId="52BABB87" w14:textId="77777777" w:rsidTr="009E3C48">
        <w:tc>
          <w:tcPr>
            <w:tcW w:w="820" w:type="dxa"/>
            <w:shd w:val="clear" w:color="auto" w:fill="auto"/>
            <w:tcMar>
              <w:top w:w="100" w:type="dxa"/>
              <w:left w:w="100" w:type="dxa"/>
              <w:bottom w:w="100" w:type="dxa"/>
              <w:right w:w="100" w:type="dxa"/>
            </w:tcMar>
          </w:tcPr>
          <w:p w14:paraId="4849271C" w14:textId="0593B680" w:rsidR="00E63E55" w:rsidRDefault="00E63E55" w:rsidP="00E63E55">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lastRenderedPageBreak/>
              <w:t>22.8</w:t>
            </w:r>
          </w:p>
        </w:tc>
        <w:tc>
          <w:tcPr>
            <w:tcW w:w="2147" w:type="dxa"/>
            <w:shd w:val="clear" w:color="auto" w:fill="auto"/>
            <w:tcMar>
              <w:top w:w="100" w:type="dxa"/>
              <w:left w:w="100" w:type="dxa"/>
              <w:bottom w:w="100" w:type="dxa"/>
              <w:right w:w="100" w:type="dxa"/>
            </w:tcMar>
          </w:tcPr>
          <w:p w14:paraId="396E4878" w14:textId="61725716"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Code Api Đánh giá sản phẩm</w:t>
            </w:r>
          </w:p>
        </w:tc>
        <w:tc>
          <w:tcPr>
            <w:tcW w:w="1276" w:type="dxa"/>
            <w:shd w:val="clear" w:color="auto" w:fill="auto"/>
            <w:tcMar>
              <w:top w:w="100" w:type="dxa"/>
              <w:left w:w="100" w:type="dxa"/>
              <w:bottom w:w="100" w:type="dxa"/>
              <w:right w:w="100" w:type="dxa"/>
            </w:tcMar>
          </w:tcPr>
          <w:p w14:paraId="56DF01A1" w14:textId="30707CB1" w:rsidR="00E63E55" w:rsidRDefault="00E63E55" w:rsidP="00E63E55">
            <w:pPr>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444E55C1" w14:textId="5D713D9B" w:rsidR="00E63E55" w:rsidRDefault="00E63E55" w:rsidP="00E63E55">
            <w:pPr>
              <w:widowControl w:val="0"/>
              <w:spacing w:line="360" w:lineRule="auto"/>
              <w:jc w:val="center"/>
              <w:rPr>
                <w:rFonts w:ascii="Times New Roman" w:hAnsi="Times New Roman"/>
                <w:highlight w:val="white"/>
              </w:rPr>
            </w:pPr>
            <w:r>
              <w:rPr>
                <w:rFonts w:ascii="Times New Roman" w:hAnsi="Times New Roman"/>
                <w:highlight w:val="white"/>
              </w:rPr>
              <w:t>28/10/2022</w:t>
            </w:r>
          </w:p>
        </w:tc>
        <w:tc>
          <w:tcPr>
            <w:tcW w:w="1560" w:type="dxa"/>
            <w:shd w:val="clear" w:color="auto" w:fill="auto"/>
            <w:tcMar>
              <w:top w:w="100" w:type="dxa"/>
              <w:left w:w="100" w:type="dxa"/>
              <w:bottom w:w="100" w:type="dxa"/>
              <w:right w:w="100" w:type="dxa"/>
            </w:tcMar>
          </w:tcPr>
          <w:p w14:paraId="0C3CA5E8" w14:textId="0610CB00" w:rsidR="00E63E55" w:rsidRDefault="00E63E55" w:rsidP="00E63E55">
            <w:pPr>
              <w:jc w:val="center"/>
              <w:rPr>
                <w:rFonts w:ascii="Times New Roman" w:hAnsi="Times New Roman"/>
                <w:highlight w:val="white"/>
              </w:rPr>
            </w:pPr>
            <w:r>
              <w:rPr>
                <w:rFonts w:ascii="Times New Roman" w:hAnsi="Times New Roman"/>
                <w:highlight w:val="white"/>
              </w:rPr>
              <w:t>31/10/2022</w:t>
            </w:r>
          </w:p>
        </w:tc>
        <w:tc>
          <w:tcPr>
            <w:tcW w:w="1134" w:type="dxa"/>
            <w:shd w:val="clear" w:color="auto" w:fill="auto"/>
            <w:tcMar>
              <w:top w:w="100" w:type="dxa"/>
              <w:left w:w="100" w:type="dxa"/>
              <w:bottom w:w="100" w:type="dxa"/>
              <w:right w:w="100" w:type="dxa"/>
            </w:tcMar>
          </w:tcPr>
          <w:p w14:paraId="0DB57220" w14:textId="4D487313"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5</w:t>
            </w:r>
          </w:p>
        </w:tc>
        <w:tc>
          <w:tcPr>
            <w:tcW w:w="807" w:type="dxa"/>
            <w:shd w:val="clear" w:color="auto" w:fill="auto"/>
            <w:tcMar>
              <w:top w:w="100" w:type="dxa"/>
              <w:left w:w="100" w:type="dxa"/>
              <w:bottom w:w="100" w:type="dxa"/>
              <w:right w:w="100" w:type="dxa"/>
            </w:tcMar>
          </w:tcPr>
          <w:p w14:paraId="04E7FBFD" w14:textId="0FD27520"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100%</w:t>
            </w:r>
          </w:p>
        </w:tc>
      </w:tr>
      <w:tr w:rsidR="00E63E55" w:rsidRPr="0073400D" w14:paraId="38BF4706" w14:textId="77777777" w:rsidTr="009E3C48">
        <w:tc>
          <w:tcPr>
            <w:tcW w:w="820" w:type="dxa"/>
            <w:shd w:val="clear" w:color="auto" w:fill="auto"/>
            <w:tcMar>
              <w:top w:w="100" w:type="dxa"/>
              <w:left w:w="100" w:type="dxa"/>
              <w:bottom w:w="100" w:type="dxa"/>
              <w:right w:w="100" w:type="dxa"/>
            </w:tcMar>
          </w:tcPr>
          <w:p w14:paraId="120B040E" w14:textId="69214DAE" w:rsidR="00E63E55" w:rsidRDefault="00E63E55" w:rsidP="00E63E55">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22.9</w:t>
            </w:r>
          </w:p>
        </w:tc>
        <w:tc>
          <w:tcPr>
            <w:tcW w:w="2147" w:type="dxa"/>
            <w:shd w:val="clear" w:color="auto" w:fill="auto"/>
            <w:tcMar>
              <w:top w:w="100" w:type="dxa"/>
              <w:left w:w="100" w:type="dxa"/>
              <w:bottom w:w="100" w:type="dxa"/>
              <w:right w:w="100" w:type="dxa"/>
            </w:tcMar>
          </w:tcPr>
          <w:p w14:paraId="4BA7504C" w14:textId="6C9AC08E"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Code Api CRUD cho giỏ hàng</w:t>
            </w:r>
          </w:p>
        </w:tc>
        <w:tc>
          <w:tcPr>
            <w:tcW w:w="1276" w:type="dxa"/>
            <w:shd w:val="clear" w:color="auto" w:fill="auto"/>
            <w:tcMar>
              <w:top w:w="100" w:type="dxa"/>
              <w:left w:w="100" w:type="dxa"/>
              <w:bottom w:w="100" w:type="dxa"/>
              <w:right w:w="100" w:type="dxa"/>
            </w:tcMar>
          </w:tcPr>
          <w:p w14:paraId="6CC04AD3" w14:textId="4E4D9176" w:rsidR="00E63E55" w:rsidRDefault="00E63E55" w:rsidP="00E63E55">
            <w:pPr>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28036AFA" w14:textId="05BEE1DA" w:rsidR="00E63E55" w:rsidRDefault="00E63E55" w:rsidP="00E63E55">
            <w:pPr>
              <w:widowControl w:val="0"/>
              <w:spacing w:line="360" w:lineRule="auto"/>
              <w:jc w:val="center"/>
              <w:rPr>
                <w:rFonts w:ascii="Times New Roman" w:hAnsi="Times New Roman"/>
                <w:highlight w:val="white"/>
              </w:rPr>
            </w:pPr>
            <w:r>
              <w:rPr>
                <w:rFonts w:ascii="Times New Roman" w:hAnsi="Times New Roman"/>
                <w:highlight w:val="white"/>
              </w:rPr>
              <w:t>1/11/2022</w:t>
            </w:r>
          </w:p>
        </w:tc>
        <w:tc>
          <w:tcPr>
            <w:tcW w:w="1560" w:type="dxa"/>
            <w:shd w:val="clear" w:color="auto" w:fill="auto"/>
            <w:tcMar>
              <w:top w:w="100" w:type="dxa"/>
              <w:left w:w="100" w:type="dxa"/>
              <w:bottom w:w="100" w:type="dxa"/>
              <w:right w:w="100" w:type="dxa"/>
            </w:tcMar>
          </w:tcPr>
          <w:p w14:paraId="262BC912" w14:textId="25B12537" w:rsidR="00E63E55" w:rsidRDefault="00E63E55" w:rsidP="00E63E55">
            <w:pPr>
              <w:jc w:val="center"/>
              <w:rPr>
                <w:rFonts w:ascii="Times New Roman" w:hAnsi="Times New Roman"/>
                <w:highlight w:val="white"/>
              </w:rPr>
            </w:pPr>
            <w:r>
              <w:rPr>
                <w:rFonts w:ascii="Times New Roman" w:hAnsi="Times New Roman"/>
                <w:highlight w:val="white"/>
              </w:rPr>
              <w:t>7/11/2022</w:t>
            </w:r>
          </w:p>
        </w:tc>
        <w:tc>
          <w:tcPr>
            <w:tcW w:w="1134" w:type="dxa"/>
            <w:shd w:val="clear" w:color="auto" w:fill="auto"/>
            <w:tcMar>
              <w:top w:w="100" w:type="dxa"/>
              <w:left w:w="100" w:type="dxa"/>
              <w:bottom w:w="100" w:type="dxa"/>
              <w:right w:w="100" w:type="dxa"/>
            </w:tcMar>
          </w:tcPr>
          <w:p w14:paraId="78CD7F9E" w14:textId="0C4DECFE"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12</w:t>
            </w:r>
          </w:p>
        </w:tc>
        <w:tc>
          <w:tcPr>
            <w:tcW w:w="807" w:type="dxa"/>
            <w:shd w:val="clear" w:color="auto" w:fill="auto"/>
            <w:tcMar>
              <w:top w:w="100" w:type="dxa"/>
              <w:left w:w="100" w:type="dxa"/>
              <w:bottom w:w="100" w:type="dxa"/>
              <w:right w:w="100" w:type="dxa"/>
            </w:tcMar>
          </w:tcPr>
          <w:p w14:paraId="7EA5C68F" w14:textId="29FD37F9"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100%</w:t>
            </w:r>
          </w:p>
        </w:tc>
      </w:tr>
      <w:tr w:rsidR="00E63E55" w:rsidRPr="0073400D" w14:paraId="31D18BFA" w14:textId="77777777" w:rsidTr="009E3C48">
        <w:tc>
          <w:tcPr>
            <w:tcW w:w="820" w:type="dxa"/>
            <w:shd w:val="clear" w:color="auto" w:fill="auto"/>
            <w:tcMar>
              <w:top w:w="100" w:type="dxa"/>
              <w:left w:w="100" w:type="dxa"/>
              <w:bottom w:w="100" w:type="dxa"/>
              <w:right w:w="100" w:type="dxa"/>
            </w:tcMar>
          </w:tcPr>
          <w:p w14:paraId="0694AE8A" w14:textId="44D2B724" w:rsidR="00E63E55" w:rsidRDefault="00E63E55" w:rsidP="00E63E55">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22.10</w:t>
            </w:r>
          </w:p>
        </w:tc>
        <w:tc>
          <w:tcPr>
            <w:tcW w:w="2147" w:type="dxa"/>
            <w:shd w:val="clear" w:color="auto" w:fill="auto"/>
            <w:tcMar>
              <w:top w:w="100" w:type="dxa"/>
              <w:left w:w="100" w:type="dxa"/>
              <w:bottom w:w="100" w:type="dxa"/>
              <w:right w:w="100" w:type="dxa"/>
            </w:tcMar>
          </w:tcPr>
          <w:p w14:paraId="10F89284" w14:textId="417FA788"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Code Api CRUD cho địa chỉ giao hàng</w:t>
            </w:r>
          </w:p>
        </w:tc>
        <w:tc>
          <w:tcPr>
            <w:tcW w:w="1276" w:type="dxa"/>
            <w:shd w:val="clear" w:color="auto" w:fill="auto"/>
            <w:tcMar>
              <w:top w:w="100" w:type="dxa"/>
              <w:left w:w="100" w:type="dxa"/>
              <w:bottom w:w="100" w:type="dxa"/>
              <w:right w:w="100" w:type="dxa"/>
            </w:tcMar>
          </w:tcPr>
          <w:p w14:paraId="2B199624" w14:textId="6BBBFC3D" w:rsidR="00E63E55" w:rsidRDefault="00E63E55" w:rsidP="00E63E55">
            <w:pPr>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0FA1A1CC" w14:textId="7494BE2E" w:rsidR="00E63E55" w:rsidRDefault="00E63E55" w:rsidP="00E63E55">
            <w:pPr>
              <w:widowControl w:val="0"/>
              <w:spacing w:line="360" w:lineRule="auto"/>
              <w:jc w:val="center"/>
              <w:rPr>
                <w:rFonts w:ascii="Times New Roman" w:hAnsi="Times New Roman"/>
                <w:highlight w:val="white"/>
              </w:rPr>
            </w:pPr>
            <w:r>
              <w:rPr>
                <w:rFonts w:ascii="Times New Roman" w:hAnsi="Times New Roman"/>
                <w:highlight w:val="white"/>
              </w:rPr>
              <w:t>10/11/2022</w:t>
            </w:r>
          </w:p>
        </w:tc>
        <w:tc>
          <w:tcPr>
            <w:tcW w:w="1560" w:type="dxa"/>
            <w:shd w:val="clear" w:color="auto" w:fill="auto"/>
            <w:tcMar>
              <w:top w:w="100" w:type="dxa"/>
              <w:left w:w="100" w:type="dxa"/>
              <w:bottom w:w="100" w:type="dxa"/>
              <w:right w:w="100" w:type="dxa"/>
            </w:tcMar>
          </w:tcPr>
          <w:p w14:paraId="46C8C3DC" w14:textId="19E71552" w:rsidR="00E63E55" w:rsidRDefault="00E63E55" w:rsidP="00E63E55">
            <w:pPr>
              <w:jc w:val="center"/>
              <w:rPr>
                <w:rFonts w:ascii="Times New Roman" w:hAnsi="Times New Roman"/>
                <w:highlight w:val="white"/>
              </w:rPr>
            </w:pPr>
            <w:r>
              <w:rPr>
                <w:rFonts w:ascii="Times New Roman" w:hAnsi="Times New Roman"/>
                <w:highlight w:val="white"/>
              </w:rPr>
              <w:t>13/11/2022</w:t>
            </w:r>
          </w:p>
        </w:tc>
        <w:tc>
          <w:tcPr>
            <w:tcW w:w="1134" w:type="dxa"/>
            <w:shd w:val="clear" w:color="auto" w:fill="auto"/>
            <w:tcMar>
              <w:top w:w="100" w:type="dxa"/>
              <w:left w:w="100" w:type="dxa"/>
              <w:bottom w:w="100" w:type="dxa"/>
              <w:right w:w="100" w:type="dxa"/>
            </w:tcMar>
          </w:tcPr>
          <w:p w14:paraId="1F0EA3F8" w14:textId="5129BCFC"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6</w:t>
            </w:r>
          </w:p>
        </w:tc>
        <w:tc>
          <w:tcPr>
            <w:tcW w:w="807" w:type="dxa"/>
            <w:shd w:val="clear" w:color="auto" w:fill="auto"/>
            <w:tcMar>
              <w:top w:w="100" w:type="dxa"/>
              <w:left w:w="100" w:type="dxa"/>
              <w:bottom w:w="100" w:type="dxa"/>
              <w:right w:w="100" w:type="dxa"/>
            </w:tcMar>
          </w:tcPr>
          <w:p w14:paraId="0FB51ACB" w14:textId="0A14CD81"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100%</w:t>
            </w:r>
          </w:p>
        </w:tc>
      </w:tr>
      <w:tr w:rsidR="00E63E55" w:rsidRPr="0073400D" w14:paraId="5B5AE2BF" w14:textId="77777777" w:rsidTr="009E3C48">
        <w:tc>
          <w:tcPr>
            <w:tcW w:w="820" w:type="dxa"/>
            <w:shd w:val="clear" w:color="auto" w:fill="auto"/>
            <w:tcMar>
              <w:top w:w="100" w:type="dxa"/>
              <w:left w:w="100" w:type="dxa"/>
              <w:bottom w:w="100" w:type="dxa"/>
              <w:right w:w="100" w:type="dxa"/>
            </w:tcMar>
          </w:tcPr>
          <w:p w14:paraId="673BE598" w14:textId="256379D2" w:rsidR="00E63E55" w:rsidRDefault="00E63E55" w:rsidP="00E63E55">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22.11</w:t>
            </w:r>
          </w:p>
        </w:tc>
        <w:tc>
          <w:tcPr>
            <w:tcW w:w="2147" w:type="dxa"/>
            <w:shd w:val="clear" w:color="auto" w:fill="auto"/>
            <w:tcMar>
              <w:top w:w="100" w:type="dxa"/>
              <w:left w:w="100" w:type="dxa"/>
              <w:bottom w:w="100" w:type="dxa"/>
              <w:right w:w="100" w:type="dxa"/>
            </w:tcMar>
          </w:tcPr>
          <w:p w14:paraId="7FE3D414" w14:textId="0AA1A818"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Code Api Order</w:t>
            </w:r>
          </w:p>
        </w:tc>
        <w:tc>
          <w:tcPr>
            <w:tcW w:w="1276" w:type="dxa"/>
            <w:shd w:val="clear" w:color="auto" w:fill="auto"/>
            <w:tcMar>
              <w:top w:w="100" w:type="dxa"/>
              <w:left w:w="100" w:type="dxa"/>
              <w:bottom w:w="100" w:type="dxa"/>
              <w:right w:w="100" w:type="dxa"/>
            </w:tcMar>
          </w:tcPr>
          <w:p w14:paraId="624BF7A1" w14:textId="0966F432" w:rsidR="00E63E55" w:rsidRDefault="00E63E55" w:rsidP="00E63E55">
            <w:pPr>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1767B8C7" w14:textId="25E1105A" w:rsidR="00E63E55" w:rsidRDefault="00E63E55" w:rsidP="00E63E55">
            <w:pPr>
              <w:widowControl w:val="0"/>
              <w:spacing w:line="360" w:lineRule="auto"/>
              <w:jc w:val="center"/>
              <w:rPr>
                <w:rFonts w:ascii="Times New Roman" w:hAnsi="Times New Roman"/>
                <w:highlight w:val="white"/>
              </w:rPr>
            </w:pPr>
            <w:r>
              <w:rPr>
                <w:rFonts w:ascii="Times New Roman" w:hAnsi="Times New Roman"/>
                <w:highlight w:val="white"/>
              </w:rPr>
              <w:t>14/11/2022</w:t>
            </w:r>
          </w:p>
        </w:tc>
        <w:tc>
          <w:tcPr>
            <w:tcW w:w="1560" w:type="dxa"/>
            <w:shd w:val="clear" w:color="auto" w:fill="auto"/>
            <w:tcMar>
              <w:top w:w="100" w:type="dxa"/>
              <w:left w:w="100" w:type="dxa"/>
              <w:bottom w:w="100" w:type="dxa"/>
              <w:right w:w="100" w:type="dxa"/>
            </w:tcMar>
          </w:tcPr>
          <w:p w14:paraId="0128633E" w14:textId="4F4E39FA" w:rsidR="00E63E55" w:rsidRDefault="00E63E55" w:rsidP="00E63E55">
            <w:pPr>
              <w:jc w:val="center"/>
              <w:rPr>
                <w:rFonts w:ascii="Times New Roman" w:hAnsi="Times New Roman"/>
                <w:highlight w:val="white"/>
              </w:rPr>
            </w:pPr>
            <w:r>
              <w:rPr>
                <w:rFonts w:ascii="Times New Roman" w:hAnsi="Times New Roman"/>
                <w:highlight w:val="white"/>
              </w:rPr>
              <w:t>16/11/2022</w:t>
            </w:r>
          </w:p>
        </w:tc>
        <w:tc>
          <w:tcPr>
            <w:tcW w:w="1134" w:type="dxa"/>
            <w:shd w:val="clear" w:color="auto" w:fill="auto"/>
            <w:tcMar>
              <w:top w:w="100" w:type="dxa"/>
              <w:left w:w="100" w:type="dxa"/>
              <w:bottom w:w="100" w:type="dxa"/>
              <w:right w:w="100" w:type="dxa"/>
            </w:tcMar>
          </w:tcPr>
          <w:p w14:paraId="0573F6CD" w14:textId="0712FE2C"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4</w:t>
            </w:r>
          </w:p>
        </w:tc>
        <w:tc>
          <w:tcPr>
            <w:tcW w:w="807" w:type="dxa"/>
            <w:shd w:val="clear" w:color="auto" w:fill="auto"/>
            <w:tcMar>
              <w:top w:w="100" w:type="dxa"/>
              <w:left w:w="100" w:type="dxa"/>
              <w:bottom w:w="100" w:type="dxa"/>
              <w:right w:w="100" w:type="dxa"/>
            </w:tcMar>
          </w:tcPr>
          <w:p w14:paraId="4CCFCF92" w14:textId="6F10EB67"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100%</w:t>
            </w:r>
          </w:p>
        </w:tc>
      </w:tr>
      <w:tr w:rsidR="00E63E55" w:rsidRPr="0073400D" w14:paraId="69F536A9" w14:textId="77777777" w:rsidTr="009E3C48">
        <w:tc>
          <w:tcPr>
            <w:tcW w:w="820" w:type="dxa"/>
            <w:shd w:val="clear" w:color="auto" w:fill="auto"/>
            <w:tcMar>
              <w:top w:w="100" w:type="dxa"/>
              <w:left w:w="100" w:type="dxa"/>
              <w:bottom w:w="100" w:type="dxa"/>
              <w:right w:w="100" w:type="dxa"/>
            </w:tcMar>
          </w:tcPr>
          <w:p w14:paraId="202279BA" w14:textId="04880161" w:rsidR="00E63E55" w:rsidRDefault="00E63E55" w:rsidP="00E63E55">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22.12</w:t>
            </w:r>
          </w:p>
        </w:tc>
        <w:tc>
          <w:tcPr>
            <w:tcW w:w="2147" w:type="dxa"/>
            <w:shd w:val="clear" w:color="auto" w:fill="auto"/>
            <w:tcMar>
              <w:top w:w="100" w:type="dxa"/>
              <w:left w:w="100" w:type="dxa"/>
              <w:bottom w:w="100" w:type="dxa"/>
              <w:right w:w="100" w:type="dxa"/>
            </w:tcMar>
          </w:tcPr>
          <w:p w14:paraId="65A48A84" w14:textId="540E6EF2"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Code api đổi mật khẩu</w:t>
            </w:r>
          </w:p>
        </w:tc>
        <w:tc>
          <w:tcPr>
            <w:tcW w:w="1276" w:type="dxa"/>
            <w:shd w:val="clear" w:color="auto" w:fill="auto"/>
            <w:tcMar>
              <w:top w:w="100" w:type="dxa"/>
              <w:left w:w="100" w:type="dxa"/>
              <w:bottom w:w="100" w:type="dxa"/>
              <w:right w:w="100" w:type="dxa"/>
            </w:tcMar>
          </w:tcPr>
          <w:p w14:paraId="7462E1C3" w14:textId="05B84BB9" w:rsidR="00E63E55" w:rsidRDefault="00E63E55" w:rsidP="00E63E55">
            <w:pPr>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107BE0B1" w14:textId="57D33DA5" w:rsidR="00E63E55" w:rsidRDefault="00E63E55" w:rsidP="00E63E55">
            <w:pPr>
              <w:widowControl w:val="0"/>
              <w:spacing w:line="360" w:lineRule="auto"/>
              <w:jc w:val="center"/>
              <w:rPr>
                <w:rFonts w:ascii="Times New Roman" w:hAnsi="Times New Roman"/>
                <w:highlight w:val="white"/>
              </w:rPr>
            </w:pPr>
            <w:r>
              <w:rPr>
                <w:rFonts w:ascii="Times New Roman" w:hAnsi="Times New Roman"/>
                <w:highlight w:val="white"/>
              </w:rPr>
              <w:t>17/11/2022</w:t>
            </w:r>
          </w:p>
        </w:tc>
        <w:tc>
          <w:tcPr>
            <w:tcW w:w="1560" w:type="dxa"/>
            <w:shd w:val="clear" w:color="auto" w:fill="auto"/>
            <w:tcMar>
              <w:top w:w="100" w:type="dxa"/>
              <w:left w:w="100" w:type="dxa"/>
              <w:bottom w:w="100" w:type="dxa"/>
              <w:right w:w="100" w:type="dxa"/>
            </w:tcMar>
          </w:tcPr>
          <w:p w14:paraId="7B679AAC" w14:textId="338D5927" w:rsidR="00E63E55" w:rsidRDefault="00E63E55" w:rsidP="00E63E55">
            <w:pPr>
              <w:jc w:val="center"/>
              <w:rPr>
                <w:rFonts w:ascii="Times New Roman" w:hAnsi="Times New Roman"/>
                <w:highlight w:val="white"/>
              </w:rPr>
            </w:pPr>
            <w:r>
              <w:rPr>
                <w:rFonts w:ascii="Times New Roman" w:hAnsi="Times New Roman"/>
                <w:highlight w:val="white"/>
              </w:rPr>
              <w:t>18/11/2022</w:t>
            </w:r>
          </w:p>
        </w:tc>
        <w:tc>
          <w:tcPr>
            <w:tcW w:w="1134" w:type="dxa"/>
            <w:shd w:val="clear" w:color="auto" w:fill="auto"/>
            <w:tcMar>
              <w:top w:w="100" w:type="dxa"/>
              <w:left w:w="100" w:type="dxa"/>
              <w:bottom w:w="100" w:type="dxa"/>
              <w:right w:w="100" w:type="dxa"/>
            </w:tcMar>
          </w:tcPr>
          <w:p w14:paraId="50A5B76A" w14:textId="50A1E9C9"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3</w:t>
            </w:r>
          </w:p>
        </w:tc>
        <w:tc>
          <w:tcPr>
            <w:tcW w:w="807" w:type="dxa"/>
            <w:shd w:val="clear" w:color="auto" w:fill="auto"/>
            <w:tcMar>
              <w:top w:w="100" w:type="dxa"/>
              <w:left w:w="100" w:type="dxa"/>
              <w:bottom w:w="100" w:type="dxa"/>
              <w:right w:w="100" w:type="dxa"/>
            </w:tcMar>
          </w:tcPr>
          <w:p w14:paraId="007A2BF6" w14:textId="1DA89B4C"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100%</w:t>
            </w:r>
          </w:p>
        </w:tc>
      </w:tr>
      <w:tr w:rsidR="00E63E55" w:rsidRPr="0073400D" w14:paraId="490D5934" w14:textId="77777777" w:rsidTr="009E3C48">
        <w:tc>
          <w:tcPr>
            <w:tcW w:w="820" w:type="dxa"/>
            <w:shd w:val="clear" w:color="auto" w:fill="auto"/>
            <w:tcMar>
              <w:top w:w="100" w:type="dxa"/>
              <w:left w:w="100" w:type="dxa"/>
              <w:bottom w:w="100" w:type="dxa"/>
              <w:right w:w="100" w:type="dxa"/>
            </w:tcMar>
          </w:tcPr>
          <w:p w14:paraId="683801A7" w14:textId="4746C25F" w:rsidR="00E63E55" w:rsidRDefault="00E63E55" w:rsidP="00E63E55">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22.13</w:t>
            </w:r>
          </w:p>
        </w:tc>
        <w:tc>
          <w:tcPr>
            <w:tcW w:w="2147" w:type="dxa"/>
            <w:shd w:val="clear" w:color="auto" w:fill="auto"/>
            <w:tcMar>
              <w:top w:w="100" w:type="dxa"/>
              <w:left w:w="100" w:type="dxa"/>
              <w:bottom w:w="100" w:type="dxa"/>
              <w:right w:w="100" w:type="dxa"/>
            </w:tcMar>
          </w:tcPr>
          <w:p w14:paraId="47A46405" w14:textId="1C8898AC"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Code api Quên mật khẩu</w:t>
            </w:r>
          </w:p>
        </w:tc>
        <w:tc>
          <w:tcPr>
            <w:tcW w:w="1276" w:type="dxa"/>
            <w:shd w:val="clear" w:color="auto" w:fill="auto"/>
            <w:tcMar>
              <w:top w:w="100" w:type="dxa"/>
              <w:left w:w="100" w:type="dxa"/>
              <w:bottom w:w="100" w:type="dxa"/>
              <w:right w:w="100" w:type="dxa"/>
            </w:tcMar>
          </w:tcPr>
          <w:p w14:paraId="089DF36E" w14:textId="126FF7A6" w:rsidR="00E63E55" w:rsidRDefault="00E63E55" w:rsidP="00E63E55">
            <w:pPr>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2E906DBF" w14:textId="78076C03" w:rsidR="00E63E55" w:rsidRDefault="00E63E55" w:rsidP="00E63E55">
            <w:pPr>
              <w:widowControl w:val="0"/>
              <w:spacing w:line="360" w:lineRule="auto"/>
              <w:jc w:val="center"/>
              <w:rPr>
                <w:rFonts w:ascii="Times New Roman" w:hAnsi="Times New Roman"/>
                <w:highlight w:val="white"/>
              </w:rPr>
            </w:pPr>
            <w:r>
              <w:rPr>
                <w:rFonts w:ascii="Times New Roman" w:hAnsi="Times New Roman"/>
                <w:highlight w:val="white"/>
              </w:rPr>
              <w:t>20/11/2022</w:t>
            </w:r>
          </w:p>
        </w:tc>
        <w:tc>
          <w:tcPr>
            <w:tcW w:w="1560" w:type="dxa"/>
            <w:shd w:val="clear" w:color="auto" w:fill="auto"/>
            <w:tcMar>
              <w:top w:w="100" w:type="dxa"/>
              <w:left w:w="100" w:type="dxa"/>
              <w:bottom w:w="100" w:type="dxa"/>
              <w:right w:w="100" w:type="dxa"/>
            </w:tcMar>
          </w:tcPr>
          <w:p w14:paraId="75CF075C" w14:textId="6C15B393" w:rsidR="00E63E55" w:rsidRDefault="00E63E55" w:rsidP="00E63E55">
            <w:pPr>
              <w:jc w:val="center"/>
              <w:rPr>
                <w:rFonts w:ascii="Times New Roman" w:hAnsi="Times New Roman"/>
                <w:highlight w:val="white"/>
              </w:rPr>
            </w:pPr>
            <w:r>
              <w:rPr>
                <w:rFonts w:ascii="Times New Roman" w:hAnsi="Times New Roman"/>
                <w:highlight w:val="white"/>
              </w:rPr>
              <w:t>23/11/2022</w:t>
            </w:r>
          </w:p>
        </w:tc>
        <w:tc>
          <w:tcPr>
            <w:tcW w:w="1134" w:type="dxa"/>
            <w:shd w:val="clear" w:color="auto" w:fill="auto"/>
            <w:tcMar>
              <w:top w:w="100" w:type="dxa"/>
              <w:left w:w="100" w:type="dxa"/>
              <w:bottom w:w="100" w:type="dxa"/>
              <w:right w:w="100" w:type="dxa"/>
            </w:tcMar>
          </w:tcPr>
          <w:p w14:paraId="225A3F7F" w14:textId="1796FDF9"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7</w:t>
            </w:r>
          </w:p>
        </w:tc>
        <w:tc>
          <w:tcPr>
            <w:tcW w:w="807" w:type="dxa"/>
            <w:shd w:val="clear" w:color="auto" w:fill="auto"/>
            <w:tcMar>
              <w:top w:w="100" w:type="dxa"/>
              <w:left w:w="100" w:type="dxa"/>
              <w:bottom w:w="100" w:type="dxa"/>
              <w:right w:w="100" w:type="dxa"/>
            </w:tcMar>
          </w:tcPr>
          <w:p w14:paraId="7B42B457" w14:textId="16392488"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100%</w:t>
            </w:r>
          </w:p>
        </w:tc>
      </w:tr>
      <w:tr w:rsidR="00E63E55" w:rsidRPr="0073400D" w14:paraId="453210DE" w14:textId="77777777" w:rsidTr="009E3C48">
        <w:tc>
          <w:tcPr>
            <w:tcW w:w="820" w:type="dxa"/>
            <w:shd w:val="clear" w:color="auto" w:fill="auto"/>
            <w:tcMar>
              <w:top w:w="100" w:type="dxa"/>
              <w:left w:w="100" w:type="dxa"/>
              <w:bottom w:w="100" w:type="dxa"/>
              <w:right w:w="100" w:type="dxa"/>
            </w:tcMar>
          </w:tcPr>
          <w:p w14:paraId="664A588C" w14:textId="17CF1CA6" w:rsidR="00E63E55" w:rsidRDefault="00E63E55" w:rsidP="00E63E55">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22.14</w:t>
            </w:r>
          </w:p>
        </w:tc>
        <w:tc>
          <w:tcPr>
            <w:tcW w:w="2147" w:type="dxa"/>
            <w:shd w:val="clear" w:color="auto" w:fill="auto"/>
            <w:tcMar>
              <w:top w:w="100" w:type="dxa"/>
              <w:left w:w="100" w:type="dxa"/>
              <w:bottom w:w="100" w:type="dxa"/>
              <w:right w:w="100" w:type="dxa"/>
            </w:tcMar>
          </w:tcPr>
          <w:p w14:paraId="4D33EF51" w14:textId="6D5FE1D1"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 xml:space="preserve">Code api khôi phục mật khẩu </w:t>
            </w:r>
          </w:p>
        </w:tc>
        <w:tc>
          <w:tcPr>
            <w:tcW w:w="1276" w:type="dxa"/>
            <w:shd w:val="clear" w:color="auto" w:fill="auto"/>
            <w:tcMar>
              <w:top w:w="100" w:type="dxa"/>
              <w:left w:w="100" w:type="dxa"/>
              <w:bottom w:w="100" w:type="dxa"/>
              <w:right w:w="100" w:type="dxa"/>
            </w:tcMar>
          </w:tcPr>
          <w:p w14:paraId="5C70C4F3" w14:textId="781BE469" w:rsidR="00E63E55" w:rsidRDefault="00E63E55" w:rsidP="00E63E55">
            <w:pPr>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6D4085E7" w14:textId="74289114" w:rsidR="00E63E55" w:rsidRDefault="00E63E55" w:rsidP="00E63E55">
            <w:pPr>
              <w:widowControl w:val="0"/>
              <w:spacing w:line="360" w:lineRule="auto"/>
              <w:jc w:val="center"/>
              <w:rPr>
                <w:rFonts w:ascii="Times New Roman" w:hAnsi="Times New Roman"/>
                <w:highlight w:val="white"/>
              </w:rPr>
            </w:pPr>
            <w:r>
              <w:rPr>
                <w:rFonts w:ascii="Times New Roman" w:hAnsi="Times New Roman"/>
                <w:highlight w:val="white"/>
              </w:rPr>
              <w:t>24/11/2022</w:t>
            </w:r>
          </w:p>
        </w:tc>
        <w:tc>
          <w:tcPr>
            <w:tcW w:w="1560" w:type="dxa"/>
            <w:shd w:val="clear" w:color="auto" w:fill="auto"/>
            <w:tcMar>
              <w:top w:w="100" w:type="dxa"/>
              <w:left w:w="100" w:type="dxa"/>
              <w:bottom w:w="100" w:type="dxa"/>
              <w:right w:w="100" w:type="dxa"/>
            </w:tcMar>
          </w:tcPr>
          <w:p w14:paraId="5F5DD0C6" w14:textId="4CB0A86E" w:rsidR="00E63E55" w:rsidRDefault="00E63E55" w:rsidP="00E63E55">
            <w:pPr>
              <w:jc w:val="center"/>
              <w:rPr>
                <w:rFonts w:ascii="Times New Roman" w:hAnsi="Times New Roman"/>
                <w:highlight w:val="white"/>
              </w:rPr>
            </w:pPr>
            <w:r>
              <w:rPr>
                <w:rFonts w:ascii="Times New Roman" w:hAnsi="Times New Roman"/>
                <w:highlight w:val="white"/>
              </w:rPr>
              <w:t>26/11/2022</w:t>
            </w:r>
          </w:p>
        </w:tc>
        <w:tc>
          <w:tcPr>
            <w:tcW w:w="1134" w:type="dxa"/>
            <w:shd w:val="clear" w:color="auto" w:fill="auto"/>
            <w:tcMar>
              <w:top w:w="100" w:type="dxa"/>
              <w:left w:w="100" w:type="dxa"/>
              <w:bottom w:w="100" w:type="dxa"/>
              <w:right w:w="100" w:type="dxa"/>
            </w:tcMar>
          </w:tcPr>
          <w:p w14:paraId="2D1F1E76" w14:textId="1251722F"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3</w:t>
            </w:r>
          </w:p>
        </w:tc>
        <w:tc>
          <w:tcPr>
            <w:tcW w:w="807" w:type="dxa"/>
            <w:shd w:val="clear" w:color="auto" w:fill="auto"/>
            <w:tcMar>
              <w:top w:w="100" w:type="dxa"/>
              <w:left w:w="100" w:type="dxa"/>
              <w:bottom w:w="100" w:type="dxa"/>
              <w:right w:w="100" w:type="dxa"/>
            </w:tcMar>
          </w:tcPr>
          <w:p w14:paraId="1DE0693D" w14:textId="174A5FDA" w:rsidR="00E63E55" w:rsidRDefault="00E63E55" w:rsidP="00E63E55">
            <w:pPr>
              <w:widowControl w:val="0"/>
              <w:spacing w:line="360" w:lineRule="auto"/>
              <w:rPr>
                <w:rFonts w:ascii="Times New Roman" w:hAnsi="Times New Roman"/>
                <w:highlight w:val="white"/>
              </w:rPr>
            </w:pPr>
            <w:r>
              <w:rPr>
                <w:rFonts w:ascii="Times New Roman" w:hAnsi="Times New Roman"/>
                <w:highlight w:val="white"/>
              </w:rPr>
              <w:t>100%</w:t>
            </w:r>
          </w:p>
        </w:tc>
      </w:tr>
      <w:tr w:rsidR="00910631" w:rsidRPr="0073400D" w14:paraId="3BFE8E0F" w14:textId="77777777" w:rsidTr="009E3C48">
        <w:tc>
          <w:tcPr>
            <w:tcW w:w="820" w:type="dxa"/>
            <w:shd w:val="clear" w:color="auto" w:fill="auto"/>
            <w:tcMar>
              <w:top w:w="100" w:type="dxa"/>
              <w:left w:w="100" w:type="dxa"/>
              <w:bottom w:w="100" w:type="dxa"/>
              <w:right w:w="100" w:type="dxa"/>
            </w:tcMar>
          </w:tcPr>
          <w:p w14:paraId="2473B9DD" w14:textId="441E8DE9" w:rsidR="00910631" w:rsidRDefault="00910631" w:rsidP="00910631">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22.15</w:t>
            </w:r>
          </w:p>
        </w:tc>
        <w:tc>
          <w:tcPr>
            <w:tcW w:w="2147" w:type="dxa"/>
            <w:shd w:val="clear" w:color="auto" w:fill="auto"/>
            <w:tcMar>
              <w:top w:w="100" w:type="dxa"/>
              <w:left w:w="100" w:type="dxa"/>
              <w:bottom w:w="100" w:type="dxa"/>
              <w:right w:w="100" w:type="dxa"/>
            </w:tcMar>
          </w:tcPr>
          <w:p w14:paraId="06AE2735" w14:textId="1C70EBA4" w:rsidR="00910631" w:rsidRDefault="00910631" w:rsidP="00910631">
            <w:pPr>
              <w:widowControl w:val="0"/>
              <w:spacing w:line="360" w:lineRule="auto"/>
              <w:rPr>
                <w:rFonts w:ascii="Times New Roman" w:hAnsi="Times New Roman"/>
                <w:highlight w:val="white"/>
              </w:rPr>
            </w:pPr>
            <w:r>
              <w:rPr>
                <w:rFonts w:ascii="Times New Roman" w:hAnsi="Times New Roman"/>
                <w:highlight w:val="white"/>
              </w:rPr>
              <w:t>Code api Hủy Order</w:t>
            </w:r>
          </w:p>
        </w:tc>
        <w:tc>
          <w:tcPr>
            <w:tcW w:w="1276" w:type="dxa"/>
            <w:shd w:val="clear" w:color="auto" w:fill="auto"/>
            <w:tcMar>
              <w:top w:w="100" w:type="dxa"/>
              <w:left w:w="100" w:type="dxa"/>
              <w:bottom w:w="100" w:type="dxa"/>
              <w:right w:w="100" w:type="dxa"/>
            </w:tcMar>
          </w:tcPr>
          <w:p w14:paraId="6222E083" w14:textId="07CF72D0" w:rsidR="00910631" w:rsidRDefault="00910631" w:rsidP="00910631">
            <w:pPr>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6F0BEDA2" w14:textId="206A3675" w:rsidR="00910631" w:rsidRDefault="00910631" w:rsidP="00910631">
            <w:pPr>
              <w:widowControl w:val="0"/>
              <w:spacing w:line="360" w:lineRule="auto"/>
              <w:jc w:val="center"/>
              <w:rPr>
                <w:rFonts w:ascii="Times New Roman" w:hAnsi="Times New Roman"/>
                <w:highlight w:val="white"/>
              </w:rPr>
            </w:pPr>
            <w:r>
              <w:rPr>
                <w:rFonts w:ascii="Times New Roman" w:hAnsi="Times New Roman"/>
                <w:highlight w:val="white"/>
              </w:rPr>
              <w:t>27/11/2022</w:t>
            </w:r>
          </w:p>
        </w:tc>
        <w:tc>
          <w:tcPr>
            <w:tcW w:w="1560" w:type="dxa"/>
            <w:shd w:val="clear" w:color="auto" w:fill="auto"/>
            <w:tcMar>
              <w:top w:w="100" w:type="dxa"/>
              <w:left w:w="100" w:type="dxa"/>
              <w:bottom w:w="100" w:type="dxa"/>
              <w:right w:w="100" w:type="dxa"/>
            </w:tcMar>
          </w:tcPr>
          <w:p w14:paraId="37A85D35" w14:textId="7B1D9400" w:rsidR="00910631" w:rsidRDefault="00910631" w:rsidP="00910631">
            <w:pPr>
              <w:jc w:val="center"/>
              <w:rPr>
                <w:rFonts w:ascii="Times New Roman" w:hAnsi="Times New Roman"/>
                <w:highlight w:val="white"/>
              </w:rPr>
            </w:pPr>
            <w:r>
              <w:rPr>
                <w:rFonts w:ascii="Times New Roman" w:hAnsi="Times New Roman"/>
                <w:highlight w:val="white"/>
              </w:rPr>
              <w:t>29/11/2022</w:t>
            </w:r>
          </w:p>
        </w:tc>
        <w:tc>
          <w:tcPr>
            <w:tcW w:w="1134" w:type="dxa"/>
            <w:shd w:val="clear" w:color="auto" w:fill="auto"/>
            <w:tcMar>
              <w:top w:w="100" w:type="dxa"/>
              <w:left w:w="100" w:type="dxa"/>
              <w:bottom w:w="100" w:type="dxa"/>
              <w:right w:w="100" w:type="dxa"/>
            </w:tcMar>
          </w:tcPr>
          <w:p w14:paraId="510C8FBF" w14:textId="38C3AFF9" w:rsidR="00910631" w:rsidRDefault="00910631" w:rsidP="00910631">
            <w:pPr>
              <w:widowControl w:val="0"/>
              <w:spacing w:line="360" w:lineRule="auto"/>
              <w:rPr>
                <w:rFonts w:ascii="Times New Roman" w:hAnsi="Times New Roman"/>
                <w:highlight w:val="white"/>
              </w:rPr>
            </w:pPr>
            <w:r>
              <w:rPr>
                <w:rFonts w:ascii="Times New Roman" w:hAnsi="Times New Roman"/>
                <w:highlight w:val="white"/>
              </w:rPr>
              <w:t>6</w:t>
            </w:r>
          </w:p>
        </w:tc>
        <w:tc>
          <w:tcPr>
            <w:tcW w:w="807" w:type="dxa"/>
            <w:shd w:val="clear" w:color="auto" w:fill="auto"/>
            <w:tcMar>
              <w:top w:w="100" w:type="dxa"/>
              <w:left w:w="100" w:type="dxa"/>
              <w:bottom w:w="100" w:type="dxa"/>
              <w:right w:w="100" w:type="dxa"/>
            </w:tcMar>
          </w:tcPr>
          <w:p w14:paraId="69F375E4" w14:textId="3B7DBAA8" w:rsidR="00910631" w:rsidRDefault="00910631" w:rsidP="00910631">
            <w:pPr>
              <w:widowControl w:val="0"/>
              <w:spacing w:line="360" w:lineRule="auto"/>
              <w:rPr>
                <w:rFonts w:ascii="Times New Roman" w:hAnsi="Times New Roman"/>
                <w:highlight w:val="white"/>
              </w:rPr>
            </w:pPr>
            <w:r>
              <w:rPr>
                <w:rFonts w:ascii="Times New Roman" w:hAnsi="Times New Roman"/>
                <w:highlight w:val="white"/>
              </w:rPr>
              <w:t>100%</w:t>
            </w:r>
          </w:p>
        </w:tc>
      </w:tr>
      <w:tr w:rsidR="00910631" w:rsidRPr="0073400D" w14:paraId="27C24C7B" w14:textId="77777777" w:rsidTr="009E3C48">
        <w:tc>
          <w:tcPr>
            <w:tcW w:w="820" w:type="dxa"/>
            <w:shd w:val="clear" w:color="auto" w:fill="auto"/>
            <w:tcMar>
              <w:top w:w="100" w:type="dxa"/>
              <w:left w:w="100" w:type="dxa"/>
              <w:bottom w:w="100" w:type="dxa"/>
              <w:right w:w="100" w:type="dxa"/>
            </w:tcMar>
          </w:tcPr>
          <w:p w14:paraId="5A71E569" w14:textId="23F7C1EF" w:rsidR="00910631" w:rsidRDefault="00910631" w:rsidP="00910631">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22.16</w:t>
            </w:r>
          </w:p>
        </w:tc>
        <w:tc>
          <w:tcPr>
            <w:tcW w:w="2147" w:type="dxa"/>
            <w:shd w:val="clear" w:color="auto" w:fill="auto"/>
            <w:tcMar>
              <w:top w:w="100" w:type="dxa"/>
              <w:left w:w="100" w:type="dxa"/>
              <w:bottom w:w="100" w:type="dxa"/>
              <w:right w:w="100" w:type="dxa"/>
            </w:tcMar>
          </w:tcPr>
          <w:p w14:paraId="5E7AD179" w14:textId="0A7C3B2B" w:rsidR="00910631" w:rsidRDefault="00910631" w:rsidP="00910631">
            <w:pPr>
              <w:widowControl w:val="0"/>
              <w:spacing w:line="360" w:lineRule="auto"/>
              <w:rPr>
                <w:rFonts w:ascii="Times New Roman" w:hAnsi="Times New Roman"/>
                <w:highlight w:val="white"/>
              </w:rPr>
            </w:pPr>
            <w:r>
              <w:rPr>
                <w:rFonts w:ascii="Times New Roman" w:hAnsi="Times New Roman"/>
                <w:highlight w:val="white"/>
              </w:rPr>
              <w:t>Code api  get all Order theo User</w:t>
            </w:r>
          </w:p>
        </w:tc>
        <w:tc>
          <w:tcPr>
            <w:tcW w:w="1276" w:type="dxa"/>
            <w:shd w:val="clear" w:color="auto" w:fill="auto"/>
            <w:tcMar>
              <w:top w:w="100" w:type="dxa"/>
              <w:left w:w="100" w:type="dxa"/>
              <w:bottom w:w="100" w:type="dxa"/>
              <w:right w:w="100" w:type="dxa"/>
            </w:tcMar>
          </w:tcPr>
          <w:p w14:paraId="28C2F11D" w14:textId="04F529D9" w:rsidR="00910631" w:rsidRDefault="00910631" w:rsidP="00910631">
            <w:pPr>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59A8BD6D" w14:textId="28C039D4" w:rsidR="00910631" w:rsidRDefault="00910631" w:rsidP="00910631">
            <w:pPr>
              <w:widowControl w:val="0"/>
              <w:spacing w:line="360" w:lineRule="auto"/>
              <w:jc w:val="center"/>
              <w:rPr>
                <w:rFonts w:ascii="Times New Roman" w:hAnsi="Times New Roman"/>
                <w:highlight w:val="white"/>
              </w:rPr>
            </w:pPr>
            <w:r>
              <w:rPr>
                <w:rFonts w:ascii="Times New Roman" w:hAnsi="Times New Roman"/>
                <w:highlight w:val="white"/>
              </w:rPr>
              <w:t>30/11/2022</w:t>
            </w:r>
          </w:p>
        </w:tc>
        <w:tc>
          <w:tcPr>
            <w:tcW w:w="1560" w:type="dxa"/>
            <w:shd w:val="clear" w:color="auto" w:fill="auto"/>
            <w:tcMar>
              <w:top w:w="100" w:type="dxa"/>
              <w:left w:w="100" w:type="dxa"/>
              <w:bottom w:w="100" w:type="dxa"/>
              <w:right w:w="100" w:type="dxa"/>
            </w:tcMar>
          </w:tcPr>
          <w:p w14:paraId="3977DAE9" w14:textId="52B2457B" w:rsidR="00910631" w:rsidRDefault="00910631" w:rsidP="00910631">
            <w:pPr>
              <w:jc w:val="center"/>
              <w:rPr>
                <w:rFonts w:ascii="Times New Roman" w:hAnsi="Times New Roman"/>
                <w:highlight w:val="white"/>
              </w:rPr>
            </w:pPr>
            <w:r>
              <w:rPr>
                <w:rFonts w:ascii="Times New Roman" w:hAnsi="Times New Roman"/>
                <w:highlight w:val="white"/>
              </w:rPr>
              <w:t>1/12/2022</w:t>
            </w:r>
          </w:p>
        </w:tc>
        <w:tc>
          <w:tcPr>
            <w:tcW w:w="1134" w:type="dxa"/>
            <w:shd w:val="clear" w:color="auto" w:fill="auto"/>
            <w:tcMar>
              <w:top w:w="100" w:type="dxa"/>
              <w:left w:w="100" w:type="dxa"/>
              <w:bottom w:w="100" w:type="dxa"/>
              <w:right w:w="100" w:type="dxa"/>
            </w:tcMar>
          </w:tcPr>
          <w:p w14:paraId="4615EE17" w14:textId="1C2055B4" w:rsidR="00910631" w:rsidRDefault="00910631" w:rsidP="00910631">
            <w:pPr>
              <w:widowControl w:val="0"/>
              <w:spacing w:line="360" w:lineRule="auto"/>
              <w:rPr>
                <w:rFonts w:ascii="Times New Roman" w:hAnsi="Times New Roman"/>
                <w:highlight w:val="white"/>
              </w:rPr>
            </w:pPr>
            <w:r>
              <w:rPr>
                <w:rFonts w:ascii="Times New Roman" w:hAnsi="Times New Roman"/>
                <w:highlight w:val="white"/>
              </w:rPr>
              <w:t>9</w:t>
            </w:r>
          </w:p>
        </w:tc>
        <w:tc>
          <w:tcPr>
            <w:tcW w:w="807" w:type="dxa"/>
            <w:shd w:val="clear" w:color="auto" w:fill="auto"/>
            <w:tcMar>
              <w:top w:w="100" w:type="dxa"/>
              <w:left w:w="100" w:type="dxa"/>
              <w:bottom w:w="100" w:type="dxa"/>
              <w:right w:w="100" w:type="dxa"/>
            </w:tcMar>
          </w:tcPr>
          <w:p w14:paraId="525BD334" w14:textId="4C776747" w:rsidR="00910631" w:rsidRDefault="00910631" w:rsidP="00910631">
            <w:pPr>
              <w:widowControl w:val="0"/>
              <w:spacing w:line="360" w:lineRule="auto"/>
              <w:rPr>
                <w:rFonts w:ascii="Times New Roman" w:hAnsi="Times New Roman"/>
                <w:highlight w:val="white"/>
              </w:rPr>
            </w:pPr>
            <w:r>
              <w:rPr>
                <w:rFonts w:ascii="Times New Roman" w:hAnsi="Times New Roman"/>
                <w:highlight w:val="white"/>
              </w:rPr>
              <w:t>100%</w:t>
            </w:r>
          </w:p>
        </w:tc>
      </w:tr>
      <w:tr w:rsidR="00910631" w:rsidRPr="0073400D" w14:paraId="67D6D0FA" w14:textId="77777777" w:rsidTr="009E3C48">
        <w:tc>
          <w:tcPr>
            <w:tcW w:w="820" w:type="dxa"/>
            <w:shd w:val="clear" w:color="auto" w:fill="auto"/>
            <w:tcMar>
              <w:top w:w="100" w:type="dxa"/>
              <w:left w:w="100" w:type="dxa"/>
              <w:bottom w:w="100" w:type="dxa"/>
              <w:right w:w="100" w:type="dxa"/>
            </w:tcMar>
          </w:tcPr>
          <w:p w14:paraId="723DE6D5" w14:textId="0E1D0602" w:rsidR="00910631" w:rsidRDefault="00910631" w:rsidP="00910631">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22.17</w:t>
            </w:r>
          </w:p>
        </w:tc>
        <w:tc>
          <w:tcPr>
            <w:tcW w:w="2147" w:type="dxa"/>
            <w:shd w:val="clear" w:color="auto" w:fill="auto"/>
            <w:tcMar>
              <w:top w:w="100" w:type="dxa"/>
              <w:left w:w="100" w:type="dxa"/>
              <w:bottom w:w="100" w:type="dxa"/>
              <w:right w:w="100" w:type="dxa"/>
            </w:tcMar>
          </w:tcPr>
          <w:p w14:paraId="4BCD61FA" w14:textId="79926771" w:rsidR="00910631" w:rsidRDefault="00910631" w:rsidP="00910631">
            <w:pPr>
              <w:widowControl w:val="0"/>
              <w:spacing w:line="360" w:lineRule="auto"/>
              <w:rPr>
                <w:rFonts w:ascii="Times New Roman" w:hAnsi="Times New Roman"/>
                <w:highlight w:val="white"/>
              </w:rPr>
            </w:pPr>
            <w:r>
              <w:rPr>
                <w:rFonts w:ascii="Times New Roman" w:hAnsi="Times New Roman"/>
                <w:highlight w:val="white"/>
              </w:rPr>
              <w:t xml:space="preserve">Code api get Detail Order </w:t>
            </w:r>
          </w:p>
        </w:tc>
        <w:tc>
          <w:tcPr>
            <w:tcW w:w="1276" w:type="dxa"/>
            <w:shd w:val="clear" w:color="auto" w:fill="auto"/>
            <w:tcMar>
              <w:top w:w="100" w:type="dxa"/>
              <w:left w:w="100" w:type="dxa"/>
              <w:bottom w:w="100" w:type="dxa"/>
              <w:right w:w="100" w:type="dxa"/>
            </w:tcMar>
          </w:tcPr>
          <w:p w14:paraId="2134A38A" w14:textId="3F264D04" w:rsidR="00910631" w:rsidRDefault="00910631" w:rsidP="00910631">
            <w:pPr>
              <w:rPr>
                <w:rFonts w:ascii="Times New Roman" w:hAnsi="Times New Roman"/>
                <w:highlight w:val="white"/>
              </w:rPr>
            </w:pPr>
            <w:r>
              <w:rPr>
                <w:rFonts w:ascii="Times New Roman" w:hAnsi="Times New Roman"/>
                <w:highlight w:val="white"/>
              </w:rPr>
              <w:t>Hiếu</w:t>
            </w:r>
          </w:p>
        </w:tc>
        <w:tc>
          <w:tcPr>
            <w:tcW w:w="1417" w:type="dxa"/>
            <w:shd w:val="clear" w:color="auto" w:fill="auto"/>
            <w:tcMar>
              <w:top w:w="100" w:type="dxa"/>
              <w:left w:w="100" w:type="dxa"/>
              <w:bottom w:w="100" w:type="dxa"/>
              <w:right w:w="100" w:type="dxa"/>
            </w:tcMar>
          </w:tcPr>
          <w:p w14:paraId="7B72B84D" w14:textId="27E165DF" w:rsidR="00910631" w:rsidRDefault="00910631" w:rsidP="00910631">
            <w:pPr>
              <w:widowControl w:val="0"/>
              <w:spacing w:line="360" w:lineRule="auto"/>
              <w:jc w:val="center"/>
              <w:rPr>
                <w:rFonts w:ascii="Times New Roman" w:hAnsi="Times New Roman"/>
                <w:highlight w:val="white"/>
              </w:rPr>
            </w:pPr>
            <w:r>
              <w:rPr>
                <w:rFonts w:ascii="Times New Roman" w:hAnsi="Times New Roman"/>
                <w:highlight w:val="white"/>
              </w:rPr>
              <w:t>2/12/2022</w:t>
            </w:r>
          </w:p>
        </w:tc>
        <w:tc>
          <w:tcPr>
            <w:tcW w:w="1560" w:type="dxa"/>
            <w:shd w:val="clear" w:color="auto" w:fill="auto"/>
            <w:tcMar>
              <w:top w:w="100" w:type="dxa"/>
              <w:left w:w="100" w:type="dxa"/>
              <w:bottom w:w="100" w:type="dxa"/>
              <w:right w:w="100" w:type="dxa"/>
            </w:tcMar>
          </w:tcPr>
          <w:p w14:paraId="7B1553A3" w14:textId="704CD753" w:rsidR="00910631" w:rsidRDefault="00910631" w:rsidP="00910631">
            <w:pPr>
              <w:jc w:val="center"/>
              <w:rPr>
                <w:rFonts w:ascii="Times New Roman" w:hAnsi="Times New Roman"/>
                <w:highlight w:val="white"/>
              </w:rPr>
            </w:pPr>
            <w:r>
              <w:rPr>
                <w:rFonts w:ascii="Times New Roman" w:hAnsi="Times New Roman"/>
                <w:highlight w:val="white"/>
              </w:rPr>
              <w:t>4/12/2022</w:t>
            </w:r>
          </w:p>
        </w:tc>
        <w:tc>
          <w:tcPr>
            <w:tcW w:w="1134" w:type="dxa"/>
            <w:shd w:val="clear" w:color="auto" w:fill="auto"/>
            <w:tcMar>
              <w:top w:w="100" w:type="dxa"/>
              <w:left w:w="100" w:type="dxa"/>
              <w:bottom w:w="100" w:type="dxa"/>
              <w:right w:w="100" w:type="dxa"/>
            </w:tcMar>
          </w:tcPr>
          <w:p w14:paraId="7C36832E" w14:textId="4EED87E8" w:rsidR="00910631" w:rsidRDefault="00910631" w:rsidP="00910631">
            <w:pPr>
              <w:widowControl w:val="0"/>
              <w:spacing w:line="360" w:lineRule="auto"/>
              <w:rPr>
                <w:rFonts w:ascii="Times New Roman" w:hAnsi="Times New Roman"/>
                <w:highlight w:val="white"/>
              </w:rPr>
            </w:pPr>
            <w:r>
              <w:rPr>
                <w:rFonts w:ascii="Times New Roman" w:hAnsi="Times New Roman"/>
                <w:highlight w:val="white"/>
              </w:rPr>
              <w:t>4</w:t>
            </w:r>
          </w:p>
        </w:tc>
        <w:tc>
          <w:tcPr>
            <w:tcW w:w="807" w:type="dxa"/>
            <w:shd w:val="clear" w:color="auto" w:fill="auto"/>
            <w:tcMar>
              <w:top w:w="100" w:type="dxa"/>
              <w:left w:w="100" w:type="dxa"/>
              <w:bottom w:w="100" w:type="dxa"/>
              <w:right w:w="100" w:type="dxa"/>
            </w:tcMar>
          </w:tcPr>
          <w:p w14:paraId="52537C5D" w14:textId="169A4E39" w:rsidR="00910631" w:rsidRDefault="00910631" w:rsidP="00910631">
            <w:pPr>
              <w:widowControl w:val="0"/>
              <w:spacing w:line="360" w:lineRule="auto"/>
              <w:rPr>
                <w:rFonts w:ascii="Times New Roman" w:hAnsi="Times New Roman"/>
                <w:highlight w:val="white"/>
              </w:rPr>
            </w:pPr>
            <w:r>
              <w:rPr>
                <w:rFonts w:ascii="Times New Roman" w:hAnsi="Times New Roman"/>
                <w:highlight w:val="white"/>
              </w:rPr>
              <w:t>100%</w:t>
            </w:r>
          </w:p>
        </w:tc>
      </w:tr>
      <w:tr w:rsidR="00910631" w:rsidRPr="0073400D" w14:paraId="5E7B5067" w14:textId="77777777" w:rsidTr="009E3C48">
        <w:tc>
          <w:tcPr>
            <w:tcW w:w="820" w:type="dxa"/>
            <w:shd w:val="clear" w:color="auto" w:fill="auto"/>
            <w:tcMar>
              <w:top w:w="100" w:type="dxa"/>
              <w:left w:w="100" w:type="dxa"/>
              <w:bottom w:w="100" w:type="dxa"/>
              <w:right w:w="100" w:type="dxa"/>
            </w:tcMar>
          </w:tcPr>
          <w:p w14:paraId="00EFD77C" w14:textId="4A9B2245" w:rsidR="00910631" w:rsidRDefault="00910631" w:rsidP="00910631">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t>22.18</w:t>
            </w:r>
          </w:p>
        </w:tc>
        <w:tc>
          <w:tcPr>
            <w:tcW w:w="2147" w:type="dxa"/>
            <w:shd w:val="clear" w:color="auto" w:fill="auto"/>
            <w:tcMar>
              <w:top w:w="100" w:type="dxa"/>
              <w:left w:w="100" w:type="dxa"/>
              <w:bottom w:w="100" w:type="dxa"/>
              <w:right w:w="100" w:type="dxa"/>
            </w:tcMar>
          </w:tcPr>
          <w:p w14:paraId="0C2A5E35" w14:textId="79513B45" w:rsidR="00910631" w:rsidRDefault="00910631" w:rsidP="00910631">
            <w:pPr>
              <w:widowControl w:val="0"/>
              <w:spacing w:line="360" w:lineRule="auto"/>
              <w:rPr>
                <w:rFonts w:ascii="Times New Roman" w:hAnsi="Times New Roman"/>
                <w:highlight w:val="white"/>
              </w:rPr>
            </w:pPr>
            <w:r>
              <w:rPr>
                <w:rFonts w:ascii="Times New Roman" w:hAnsi="Times New Roman"/>
                <w:highlight w:val="white"/>
              </w:rPr>
              <w:t>Code api get Detail Product</w:t>
            </w:r>
          </w:p>
        </w:tc>
        <w:tc>
          <w:tcPr>
            <w:tcW w:w="1276" w:type="dxa"/>
            <w:shd w:val="clear" w:color="auto" w:fill="auto"/>
            <w:tcMar>
              <w:top w:w="100" w:type="dxa"/>
              <w:left w:w="100" w:type="dxa"/>
              <w:bottom w:w="100" w:type="dxa"/>
              <w:right w:w="100" w:type="dxa"/>
            </w:tcMar>
          </w:tcPr>
          <w:p w14:paraId="506CC689" w14:textId="325BEE9A" w:rsidR="00910631" w:rsidRDefault="00910631" w:rsidP="00910631">
            <w:pPr>
              <w:rPr>
                <w:rFonts w:ascii="Times New Roman" w:hAnsi="Times New Roman"/>
                <w:highlight w:val="white"/>
              </w:rPr>
            </w:pPr>
            <w:r>
              <w:rPr>
                <w:rFonts w:ascii="Times New Roman" w:hAnsi="Times New Roman"/>
                <w:highlight w:val="white"/>
              </w:rPr>
              <w:t>Minh Quân</w:t>
            </w:r>
          </w:p>
        </w:tc>
        <w:tc>
          <w:tcPr>
            <w:tcW w:w="1417" w:type="dxa"/>
            <w:shd w:val="clear" w:color="auto" w:fill="auto"/>
            <w:tcMar>
              <w:top w:w="100" w:type="dxa"/>
              <w:left w:w="100" w:type="dxa"/>
              <w:bottom w:w="100" w:type="dxa"/>
              <w:right w:w="100" w:type="dxa"/>
            </w:tcMar>
          </w:tcPr>
          <w:p w14:paraId="78094C59" w14:textId="1302AC47" w:rsidR="00910631" w:rsidRDefault="00910631" w:rsidP="00910631">
            <w:pPr>
              <w:widowControl w:val="0"/>
              <w:spacing w:line="360" w:lineRule="auto"/>
              <w:jc w:val="center"/>
              <w:rPr>
                <w:rFonts w:ascii="Times New Roman" w:hAnsi="Times New Roman"/>
                <w:highlight w:val="white"/>
              </w:rPr>
            </w:pPr>
            <w:r>
              <w:rPr>
                <w:rFonts w:ascii="Times New Roman" w:hAnsi="Times New Roman"/>
                <w:highlight w:val="white"/>
              </w:rPr>
              <w:t>5/10/2022</w:t>
            </w:r>
          </w:p>
        </w:tc>
        <w:tc>
          <w:tcPr>
            <w:tcW w:w="1560" w:type="dxa"/>
            <w:shd w:val="clear" w:color="auto" w:fill="auto"/>
            <w:tcMar>
              <w:top w:w="100" w:type="dxa"/>
              <w:left w:w="100" w:type="dxa"/>
              <w:bottom w:w="100" w:type="dxa"/>
              <w:right w:w="100" w:type="dxa"/>
            </w:tcMar>
          </w:tcPr>
          <w:p w14:paraId="17C2DAEF" w14:textId="38E7EB7E" w:rsidR="00910631" w:rsidRDefault="00910631" w:rsidP="00910631">
            <w:pPr>
              <w:jc w:val="center"/>
              <w:rPr>
                <w:rFonts w:ascii="Times New Roman" w:hAnsi="Times New Roman"/>
                <w:highlight w:val="white"/>
              </w:rPr>
            </w:pPr>
            <w:r>
              <w:rPr>
                <w:rFonts w:ascii="Times New Roman" w:hAnsi="Times New Roman"/>
                <w:highlight w:val="white"/>
              </w:rPr>
              <w:t>6/10/2022</w:t>
            </w:r>
          </w:p>
        </w:tc>
        <w:tc>
          <w:tcPr>
            <w:tcW w:w="1134" w:type="dxa"/>
            <w:shd w:val="clear" w:color="auto" w:fill="auto"/>
            <w:tcMar>
              <w:top w:w="100" w:type="dxa"/>
              <w:left w:w="100" w:type="dxa"/>
              <w:bottom w:w="100" w:type="dxa"/>
              <w:right w:w="100" w:type="dxa"/>
            </w:tcMar>
          </w:tcPr>
          <w:p w14:paraId="2955CC2E" w14:textId="34421931" w:rsidR="00910631" w:rsidRDefault="00910631" w:rsidP="00910631">
            <w:pPr>
              <w:widowControl w:val="0"/>
              <w:spacing w:line="360" w:lineRule="auto"/>
              <w:rPr>
                <w:rFonts w:ascii="Times New Roman" w:hAnsi="Times New Roman"/>
                <w:highlight w:val="white"/>
              </w:rPr>
            </w:pPr>
            <w:r>
              <w:rPr>
                <w:rFonts w:ascii="Times New Roman" w:hAnsi="Times New Roman"/>
                <w:highlight w:val="white"/>
              </w:rPr>
              <w:t>1</w:t>
            </w:r>
          </w:p>
        </w:tc>
        <w:tc>
          <w:tcPr>
            <w:tcW w:w="807" w:type="dxa"/>
            <w:shd w:val="clear" w:color="auto" w:fill="auto"/>
            <w:tcMar>
              <w:top w:w="100" w:type="dxa"/>
              <w:left w:w="100" w:type="dxa"/>
              <w:bottom w:w="100" w:type="dxa"/>
              <w:right w:w="100" w:type="dxa"/>
            </w:tcMar>
          </w:tcPr>
          <w:p w14:paraId="5B86D3E1" w14:textId="3F3137DD" w:rsidR="00910631" w:rsidRDefault="00910631" w:rsidP="00910631">
            <w:pPr>
              <w:widowControl w:val="0"/>
              <w:spacing w:line="360" w:lineRule="auto"/>
              <w:rPr>
                <w:rFonts w:ascii="Times New Roman" w:hAnsi="Times New Roman"/>
                <w:highlight w:val="white"/>
              </w:rPr>
            </w:pPr>
            <w:r>
              <w:rPr>
                <w:rFonts w:ascii="Times New Roman" w:hAnsi="Times New Roman"/>
                <w:highlight w:val="white"/>
              </w:rPr>
              <w:t>100%</w:t>
            </w:r>
          </w:p>
        </w:tc>
      </w:tr>
      <w:tr w:rsidR="00910631" w:rsidRPr="0073400D" w14:paraId="6669873D" w14:textId="77777777" w:rsidTr="009E3C48">
        <w:tc>
          <w:tcPr>
            <w:tcW w:w="820" w:type="dxa"/>
            <w:shd w:val="clear" w:color="auto" w:fill="auto"/>
            <w:tcMar>
              <w:top w:w="100" w:type="dxa"/>
              <w:left w:w="100" w:type="dxa"/>
              <w:bottom w:w="100" w:type="dxa"/>
              <w:right w:w="100" w:type="dxa"/>
            </w:tcMar>
          </w:tcPr>
          <w:p w14:paraId="62BCF52E" w14:textId="678D88B9" w:rsidR="00910631" w:rsidRDefault="00910631" w:rsidP="00910631">
            <w:pPr>
              <w:widowControl w:val="0"/>
              <w:pBdr>
                <w:top w:val="nil"/>
                <w:left w:val="nil"/>
                <w:bottom w:val="nil"/>
                <w:right w:val="nil"/>
                <w:between w:val="nil"/>
              </w:pBdr>
              <w:spacing w:line="360" w:lineRule="auto"/>
              <w:jc w:val="center"/>
              <w:rPr>
                <w:rFonts w:ascii="Times New Roman" w:hAnsi="Times New Roman"/>
                <w:highlight w:val="white"/>
              </w:rPr>
            </w:pPr>
            <w:r>
              <w:rPr>
                <w:rFonts w:ascii="Times New Roman" w:hAnsi="Times New Roman"/>
                <w:highlight w:val="white"/>
              </w:rPr>
              <w:lastRenderedPageBreak/>
              <w:t>22.19</w:t>
            </w:r>
          </w:p>
        </w:tc>
        <w:tc>
          <w:tcPr>
            <w:tcW w:w="2147" w:type="dxa"/>
            <w:shd w:val="clear" w:color="auto" w:fill="auto"/>
            <w:tcMar>
              <w:top w:w="100" w:type="dxa"/>
              <w:left w:w="100" w:type="dxa"/>
              <w:bottom w:w="100" w:type="dxa"/>
              <w:right w:w="100" w:type="dxa"/>
            </w:tcMar>
          </w:tcPr>
          <w:p w14:paraId="0616DBBA" w14:textId="5417A32E" w:rsidR="00910631" w:rsidRDefault="00910631" w:rsidP="00910631">
            <w:pPr>
              <w:widowControl w:val="0"/>
              <w:spacing w:line="360" w:lineRule="auto"/>
              <w:rPr>
                <w:rFonts w:ascii="Times New Roman" w:hAnsi="Times New Roman"/>
                <w:highlight w:val="white"/>
              </w:rPr>
            </w:pPr>
            <w:r>
              <w:rPr>
                <w:rFonts w:ascii="Times New Roman" w:hAnsi="Times New Roman"/>
                <w:highlight w:val="white"/>
              </w:rPr>
              <w:t>Code Api thông báo</w:t>
            </w:r>
          </w:p>
        </w:tc>
        <w:tc>
          <w:tcPr>
            <w:tcW w:w="1276" w:type="dxa"/>
            <w:shd w:val="clear" w:color="auto" w:fill="auto"/>
            <w:tcMar>
              <w:top w:w="100" w:type="dxa"/>
              <w:left w:w="100" w:type="dxa"/>
              <w:bottom w:w="100" w:type="dxa"/>
              <w:right w:w="100" w:type="dxa"/>
            </w:tcMar>
          </w:tcPr>
          <w:p w14:paraId="35F82545" w14:textId="2FD6710D" w:rsidR="00910631" w:rsidRDefault="00910631" w:rsidP="00910631">
            <w:pPr>
              <w:rPr>
                <w:rFonts w:ascii="Times New Roman" w:hAnsi="Times New Roman"/>
                <w:highlight w:val="white"/>
              </w:rPr>
            </w:pPr>
            <w:r>
              <w:rPr>
                <w:rFonts w:ascii="Times New Roman" w:hAnsi="Times New Roman"/>
                <w:highlight w:val="white"/>
              </w:rPr>
              <w:t>Minh Quân</w:t>
            </w:r>
          </w:p>
        </w:tc>
        <w:tc>
          <w:tcPr>
            <w:tcW w:w="1417" w:type="dxa"/>
            <w:shd w:val="clear" w:color="auto" w:fill="auto"/>
            <w:tcMar>
              <w:top w:w="100" w:type="dxa"/>
              <w:left w:w="100" w:type="dxa"/>
              <w:bottom w:w="100" w:type="dxa"/>
              <w:right w:w="100" w:type="dxa"/>
            </w:tcMar>
          </w:tcPr>
          <w:p w14:paraId="0BBA9279" w14:textId="129B022B" w:rsidR="00910631" w:rsidRDefault="00910631" w:rsidP="00910631">
            <w:pPr>
              <w:widowControl w:val="0"/>
              <w:spacing w:line="360" w:lineRule="auto"/>
              <w:jc w:val="center"/>
              <w:rPr>
                <w:rFonts w:ascii="Times New Roman" w:hAnsi="Times New Roman"/>
                <w:highlight w:val="white"/>
              </w:rPr>
            </w:pPr>
            <w:r>
              <w:rPr>
                <w:rFonts w:ascii="Times New Roman" w:hAnsi="Times New Roman"/>
                <w:highlight w:val="white"/>
              </w:rPr>
              <w:t>20/10/2022</w:t>
            </w:r>
          </w:p>
        </w:tc>
        <w:tc>
          <w:tcPr>
            <w:tcW w:w="1560" w:type="dxa"/>
            <w:shd w:val="clear" w:color="auto" w:fill="auto"/>
            <w:tcMar>
              <w:top w:w="100" w:type="dxa"/>
              <w:left w:w="100" w:type="dxa"/>
              <w:bottom w:w="100" w:type="dxa"/>
              <w:right w:w="100" w:type="dxa"/>
            </w:tcMar>
          </w:tcPr>
          <w:p w14:paraId="0F91ED99" w14:textId="52CA6106" w:rsidR="00910631" w:rsidRDefault="00910631" w:rsidP="00910631">
            <w:pPr>
              <w:jc w:val="center"/>
              <w:rPr>
                <w:rFonts w:ascii="Times New Roman" w:hAnsi="Times New Roman"/>
                <w:highlight w:val="white"/>
              </w:rPr>
            </w:pPr>
            <w:r>
              <w:rPr>
                <w:rFonts w:ascii="Times New Roman" w:hAnsi="Times New Roman"/>
                <w:highlight w:val="white"/>
              </w:rPr>
              <w:t>27/10/2022</w:t>
            </w:r>
          </w:p>
        </w:tc>
        <w:tc>
          <w:tcPr>
            <w:tcW w:w="1134" w:type="dxa"/>
            <w:shd w:val="clear" w:color="auto" w:fill="auto"/>
            <w:tcMar>
              <w:top w:w="100" w:type="dxa"/>
              <w:left w:w="100" w:type="dxa"/>
              <w:bottom w:w="100" w:type="dxa"/>
              <w:right w:w="100" w:type="dxa"/>
            </w:tcMar>
          </w:tcPr>
          <w:p w14:paraId="6C54BE8D" w14:textId="38F90377" w:rsidR="00910631" w:rsidRDefault="00910631" w:rsidP="00910631">
            <w:pPr>
              <w:widowControl w:val="0"/>
              <w:spacing w:line="360" w:lineRule="auto"/>
              <w:rPr>
                <w:rFonts w:ascii="Times New Roman" w:hAnsi="Times New Roman"/>
                <w:highlight w:val="white"/>
              </w:rPr>
            </w:pPr>
            <w:r>
              <w:rPr>
                <w:rFonts w:ascii="Times New Roman" w:hAnsi="Times New Roman"/>
                <w:highlight w:val="white"/>
              </w:rPr>
              <w:t>4</w:t>
            </w:r>
          </w:p>
        </w:tc>
        <w:tc>
          <w:tcPr>
            <w:tcW w:w="807" w:type="dxa"/>
            <w:shd w:val="clear" w:color="auto" w:fill="auto"/>
            <w:tcMar>
              <w:top w:w="100" w:type="dxa"/>
              <w:left w:w="100" w:type="dxa"/>
              <w:bottom w:w="100" w:type="dxa"/>
              <w:right w:w="100" w:type="dxa"/>
            </w:tcMar>
          </w:tcPr>
          <w:p w14:paraId="0A1F1B5D" w14:textId="26903C84" w:rsidR="00910631" w:rsidRDefault="00910631" w:rsidP="00910631">
            <w:pPr>
              <w:widowControl w:val="0"/>
              <w:spacing w:line="360" w:lineRule="auto"/>
              <w:rPr>
                <w:rFonts w:ascii="Times New Roman" w:hAnsi="Times New Roman"/>
                <w:highlight w:val="white"/>
              </w:rPr>
            </w:pPr>
            <w:r>
              <w:rPr>
                <w:rFonts w:ascii="Times New Roman" w:hAnsi="Times New Roman"/>
                <w:highlight w:val="white"/>
              </w:rPr>
              <w:t>100%</w:t>
            </w:r>
          </w:p>
        </w:tc>
      </w:tr>
    </w:tbl>
    <w:p w14:paraId="4EF96310" w14:textId="5D6C7E41" w:rsidR="00057D19" w:rsidRDefault="00737706">
      <w:pPr>
        <w:spacing w:after="160" w:line="259" w:lineRule="auto"/>
        <w:rPr>
          <w:rFonts w:ascii="Times New Roman" w:hAnsi="Times New Roman"/>
          <w:b/>
          <w:sz w:val="28"/>
          <w:szCs w:val="28"/>
          <w:lang w:val="vi-VN"/>
        </w:rPr>
      </w:pPr>
      <w:r>
        <w:rPr>
          <w:rFonts w:ascii="Times New Roman" w:hAnsi="Times New Roman"/>
          <w:b/>
          <w:sz w:val="28"/>
          <w:szCs w:val="28"/>
          <w:lang w:val="vi-VN"/>
        </w:rPr>
        <w:t xml:space="preserve">         </w:t>
      </w:r>
    </w:p>
    <w:p w14:paraId="1736FA98" w14:textId="77777777" w:rsidR="00737706" w:rsidRPr="004B3FF4" w:rsidRDefault="00737706">
      <w:pPr>
        <w:spacing w:after="160" w:line="259" w:lineRule="auto"/>
        <w:rPr>
          <w:rFonts w:ascii="Times New Roman" w:hAnsi="Times New Roman"/>
          <w:b/>
          <w:sz w:val="28"/>
          <w:szCs w:val="28"/>
          <w:lang w:val="vi-VN"/>
        </w:rPr>
      </w:pPr>
    </w:p>
    <w:p w14:paraId="0578376C" w14:textId="0A3F3781" w:rsidR="00550055" w:rsidRDefault="00CC2A82" w:rsidP="00550055">
      <w:pPr>
        <w:widowControl w:val="0"/>
        <w:pBdr>
          <w:top w:val="nil"/>
          <w:left w:val="nil"/>
          <w:bottom w:val="nil"/>
          <w:right w:val="nil"/>
          <w:between w:val="nil"/>
        </w:pBdr>
        <w:spacing w:before="74" w:line="360" w:lineRule="auto"/>
        <w:ind w:firstLine="720"/>
        <w:rPr>
          <w:rFonts w:ascii="Times New Roman" w:hAnsi="Times New Roman"/>
          <w:b/>
          <w:color w:val="000000"/>
          <w:sz w:val="22"/>
          <w:szCs w:val="22"/>
        </w:rPr>
      </w:pPr>
      <w:r>
        <w:rPr>
          <w:rFonts w:ascii="Times New Roman" w:hAnsi="Times New Roman"/>
          <w:b/>
          <w:sz w:val="24"/>
        </w:rPr>
        <w:t>b</w:t>
      </w:r>
      <w:r>
        <w:rPr>
          <w:rFonts w:ascii="Times New Roman" w:hAnsi="Times New Roman"/>
          <w:b/>
          <w:sz w:val="24"/>
          <w:lang w:val="vi-VN"/>
        </w:rPr>
        <w:t xml:space="preserve">) </w:t>
      </w:r>
      <w:r w:rsidR="00C94677" w:rsidRPr="00550055">
        <w:rPr>
          <w:rFonts w:ascii="Times New Roman" w:hAnsi="Times New Roman"/>
          <w:b/>
          <w:sz w:val="24"/>
        </w:rPr>
        <w:t xml:space="preserve"> </w:t>
      </w:r>
      <w:r w:rsidR="00550055" w:rsidRPr="0073400D">
        <w:rPr>
          <w:rFonts w:ascii="Times New Roman" w:hAnsi="Times New Roman"/>
          <w:b/>
          <w:color w:val="000000"/>
          <w:sz w:val="22"/>
          <w:szCs w:val="22"/>
        </w:rPr>
        <w:t xml:space="preserve">Xác định </w:t>
      </w:r>
      <w:r w:rsidR="00550055" w:rsidRPr="0073400D">
        <w:rPr>
          <w:rFonts w:ascii="Times New Roman" w:hAnsi="Times New Roman"/>
          <w:b/>
          <w:sz w:val="22"/>
          <w:szCs w:val="22"/>
        </w:rPr>
        <w:t>đ</w:t>
      </w:r>
      <w:r w:rsidR="00550055" w:rsidRPr="0073400D">
        <w:rPr>
          <w:rFonts w:ascii="Times New Roman" w:hAnsi="Times New Roman"/>
          <w:b/>
          <w:color w:val="000000"/>
          <w:sz w:val="22"/>
          <w:szCs w:val="22"/>
        </w:rPr>
        <w:t>ối tượng sử dụng hệ thống</w:t>
      </w:r>
    </w:p>
    <w:p w14:paraId="19E9725B" w14:textId="4BAD9ADE" w:rsidR="00550055" w:rsidRPr="0073400D" w:rsidRDefault="00550055" w:rsidP="00550055">
      <w:pPr>
        <w:spacing w:line="360" w:lineRule="auto"/>
        <w:ind w:firstLine="720"/>
        <w:rPr>
          <w:rFonts w:ascii="Times New Roman" w:hAnsi="Times New Roman"/>
        </w:rPr>
      </w:pPr>
      <w:r w:rsidRPr="0073400D">
        <w:rPr>
          <w:rFonts w:ascii="Times New Roman" w:hAnsi="Times New Roman"/>
        </w:rPr>
        <w:t xml:space="preserve">Dựa vào khảo sát nhóm xác định được </w:t>
      </w:r>
      <w:r>
        <w:rPr>
          <w:rFonts w:ascii="Times New Roman" w:hAnsi="Times New Roman"/>
        </w:rPr>
        <w:t>2</w:t>
      </w:r>
      <w:r w:rsidRPr="0073400D">
        <w:rPr>
          <w:rFonts w:ascii="Times New Roman" w:hAnsi="Times New Roman"/>
        </w:rPr>
        <w:t xml:space="preserve"> đối tượng sử dụng hệ thống: </w:t>
      </w:r>
    </w:p>
    <w:p w14:paraId="2BD4C15C" w14:textId="77777777" w:rsidR="00550055" w:rsidRPr="0073400D" w:rsidRDefault="00550055" w:rsidP="00EE2611">
      <w:pPr>
        <w:numPr>
          <w:ilvl w:val="1"/>
          <w:numId w:val="8"/>
        </w:numPr>
        <w:spacing w:line="360" w:lineRule="auto"/>
        <w:rPr>
          <w:rFonts w:ascii="Times New Roman" w:hAnsi="Times New Roman"/>
        </w:rPr>
      </w:pPr>
      <w:r w:rsidRPr="0073400D">
        <w:rPr>
          <w:rFonts w:ascii="Times New Roman" w:hAnsi="Times New Roman"/>
        </w:rPr>
        <w:t>Chủ cửa hàng/quản lý (admin)</w:t>
      </w:r>
    </w:p>
    <w:p w14:paraId="62426A3C" w14:textId="28C12F7F" w:rsidR="00550055" w:rsidRDefault="00550055" w:rsidP="00EE2611">
      <w:pPr>
        <w:numPr>
          <w:ilvl w:val="1"/>
          <w:numId w:val="8"/>
        </w:numPr>
        <w:spacing w:line="360" w:lineRule="auto"/>
        <w:rPr>
          <w:rFonts w:ascii="Times New Roman" w:hAnsi="Times New Roman"/>
        </w:rPr>
      </w:pPr>
      <w:r w:rsidRPr="0073400D">
        <w:rPr>
          <w:rFonts w:ascii="Times New Roman" w:hAnsi="Times New Roman"/>
        </w:rPr>
        <w:t>Khách hàng</w:t>
      </w:r>
    </w:p>
    <w:p w14:paraId="334AF7AA" w14:textId="0E0BAFAD" w:rsidR="0029189F" w:rsidRDefault="0029189F" w:rsidP="0029189F">
      <w:pPr>
        <w:spacing w:line="360" w:lineRule="auto"/>
        <w:ind w:left="1440"/>
        <w:rPr>
          <w:rFonts w:ascii="Times New Roman" w:hAnsi="Times New Roman"/>
        </w:rPr>
      </w:pPr>
    </w:p>
    <w:p w14:paraId="715F46CD" w14:textId="6F2C2732" w:rsidR="00301387" w:rsidRDefault="00301387" w:rsidP="0029189F">
      <w:pPr>
        <w:spacing w:line="360" w:lineRule="auto"/>
        <w:ind w:left="1440"/>
        <w:rPr>
          <w:rFonts w:ascii="Times New Roman" w:hAnsi="Times New Roman"/>
        </w:rPr>
      </w:pPr>
    </w:p>
    <w:p w14:paraId="781248C1" w14:textId="3E7113C5" w:rsidR="00301387" w:rsidRPr="0073400D" w:rsidRDefault="00301387" w:rsidP="00301387">
      <w:pPr>
        <w:widowControl w:val="0"/>
        <w:pBdr>
          <w:top w:val="nil"/>
          <w:left w:val="nil"/>
          <w:bottom w:val="nil"/>
          <w:right w:val="nil"/>
          <w:between w:val="nil"/>
        </w:pBdr>
        <w:spacing w:before="74" w:line="360" w:lineRule="auto"/>
        <w:rPr>
          <w:rFonts w:ascii="Times New Roman" w:hAnsi="Times New Roman"/>
          <w:b/>
          <w:color w:val="000000"/>
          <w:sz w:val="22"/>
          <w:szCs w:val="22"/>
        </w:rPr>
      </w:pPr>
      <w:r>
        <w:rPr>
          <w:rFonts w:ascii="Times New Roman" w:hAnsi="Times New Roman"/>
          <w:b/>
          <w:color w:val="000000"/>
          <w:sz w:val="22"/>
          <w:szCs w:val="22"/>
          <w:lang w:val="vi-VN"/>
        </w:rPr>
        <w:t xml:space="preserve">           </w:t>
      </w:r>
      <w:r w:rsidR="00CC2A82">
        <w:rPr>
          <w:rFonts w:ascii="Times New Roman" w:hAnsi="Times New Roman"/>
          <w:b/>
          <w:color w:val="000000"/>
          <w:sz w:val="22"/>
          <w:szCs w:val="22"/>
        </w:rPr>
        <w:t>c</w:t>
      </w:r>
      <w:r w:rsidR="00CC2A82">
        <w:rPr>
          <w:rFonts w:ascii="Times New Roman" w:hAnsi="Times New Roman"/>
          <w:b/>
          <w:color w:val="000000"/>
          <w:sz w:val="22"/>
          <w:szCs w:val="22"/>
          <w:lang w:val="vi-VN"/>
        </w:rPr>
        <w:t xml:space="preserve">)  </w:t>
      </w:r>
      <w:r w:rsidRPr="0073400D">
        <w:rPr>
          <w:rFonts w:ascii="Times New Roman" w:hAnsi="Times New Roman"/>
          <w:b/>
          <w:color w:val="000000"/>
          <w:sz w:val="22"/>
          <w:szCs w:val="22"/>
        </w:rPr>
        <w:t>Phương pháp phát triển phần mềm</w:t>
      </w:r>
    </w:p>
    <w:p w14:paraId="707E0A0C" w14:textId="40B5ACFF" w:rsidR="00301387" w:rsidRPr="00825A20" w:rsidRDefault="00301387" w:rsidP="00301387">
      <w:pPr>
        <w:spacing w:line="360" w:lineRule="auto"/>
        <w:ind w:firstLine="720"/>
        <w:jc w:val="both"/>
        <w:rPr>
          <w:rFonts w:ascii="Times New Roman" w:hAnsi="Times New Roman"/>
          <w:color w:val="212529"/>
          <w:szCs w:val="26"/>
          <w:shd w:val="clear" w:color="auto" w:fill="FFFFFF"/>
          <w:lang w:val="vi-VN"/>
        </w:rPr>
      </w:pPr>
      <w:r w:rsidRPr="00CC2A82">
        <w:rPr>
          <w:rFonts w:ascii="Times New Roman" w:hAnsi="Times New Roman"/>
        </w:rPr>
        <w:t>Dự án nhóm chọn phát triển theo mô hình MVC.</w:t>
      </w:r>
      <w:r w:rsidR="00CC2A82" w:rsidRPr="00CC2A82">
        <w:rPr>
          <w:rFonts w:ascii="Times New Roman" w:hAnsi="Times New Roman"/>
          <w:color w:val="212529"/>
          <w:sz w:val="23"/>
          <w:szCs w:val="23"/>
          <w:shd w:val="clear" w:color="auto" w:fill="FFFFFF"/>
        </w:rPr>
        <w:t xml:space="preserve"> </w:t>
      </w:r>
      <w:r w:rsidR="00CC2A82" w:rsidRPr="00825A20">
        <w:rPr>
          <w:rFonts w:ascii="Times New Roman" w:hAnsi="Times New Roman"/>
          <w:color w:val="212529"/>
          <w:szCs w:val="26"/>
          <w:shd w:val="clear" w:color="auto" w:fill="FFFFFF"/>
        </w:rPr>
        <w:t>Mô hình MVC chia ứng dụng ra thành 3 thành phần chính: Model, View và Controller</w:t>
      </w:r>
      <w:r w:rsidR="00CC2A82" w:rsidRPr="00825A20">
        <w:rPr>
          <w:rFonts w:ascii="Times New Roman" w:hAnsi="Times New Roman"/>
          <w:color w:val="212529"/>
          <w:szCs w:val="26"/>
          <w:shd w:val="clear" w:color="auto" w:fill="FFFFFF"/>
          <w:lang w:val="vi-VN"/>
        </w:rPr>
        <w:t>.</w:t>
      </w:r>
    </w:p>
    <w:p w14:paraId="14BA8450" w14:textId="5272A416" w:rsidR="00CC2A82" w:rsidRDefault="00CC2A82" w:rsidP="00301387">
      <w:pPr>
        <w:spacing w:line="360" w:lineRule="auto"/>
        <w:ind w:firstLine="720"/>
        <w:jc w:val="both"/>
        <w:rPr>
          <w:rFonts w:ascii="Times New Roman" w:hAnsi="Times New Roman"/>
          <w:color w:val="212529"/>
          <w:sz w:val="23"/>
          <w:szCs w:val="23"/>
          <w:shd w:val="clear" w:color="auto" w:fill="FFFFFF"/>
          <w:lang w:val="vi-VN"/>
        </w:rPr>
      </w:pPr>
    </w:p>
    <w:p w14:paraId="130DD495" w14:textId="071EA47D" w:rsidR="00CC2A82" w:rsidRPr="00CC2A82" w:rsidRDefault="00CC2A82" w:rsidP="00CC2A82">
      <w:pPr>
        <w:spacing w:line="360" w:lineRule="auto"/>
        <w:ind w:firstLine="720"/>
        <w:rPr>
          <w:rFonts w:ascii="Times New Roman" w:hAnsi="Times New Roman"/>
        </w:rPr>
      </w:pPr>
      <w:r>
        <w:rPr>
          <w:noProof/>
        </w:rPr>
        <w:drawing>
          <wp:inline distT="0" distB="0" distL="0" distR="0" wp14:anchorId="5E1790F2" wp14:editId="5316720A">
            <wp:extent cx="5723159" cy="30988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3698" cy="3099092"/>
                    </a:xfrm>
                    <a:prstGeom prst="rect">
                      <a:avLst/>
                    </a:prstGeom>
                    <a:noFill/>
                    <a:ln>
                      <a:noFill/>
                    </a:ln>
                  </pic:spPr>
                </pic:pic>
              </a:graphicData>
            </a:graphic>
          </wp:inline>
        </w:drawing>
      </w:r>
    </w:p>
    <w:p w14:paraId="0BE8ABC5" w14:textId="77777777" w:rsidR="00301387" w:rsidRDefault="00301387" w:rsidP="0029189F">
      <w:pPr>
        <w:spacing w:line="360" w:lineRule="auto"/>
        <w:ind w:left="1440"/>
        <w:rPr>
          <w:rFonts w:ascii="Times New Roman" w:hAnsi="Times New Roman"/>
        </w:rPr>
      </w:pPr>
    </w:p>
    <w:p w14:paraId="6324A15B" w14:textId="2E5CBC2D" w:rsidR="0029189F" w:rsidRPr="0029189F" w:rsidRDefault="00CC2A82" w:rsidP="0029189F">
      <w:pPr>
        <w:widowControl w:val="0"/>
        <w:pBdr>
          <w:top w:val="nil"/>
          <w:left w:val="nil"/>
          <w:bottom w:val="nil"/>
          <w:right w:val="nil"/>
          <w:between w:val="nil"/>
        </w:pBdr>
        <w:spacing w:before="74" w:line="360" w:lineRule="auto"/>
        <w:ind w:firstLine="720"/>
        <w:rPr>
          <w:rFonts w:ascii="Times New Roman" w:hAnsi="Times New Roman"/>
          <w:b/>
          <w:color w:val="000000"/>
          <w:sz w:val="24"/>
        </w:rPr>
      </w:pPr>
      <w:r>
        <w:rPr>
          <w:rFonts w:ascii="Times New Roman" w:hAnsi="Times New Roman"/>
          <w:b/>
          <w:sz w:val="24"/>
        </w:rPr>
        <w:t>d</w:t>
      </w:r>
      <w:r>
        <w:rPr>
          <w:rFonts w:ascii="Times New Roman" w:hAnsi="Times New Roman"/>
          <w:b/>
          <w:sz w:val="24"/>
          <w:lang w:val="vi-VN"/>
        </w:rPr>
        <w:t xml:space="preserve">)   </w:t>
      </w:r>
      <w:r w:rsidR="0029189F" w:rsidRPr="0029189F">
        <w:rPr>
          <w:rFonts w:ascii="Times New Roman" w:hAnsi="Times New Roman"/>
          <w:b/>
          <w:color w:val="000000"/>
          <w:sz w:val="24"/>
        </w:rPr>
        <w:t>Đánh giá tính khả thi của dự án</w:t>
      </w:r>
    </w:p>
    <w:p w14:paraId="5C0D5773" w14:textId="7469EACF" w:rsidR="0029189F" w:rsidRDefault="0029189F" w:rsidP="0029189F">
      <w:pPr>
        <w:spacing w:line="360" w:lineRule="auto"/>
        <w:ind w:firstLine="720"/>
        <w:jc w:val="both"/>
        <w:rPr>
          <w:rFonts w:ascii="Times New Roman" w:hAnsi="Times New Roman"/>
        </w:rPr>
      </w:pPr>
      <w:r w:rsidRPr="0073400D">
        <w:rPr>
          <w:rFonts w:ascii="Times New Roman" w:hAnsi="Times New Roman"/>
        </w:rPr>
        <w:lastRenderedPageBreak/>
        <w:t xml:space="preserve">Mục đích phát triển của công nghệ xưa nay vẫn là giảm sức lao động của con người, tăng năng xuất. Thay vì phải mất cả quãng đường dài đi lại để mua được một món thời trang, thì sự ra đời của </w:t>
      </w:r>
      <w:r>
        <w:rPr>
          <w:rFonts w:ascii="Times New Roman" w:hAnsi="Times New Roman"/>
        </w:rPr>
        <w:t>Ứng dụng</w:t>
      </w:r>
      <w:r w:rsidRPr="0073400D">
        <w:rPr>
          <w:rFonts w:ascii="Times New Roman" w:hAnsi="Times New Roman"/>
        </w:rPr>
        <w:t xml:space="preserve"> thương mại cộng với sự phát triển của các dịch vụ bưu điện, giao hàng đã làm cho khoảng cách giữa cửa hàng và khách hàng rút ngắn đi đáng kể. Trước đây khi cứ phải mò mẫm thống kê từng con số, thì nay chỉ vài thao tác tay, thậm chí theo dõi trực quan được thành quả qua biểu đồ, thì hiệu quả kinh doanh của cửa hàng sẽ tăng lên gấp nhiều lần. </w:t>
      </w:r>
    </w:p>
    <w:p w14:paraId="549C47AB" w14:textId="794DCB4F" w:rsidR="00482C0E" w:rsidRDefault="00482C0E" w:rsidP="0029189F">
      <w:pPr>
        <w:spacing w:line="360" w:lineRule="auto"/>
        <w:ind w:firstLine="720"/>
        <w:jc w:val="both"/>
        <w:rPr>
          <w:rFonts w:ascii="Times New Roman" w:hAnsi="Times New Roman"/>
        </w:rPr>
      </w:pPr>
    </w:p>
    <w:p w14:paraId="387D924E" w14:textId="77777777" w:rsidR="00482C0E" w:rsidRPr="0073400D" w:rsidRDefault="00482C0E" w:rsidP="0029189F">
      <w:pPr>
        <w:spacing w:line="360" w:lineRule="auto"/>
        <w:ind w:firstLine="720"/>
        <w:jc w:val="both"/>
        <w:rPr>
          <w:rFonts w:ascii="Times New Roman" w:hAnsi="Times New Roman"/>
          <w:i/>
        </w:rPr>
      </w:pPr>
    </w:p>
    <w:p w14:paraId="719FA752" w14:textId="413C8B54" w:rsidR="00482C0E" w:rsidRPr="008454EB" w:rsidRDefault="00482C0E" w:rsidP="00482C0E">
      <w:pPr>
        <w:pStyle w:val="Heading2"/>
        <w:spacing w:line="360" w:lineRule="auto"/>
        <w:rPr>
          <w:rFonts w:ascii="Times New Roman" w:eastAsia="Times New Roman" w:hAnsi="Times New Roman" w:cs="Times New Roman"/>
          <w:color w:val="auto"/>
        </w:rPr>
      </w:pPr>
      <w:bookmarkStart w:id="58" w:name="_Toc121767609"/>
      <w:r>
        <w:rPr>
          <w:rFonts w:ascii="Times New Roman" w:hAnsi="Times New Roman" w:cs="Times New Roman"/>
          <w:b/>
          <w:bCs/>
          <w:color w:val="auto"/>
          <w:sz w:val="28"/>
          <w:szCs w:val="28"/>
        </w:rPr>
        <w:t>9.</w:t>
      </w:r>
      <w:r w:rsidRPr="007F1BE8">
        <w:rPr>
          <w:rFonts w:ascii="Times New Roman" w:hAnsi="Times New Roman" w:cs="Times New Roman"/>
          <w:b/>
          <w:bCs/>
          <w:color w:val="auto"/>
          <w:sz w:val="28"/>
          <w:szCs w:val="28"/>
        </w:rPr>
        <w:t xml:space="preserve"> </w:t>
      </w:r>
      <w:r w:rsidRPr="00482C0E">
        <w:rPr>
          <w:rFonts w:ascii="Times New Roman" w:eastAsia="Times New Roman" w:hAnsi="Times New Roman" w:cs="Times New Roman"/>
          <w:b/>
          <w:bCs/>
          <w:color w:val="auto"/>
          <w:sz w:val="28"/>
          <w:szCs w:val="28"/>
        </w:rPr>
        <w:t>Bối cảnh của sản phẩm</w:t>
      </w:r>
      <w:bookmarkEnd w:id="58"/>
    </w:p>
    <w:p w14:paraId="02670542" w14:textId="77777777" w:rsidR="00482C0E" w:rsidRPr="0073400D" w:rsidRDefault="00482C0E" w:rsidP="00482C0E">
      <w:pPr>
        <w:spacing w:line="360" w:lineRule="auto"/>
        <w:ind w:firstLine="720"/>
        <w:jc w:val="both"/>
        <w:rPr>
          <w:rFonts w:ascii="Times New Roman" w:hAnsi="Times New Roman"/>
        </w:rPr>
      </w:pPr>
      <w:r w:rsidRPr="0073400D">
        <w:rPr>
          <w:rFonts w:ascii="Times New Roman" w:hAnsi="Times New Roman"/>
        </w:rPr>
        <w:t xml:space="preserve">Thời đại công nghệ phát triển, kéo theo đó là sự chuyển đổi không ngừng của cuộc sống, công nghệ đi vào từng hoạt động hàng ngày của con người. Từ những hoạt động tay chân cho tới trí não, đều có sự góp mặt của công nghệ, nó làm thay đổi cách thức vận hành, thậm chí là cả mô hình kinh doanh của doanh nghiệp. </w:t>
      </w:r>
    </w:p>
    <w:p w14:paraId="45415891" w14:textId="5A526E0F" w:rsidR="00482C0E" w:rsidRPr="0073400D" w:rsidRDefault="00482C0E" w:rsidP="00482C0E">
      <w:pPr>
        <w:spacing w:line="360" w:lineRule="auto"/>
        <w:jc w:val="both"/>
        <w:rPr>
          <w:rFonts w:ascii="Times New Roman" w:hAnsi="Times New Roman"/>
        </w:rPr>
      </w:pPr>
      <w:r w:rsidRPr="0073400D">
        <w:rPr>
          <w:rFonts w:ascii="Times New Roman" w:hAnsi="Times New Roman"/>
        </w:rPr>
        <w:t xml:space="preserve">Thời trang từ xưa vốn chỉ có thể mua ở chợ, hoặc phải ra tận cửa hàng để chọn thì nay chỉ với vài thao tác nhỏ bạn cũng có thể chọn cho mình những món đồ thời trang ưng ý, mà lại không tốn công đi lại. Sự ra đời của những </w:t>
      </w:r>
      <w:r>
        <w:rPr>
          <w:rFonts w:ascii="Times New Roman" w:hAnsi="Times New Roman"/>
        </w:rPr>
        <w:t>Ứng dụng</w:t>
      </w:r>
      <w:r w:rsidRPr="0073400D">
        <w:rPr>
          <w:rFonts w:ascii="Times New Roman" w:hAnsi="Times New Roman"/>
        </w:rPr>
        <w:t xml:space="preserve"> thương mại điện tử đã giúp chúng ta dễ dàng tiếp cận với niềm đam mê thời trang, từ quần áo, giày, mỹ phẩm … Tuy nhiên, không phải </w:t>
      </w:r>
      <w:r>
        <w:rPr>
          <w:rFonts w:ascii="Times New Roman" w:hAnsi="Times New Roman"/>
        </w:rPr>
        <w:t>Ứng dụng</w:t>
      </w:r>
      <w:r w:rsidRPr="0073400D">
        <w:rPr>
          <w:rFonts w:ascii="Times New Roman" w:hAnsi="Times New Roman"/>
        </w:rPr>
        <w:t xml:space="preserve"> nào cũng phục vụ đúng, đủ nhu cầu của cả doanh nghiệp và người dùng, đã có rất nhiều </w:t>
      </w:r>
      <w:r>
        <w:rPr>
          <w:rFonts w:ascii="Times New Roman" w:hAnsi="Times New Roman"/>
        </w:rPr>
        <w:t>Ứng dụng</w:t>
      </w:r>
      <w:r w:rsidRPr="0073400D">
        <w:rPr>
          <w:rFonts w:ascii="Times New Roman" w:hAnsi="Times New Roman"/>
        </w:rPr>
        <w:t xml:space="preserve"> thương mại ra đời, nhưng vẫn mang trong mình nhiều vấn đề: giao diện khó nhìn, không cập nhật xu hướng, hình thức thanh toán còn thủ công, không hoàn thành hệ thống quản lý… Năm bắt được những khó khăn này chúng em quyết định tạo ra một hệ thống quản lý và bán hàng với sản phẩm cốt lõi là </w:t>
      </w:r>
      <w:r>
        <w:rPr>
          <w:rFonts w:ascii="Times New Roman" w:hAnsi="Times New Roman"/>
        </w:rPr>
        <w:t>quần áo</w:t>
      </w:r>
      <w:r w:rsidR="00AD0F9C">
        <w:rPr>
          <w:rFonts w:ascii="Times New Roman" w:hAnsi="Times New Roman"/>
          <w:lang w:val="vi-VN"/>
        </w:rPr>
        <w:t xml:space="preserve"> </w:t>
      </w:r>
      <w:r w:rsidR="00AD0F9C">
        <w:rPr>
          <w:rFonts w:ascii="Times New Roman" w:hAnsi="Times New Roman"/>
        </w:rPr>
        <w:t>nam</w:t>
      </w:r>
      <w:r>
        <w:rPr>
          <w:rFonts w:ascii="Times New Roman" w:hAnsi="Times New Roman"/>
        </w:rPr>
        <w:t xml:space="preserve"> công sở</w:t>
      </w:r>
      <w:r w:rsidRPr="0073400D">
        <w:rPr>
          <w:rFonts w:ascii="Times New Roman" w:hAnsi="Times New Roman"/>
        </w:rPr>
        <w:t>.</w:t>
      </w:r>
    </w:p>
    <w:p w14:paraId="0B679989" w14:textId="3B9EE9BE" w:rsidR="00E67775" w:rsidRPr="00E67775" w:rsidRDefault="00F34EE5" w:rsidP="00F34EE5">
      <w:pPr>
        <w:pStyle w:val="Heading2"/>
        <w:spacing w:line="360" w:lineRule="auto"/>
        <w:rPr>
          <w:rFonts w:ascii="Times New Roman" w:eastAsia="Times New Roman" w:hAnsi="Times New Roman" w:cs="Times New Roman"/>
          <w:b/>
          <w:bCs/>
          <w:color w:val="auto"/>
          <w:sz w:val="28"/>
          <w:szCs w:val="28"/>
        </w:rPr>
      </w:pPr>
      <w:bookmarkStart w:id="59" w:name="_Toc121767610"/>
      <w:r>
        <w:rPr>
          <w:rFonts w:ascii="Times New Roman" w:eastAsia="Times New Roman" w:hAnsi="Times New Roman" w:cs="Times New Roman"/>
          <w:b/>
          <w:bCs/>
          <w:color w:val="auto"/>
          <w:sz w:val="28"/>
          <w:szCs w:val="28"/>
        </w:rPr>
        <w:t xml:space="preserve">10. </w:t>
      </w:r>
      <w:r w:rsidR="00E67775" w:rsidRPr="00E67775">
        <w:rPr>
          <w:rFonts w:ascii="Times New Roman" w:eastAsia="Times New Roman" w:hAnsi="Times New Roman" w:cs="Times New Roman"/>
          <w:b/>
          <w:bCs/>
          <w:color w:val="auto"/>
          <w:sz w:val="28"/>
          <w:szCs w:val="28"/>
        </w:rPr>
        <w:t>Các chức năng của sản phẩm</w:t>
      </w:r>
      <w:bookmarkEnd w:id="59"/>
    </w:p>
    <w:p w14:paraId="40612BC3" w14:textId="11971330" w:rsidR="00E67775" w:rsidRDefault="00E67775" w:rsidP="00E67775">
      <w:pPr>
        <w:pStyle w:val="NoSpacing"/>
        <w:jc w:val="both"/>
        <w:rPr>
          <w:rFonts w:ascii="Times New Roman" w:hAnsi="Times New Roman"/>
        </w:rPr>
      </w:pPr>
      <w:r w:rsidRPr="00E67775">
        <w:rPr>
          <w:rFonts w:ascii="Times New Roman" w:hAnsi="Times New Roman"/>
        </w:rPr>
        <w:t>Hệ thống được chia tách thành 2 phân hệ là phân hệ quản trị - admin và phân hệ khách hàng.</w:t>
      </w:r>
    </w:p>
    <w:p w14:paraId="6BC7D0C8" w14:textId="6BA17945" w:rsidR="004E0D48" w:rsidRDefault="004E0D48" w:rsidP="00E67775">
      <w:pPr>
        <w:pStyle w:val="NoSpacing"/>
        <w:jc w:val="both"/>
        <w:rPr>
          <w:rFonts w:ascii="Times New Roman" w:hAnsi="Times New Roman"/>
        </w:rPr>
      </w:pPr>
    </w:p>
    <w:p w14:paraId="2CB64C92" w14:textId="68A4444B" w:rsidR="004E0D48" w:rsidRDefault="004E0D48" w:rsidP="00E67775">
      <w:pPr>
        <w:pStyle w:val="NoSpacing"/>
        <w:jc w:val="both"/>
        <w:rPr>
          <w:rFonts w:ascii="Times New Roman" w:hAnsi="Times New Roman"/>
        </w:rPr>
      </w:pPr>
    </w:p>
    <w:p w14:paraId="00DCE77D" w14:textId="35A94BA7" w:rsidR="004E0D48" w:rsidRDefault="004E0D48" w:rsidP="00E67775">
      <w:pPr>
        <w:pStyle w:val="NoSpacing"/>
        <w:jc w:val="both"/>
        <w:rPr>
          <w:rFonts w:ascii="Times New Roman" w:hAnsi="Times New Roman"/>
        </w:rPr>
      </w:pPr>
    </w:p>
    <w:p w14:paraId="3AC803B6" w14:textId="77777777" w:rsidR="004E0D48" w:rsidRPr="00E67775" w:rsidRDefault="004E0D48" w:rsidP="00E67775">
      <w:pPr>
        <w:pStyle w:val="NoSpacing"/>
        <w:jc w:val="both"/>
        <w:rPr>
          <w:rFonts w:ascii="Times New Roman" w:hAnsi="Times New Roman"/>
        </w:rPr>
      </w:pPr>
    </w:p>
    <w:p w14:paraId="3F1A0145" w14:textId="255B7DB4" w:rsidR="00482C0E" w:rsidRDefault="00E67775" w:rsidP="004E0D48">
      <w:pPr>
        <w:numPr>
          <w:ilvl w:val="1"/>
          <w:numId w:val="2"/>
        </w:numPr>
        <w:spacing w:line="360" w:lineRule="auto"/>
        <w:jc w:val="both"/>
        <w:rPr>
          <w:rFonts w:ascii="Times New Roman" w:hAnsi="Times New Roman"/>
        </w:rPr>
      </w:pPr>
      <w:r w:rsidRPr="00E67775">
        <w:rPr>
          <w:rFonts w:ascii="Times New Roman" w:hAnsi="Times New Roman"/>
        </w:rPr>
        <w:t>Phân hệ quản trị - admin</w:t>
      </w:r>
    </w:p>
    <w:p w14:paraId="41F21E8F" w14:textId="7D4E207E" w:rsidR="004E0D48" w:rsidRDefault="004E0D48" w:rsidP="004E0D48">
      <w:pPr>
        <w:spacing w:line="360" w:lineRule="auto"/>
        <w:jc w:val="center"/>
        <w:rPr>
          <w:rFonts w:ascii="Times New Roman" w:hAnsi="Times New Roman"/>
        </w:rPr>
      </w:pPr>
      <w:r>
        <w:rPr>
          <w:rFonts w:ascii="Times New Roman" w:hAnsi="Times New Roman"/>
          <w:noProof/>
        </w:rPr>
        <w:lastRenderedPageBreak/>
        <w:drawing>
          <wp:inline distT="0" distB="0" distL="0" distR="0" wp14:anchorId="4CC27EBD" wp14:editId="495E1B32">
            <wp:extent cx="6511290" cy="3200400"/>
            <wp:effectExtent l="0" t="0" r="0" b="3810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F17ADBD" w14:textId="3F11112F" w:rsidR="004E0D48" w:rsidRPr="004E0D48" w:rsidRDefault="004E0D48" w:rsidP="004E0D48">
      <w:pPr>
        <w:pStyle w:val="ListParagraph"/>
        <w:numPr>
          <w:ilvl w:val="1"/>
          <w:numId w:val="2"/>
        </w:numPr>
        <w:spacing w:line="360" w:lineRule="auto"/>
        <w:rPr>
          <w:rFonts w:ascii="Times New Roman" w:hAnsi="Times New Roman"/>
        </w:rPr>
      </w:pPr>
      <w:r w:rsidRPr="004E0D48">
        <w:rPr>
          <w:rFonts w:ascii="Times New Roman" w:hAnsi="Times New Roman"/>
        </w:rPr>
        <w:t>Phân hệ khách hàng</w:t>
      </w:r>
    </w:p>
    <w:p w14:paraId="21626B48" w14:textId="45F696C6" w:rsidR="0029189F" w:rsidRPr="0073400D" w:rsidRDefault="004E0D48" w:rsidP="004E0D48">
      <w:pPr>
        <w:spacing w:line="360" w:lineRule="auto"/>
        <w:jc w:val="center"/>
        <w:rPr>
          <w:rFonts w:ascii="Times New Roman" w:hAnsi="Times New Roman"/>
        </w:rPr>
      </w:pPr>
      <w:r>
        <w:rPr>
          <w:rFonts w:ascii="Times New Roman" w:hAnsi="Times New Roman"/>
          <w:noProof/>
        </w:rPr>
        <w:drawing>
          <wp:inline distT="0" distB="0" distL="0" distR="0" wp14:anchorId="20030771" wp14:editId="4884B169">
            <wp:extent cx="5486400" cy="3200400"/>
            <wp:effectExtent l="0" t="0" r="57150" b="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4CDBA774" w14:textId="77777777" w:rsidR="00550055" w:rsidRPr="0073400D" w:rsidRDefault="00550055" w:rsidP="00550055">
      <w:pPr>
        <w:widowControl w:val="0"/>
        <w:pBdr>
          <w:top w:val="nil"/>
          <w:left w:val="nil"/>
          <w:bottom w:val="nil"/>
          <w:right w:val="nil"/>
          <w:between w:val="nil"/>
        </w:pBdr>
        <w:spacing w:before="74" w:line="360" w:lineRule="auto"/>
        <w:rPr>
          <w:rFonts w:ascii="Times New Roman" w:hAnsi="Times New Roman"/>
          <w:b/>
          <w:color w:val="000000"/>
          <w:sz w:val="22"/>
          <w:szCs w:val="22"/>
        </w:rPr>
      </w:pPr>
    </w:p>
    <w:p w14:paraId="41DBB6A9" w14:textId="5C97F260" w:rsidR="004E0D48" w:rsidRDefault="004E0D48" w:rsidP="004E0D48">
      <w:pPr>
        <w:pStyle w:val="Heading2"/>
        <w:spacing w:line="360" w:lineRule="auto"/>
        <w:rPr>
          <w:rFonts w:ascii="Times New Roman" w:eastAsia="Times New Roman" w:hAnsi="Times New Roman" w:cs="Times New Roman"/>
          <w:b/>
          <w:bCs/>
          <w:color w:val="auto"/>
          <w:sz w:val="28"/>
          <w:szCs w:val="28"/>
        </w:rPr>
      </w:pPr>
      <w:bookmarkStart w:id="60" w:name="_Toc121767611"/>
      <w:r w:rsidRPr="004E0D48">
        <w:rPr>
          <w:rFonts w:ascii="Times New Roman" w:eastAsia="Times New Roman" w:hAnsi="Times New Roman" w:cs="Times New Roman"/>
          <w:b/>
          <w:bCs/>
          <w:color w:val="auto"/>
          <w:sz w:val="28"/>
          <w:szCs w:val="28"/>
        </w:rPr>
        <w:t>11.</w:t>
      </w:r>
      <w:r w:rsidR="0088724A">
        <w:rPr>
          <w:rFonts w:ascii="Times New Roman" w:eastAsia="Times New Roman" w:hAnsi="Times New Roman" w:cs="Times New Roman"/>
          <w:b/>
          <w:bCs/>
          <w:color w:val="auto"/>
          <w:sz w:val="28"/>
          <w:szCs w:val="28"/>
        </w:rPr>
        <w:t xml:space="preserve"> </w:t>
      </w:r>
      <w:r w:rsidRPr="004E0D48">
        <w:rPr>
          <w:rFonts w:ascii="Times New Roman" w:eastAsia="Times New Roman" w:hAnsi="Times New Roman" w:cs="Times New Roman"/>
          <w:b/>
          <w:bCs/>
          <w:color w:val="auto"/>
          <w:sz w:val="28"/>
          <w:szCs w:val="28"/>
        </w:rPr>
        <w:t>Đặc điểm người sử dụng</w:t>
      </w:r>
      <w:bookmarkEnd w:id="60"/>
    </w:p>
    <w:p w14:paraId="0200C393" w14:textId="15B2F8A0" w:rsidR="00F34EE5" w:rsidRDefault="00F34EE5" w:rsidP="00F34EE5">
      <w:pPr>
        <w:spacing w:before="240" w:after="240" w:line="360" w:lineRule="auto"/>
        <w:rPr>
          <w:rFonts w:ascii="Times New Roman" w:hAnsi="Times New Roman"/>
        </w:rPr>
      </w:pPr>
      <w:r w:rsidRPr="0073400D">
        <w:rPr>
          <w:rFonts w:ascii="Times New Roman" w:hAnsi="Times New Roman"/>
        </w:rPr>
        <w:t>Những người sử dụng hệ thống:</w:t>
      </w:r>
    </w:p>
    <w:p w14:paraId="1CE6A96E" w14:textId="77777777" w:rsidR="00F34EE5" w:rsidRPr="0073400D" w:rsidRDefault="00F34EE5" w:rsidP="00EE2611">
      <w:pPr>
        <w:numPr>
          <w:ilvl w:val="0"/>
          <w:numId w:val="9"/>
        </w:numPr>
        <w:spacing w:before="240" w:line="360" w:lineRule="auto"/>
        <w:rPr>
          <w:rFonts w:ascii="Times New Roman" w:hAnsi="Times New Roman"/>
        </w:rPr>
      </w:pPr>
      <w:r w:rsidRPr="0073400D">
        <w:rPr>
          <w:rFonts w:ascii="Times New Roman" w:hAnsi="Times New Roman"/>
        </w:rPr>
        <w:lastRenderedPageBreak/>
        <w:t>Quản lý/chủ cửa hàng: thực hiện quản lý toàn bộ hệ thống</w:t>
      </w:r>
    </w:p>
    <w:p w14:paraId="6E4F6784" w14:textId="77777777" w:rsidR="00F34EE5" w:rsidRPr="0083303E" w:rsidRDefault="00F34EE5" w:rsidP="0088724A">
      <w:pPr>
        <w:pStyle w:val="ListParagraph"/>
        <w:numPr>
          <w:ilvl w:val="1"/>
          <w:numId w:val="9"/>
        </w:numPr>
        <w:spacing w:line="360" w:lineRule="auto"/>
        <w:jc w:val="both"/>
        <w:rPr>
          <w:rFonts w:ascii="Times New Roman" w:hAnsi="Times New Roman"/>
          <w:szCs w:val="26"/>
        </w:rPr>
      </w:pPr>
      <w:r w:rsidRPr="0083303E">
        <w:rPr>
          <w:rFonts w:ascii="Times New Roman" w:hAnsi="Times New Roman"/>
          <w:szCs w:val="26"/>
        </w:rPr>
        <w:t>Quản lý danh sách khách hàng</w:t>
      </w:r>
    </w:p>
    <w:p w14:paraId="77431482" w14:textId="77777777" w:rsidR="00F34EE5" w:rsidRPr="0083303E" w:rsidRDefault="00F34EE5" w:rsidP="0088724A">
      <w:pPr>
        <w:pStyle w:val="ListParagraph"/>
        <w:numPr>
          <w:ilvl w:val="1"/>
          <w:numId w:val="9"/>
        </w:numPr>
        <w:spacing w:line="360" w:lineRule="auto"/>
        <w:jc w:val="both"/>
        <w:rPr>
          <w:szCs w:val="26"/>
        </w:rPr>
      </w:pPr>
      <w:r w:rsidRPr="0083303E">
        <w:rPr>
          <w:rFonts w:ascii="Times New Roman" w:hAnsi="Times New Roman"/>
          <w:szCs w:val="26"/>
        </w:rPr>
        <w:t>Quản lý sản phẩm</w:t>
      </w:r>
    </w:p>
    <w:p w14:paraId="6376AC3F" w14:textId="77777777" w:rsidR="00F34EE5" w:rsidRPr="0083303E" w:rsidRDefault="00F34EE5" w:rsidP="0088724A">
      <w:pPr>
        <w:pStyle w:val="ListParagraph"/>
        <w:numPr>
          <w:ilvl w:val="1"/>
          <w:numId w:val="9"/>
        </w:numPr>
        <w:spacing w:line="360" w:lineRule="auto"/>
        <w:jc w:val="both"/>
        <w:rPr>
          <w:rFonts w:ascii="Times New Roman" w:hAnsi="Times New Roman"/>
          <w:szCs w:val="26"/>
        </w:rPr>
      </w:pPr>
      <w:r w:rsidRPr="0083303E">
        <w:rPr>
          <w:rFonts w:ascii="Times New Roman" w:hAnsi="Times New Roman"/>
          <w:szCs w:val="26"/>
        </w:rPr>
        <w:t>Quản lí loại sản phẩm</w:t>
      </w:r>
    </w:p>
    <w:p w14:paraId="3446DEB6" w14:textId="036C87F8" w:rsidR="00A964A1" w:rsidRPr="002153F9" w:rsidRDefault="00F34EE5" w:rsidP="0088724A">
      <w:pPr>
        <w:pStyle w:val="ListParagraph"/>
        <w:numPr>
          <w:ilvl w:val="1"/>
          <w:numId w:val="9"/>
        </w:numPr>
        <w:spacing w:line="360" w:lineRule="auto"/>
        <w:jc w:val="both"/>
        <w:rPr>
          <w:rFonts w:ascii="Times New Roman" w:hAnsi="Times New Roman"/>
          <w:szCs w:val="26"/>
        </w:rPr>
      </w:pPr>
      <w:r w:rsidRPr="0083303E">
        <w:rPr>
          <w:rFonts w:ascii="Times New Roman" w:hAnsi="Times New Roman"/>
          <w:szCs w:val="26"/>
        </w:rPr>
        <w:t>Quản lý</w:t>
      </w:r>
      <w:r w:rsidR="005D432D">
        <w:rPr>
          <w:rFonts w:ascii="Times New Roman" w:hAnsi="Times New Roman"/>
          <w:szCs w:val="26"/>
          <w:lang w:val="vi-VN"/>
        </w:rPr>
        <w:t xml:space="preserve"> hóa</w:t>
      </w:r>
      <w:r w:rsidRPr="0083303E">
        <w:rPr>
          <w:rFonts w:ascii="Times New Roman" w:hAnsi="Times New Roman"/>
          <w:szCs w:val="26"/>
        </w:rPr>
        <w:t xml:space="preserve"> đơn</w:t>
      </w:r>
      <w:r w:rsidR="00BD3CEE">
        <w:rPr>
          <w:rFonts w:ascii="Times New Roman" w:hAnsi="Times New Roman"/>
          <w:szCs w:val="26"/>
          <w:lang w:val="vi-VN"/>
        </w:rPr>
        <w:t xml:space="preserve"> </w:t>
      </w:r>
    </w:p>
    <w:p w14:paraId="1FEB1081" w14:textId="0ADE0778" w:rsidR="00F34EE5" w:rsidRPr="002153F9" w:rsidRDefault="00A964A1" w:rsidP="0088724A">
      <w:pPr>
        <w:pStyle w:val="ListParagraph"/>
        <w:numPr>
          <w:ilvl w:val="1"/>
          <w:numId w:val="9"/>
        </w:numPr>
        <w:jc w:val="both"/>
        <w:rPr>
          <w:rFonts w:ascii="Times New Roman" w:hAnsi="Times New Roman"/>
          <w:szCs w:val="26"/>
        </w:rPr>
      </w:pPr>
      <w:r>
        <w:rPr>
          <w:rFonts w:ascii="Times New Roman" w:hAnsi="Times New Roman"/>
          <w:szCs w:val="26"/>
        </w:rPr>
        <w:t>Quản</w:t>
      </w:r>
      <w:r>
        <w:rPr>
          <w:rFonts w:ascii="Times New Roman" w:hAnsi="Times New Roman"/>
          <w:szCs w:val="26"/>
          <w:lang w:val="vi-VN"/>
        </w:rPr>
        <w:t xml:space="preserve"> lý thông báo</w:t>
      </w:r>
    </w:p>
    <w:p w14:paraId="02D138BA" w14:textId="77777777" w:rsidR="002153F9" w:rsidRPr="002153F9" w:rsidRDefault="002153F9" w:rsidP="0088724A">
      <w:pPr>
        <w:pStyle w:val="ListParagraph"/>
        <w:ind w:left="1440"/>
        <w:jc w:val="both"/>
        <w:rPr>
          <w:rFonts w:ascii="Times New Roman" w:hAnsi="Times New Roman"/>
          <w:szCs w:val="26"/>
        </w:rPr>
      </w:pPr>
    </w:p>
    <w:p w14:paraId="0A2A9D8E" w14:textId="22E54920" w:rsidR="00F34EE5" w:rsidRPr="0083303E" w:rsidRDefault="00F34EE5" w:rsidP="0088724A">
      <w:pPr>
        <w:pStyle w:val="ListParagraph"/>
        <w:numPr>
          <w:ilvl w:val="1"/>
          <w:numId w:val="9"/>
        </w:numPr>
        <w:jc w:val="both"/>
        <w:rPr>
          <w:rFonts w:ascii="Times New Roman" w:hAnsi="Times New Roman"/>
          <w:szCs w:val="26"/>
        </w:rPr>
      </w:pPr>
      <w:r>
        <w:rPr>
          <w:rFonts w:ascii="Times New Roman" w:hAnsi="Times New Roman"/>
          <w:szCs w:val="26"/>
        </w:rPr>
        <w:t>Quản lí thống kê: Thống kê sản phẩm</w:t>
      </w:r>
      <w:r w:rsidR="00B56767">
        <w:rPr>
          <w:rFonts w:ascii="Times New Roman" w:hAnsi="Times New Roman"/>
          <w:szCs w:val="26"/>
          <w:lang w:val="vi-VN"/>
        </w:rPr>
        <w:t xml:space="preserve"> 10 sản phẩm bán chạy nhất</w:t>
      </w:r>
      <w:r>
        <w:rPr>
          <w:rFonts w:ascii="Times New Roman" w:hAnsi="Times New Roman"/>
          <w:szCs w:val="26"/>
        </w:rPr>
        <w:t xml:space="preserve">, thống kê theo </w:t>
      </w:r>
      <w:r w:rsidR="00B56767">
        <w:rPr>
          <w:rFonts w:ascii="Times New Roman" w:hAnsi="Times New Roman"/>
          <w:szCs w:val="26"/>
        </w:rPr>
        <w:t>năm</w:t>
      </w:r>
      <w:r>
        <w:rPr>
          <w:rFonts w:ascii="Times New Roman" w:hAnsi="Times New Roman"/>
          <w:szCs w:val="26"/>
        </w:rPr>
        <w:t xml:space="preserve">, thống kê theo </w:t>
      </w:r>
      <w:r w:rsidR="00B56767">
        <w:rPr>
          <w:rFonts w:ascii="Times New Roman" w:hAnsi="Times New Roman"/>
          <w:szCs w:val="26"/>
        </w:rPr>
        <w:t>tháng</w:t>
      </w:r>
      <w:r w:rsidR="00B56767">
        <w:rPr>
          <w:rFonts w:ascii="Times New Roman" w:hAnsi="Times New Roman"/>
          <w:szCs w:val="26"/>
          <w:lang w:val="vi-VN"/>
        </w:rPr>
        <w:t>,</w:t>
      </w:r>
      <w:r w:rsidR="00B56767" w:rsidRPr="00B56767">
        <w:rPr>
          <w:rFonts w:ascii="Times New Roman" w:hAnsi="Times New Roman"/>
          <w:szCs w:val="26"/>
        </w:rPr>
        <w:t xml:space="preserve"> </w:t>
      </w:r>
      <w:r w:rsidR="00B56767">
        <w:rPr>
          <w:rFonts w:ascii="Times New Roman" w:hAnsi="Times New Roman"/>
          <w:szCs w:val="26"/>
        </w:rPr>
        <w:t>thống kê theo tuần</w:t>
      </w:r>
      <w:r w:rsidR="00B56767">
        <w:rPr>
          <w:rFonts w:ascii="Times New Roman" w:hAnsi="Times New Roman"/>
          <w:szCs w:val="26"/>
          <w:lang w:val="vi-VN"/>
        </w:rPr>
        <w:t>,</w:t>
      </w:r>
      <w:r w:rsidR="00B56767" w:rsidRPr="00B56767">
        <w:rPr>
          <w:rFonts w:ascii="Times New Roman" w:hAnsi="Times New Roman"/>
          <w:szCs w:val="26"/>
        </w:rPr>
        <w:t xml:space="preserve"> </w:t>
      </w:r>
      <w:r w:rsidR="00B56767">
        <w:rPr>
          <w:rFonts w:ascii="Times New Roman" w:hAnsi="Times New Roman"/>
          <w:szCs w:val="26"/>
        </w:rPr>
        <w:t xml:space="preserve">thống kê theo </w:t>
      </w:r>
      <w:r w:rsidR="005D432D">
        <w:rPr>
          <w:rFonts w:ascii="Times New Roman" w:hAnsi="Times New Roman"/>
          <w:szCs w:val="26"/>
        </w:rPr>
        <w:t>ngày</w:t>
      </w:r>
      <w:r w:rsidR="005D432D">
        <w:rPr>
          <w:rFonts w:ascii="Times New Roman" w:hAnsi="Times New Roman"/>
          <w:szCs w:val="26"/>
          <w:lang w:val="vi-VN"/>
        </w:rPr>
        <w:t>,</w:t>
      </w:r>
      <w:r w:rsidR="002153F9">
        <w:rPr>
          <w:rFonts w:ascii="Times New Roman" w:hAnsi="Times New Roman"/>
          <w:szCs w:val="26"/>
          <w:lang w:val="vi-VN"/>
        </w:rPr>
        <w:t xml:space="preserve"> </w:t>
      </w:r>
      <w:r w:rsidR="005D432D">
        <w:rPr>
          <w:rFonts w:ascii="Times New Roman" w:hAnsi="Times New Roman"/>
          <w:szCs w:val="26"/>
          <w:lang w:val="vi-VN"/>
        </w:rPr>
        <w:t xml:space="preserve">thống lượng hàng trong </w:t>
      </w:r>
      <w:r w:rsidR="00A964A1">
        <w:rPr>
          <w:rFonts w:ascii="Times New Roman" w:hAnsi="Times New Roman"/>
          <w:szCs w:val="26"/>
          <w:lang w:val="vi-VN"/>
        </w:rPr>
        <w:t>kho.</w:t>
      </w:r>
      <w:r w:rsidR="002153F9">
        <w:rPr>
          <w:rFonts w:ascii="Times New Roman" w:hAnsi="Times New Roman"/>
          <w:szCs w:val="26"/>
          <w:lang w:val="vi-VN"/>
        </w:rPr>
        <w:t xml:space="preserve"> </w:t>
      </w:r>
      <w:r w:rsidR="00A964A1">
        <w:rPr>
          <w:rFonts w:ascii="Times New Roman" w:hAnsi="Times New Roman"/>
          <w:szCs w:val="26"/>
          <w:lang w:val="vi-VN"/>
        </w:rPr>
        <w:t>Trạng thái đơn hàng...</w:t>
      </w:r>
    </w:p>
    <w:p w14:paraId="497697DB" w14:textId="5CBCDBD1" w:rsidR="00F34EE5" w:rsidRPr="00F34EE5" w:rsidRDefault="00F34EE5" w:rsidP="0088724A">
      <w:pPr>
        <w:pStyle w:val="ListParagraph"/>
        <w:ind w:left="1440"/>
        <w:jc w:val="both"/>
        <w:rPr>
          <w:rFonts w:ascii="Times New Roman" w:hAnsi="Times New Roman"/>
          <w:sz w:val="28"/>
          <w:szCs w:val="28"/>
        </w:rPr>
      </w:pPr>
    </w:p>
    <w:p w14:paraId="589735DE" w14:textId="0BF3C435" w:rsidR="00F34EE5" w:rsidRDefault="00F34EE5" w:rsidP="00EE2611">
      <w:pPr>
        <w:numPr>
          <w:ilvl w:val="0"/>
          <w:numId w:val="9"/>
        </w:numPr>
        <w:spacing w:line="360" w:lineRule="auto"/>
        <w:rPr>
          <w:rFonts w:ascii="Times New Roman" w:hAnsi="Times New Roman"/>
        </w:rPr>
      </w:pPr>
      <w:r w:rsidRPr="0073400D">
        <w:rPr>
          <w:rFonts w:ascii="Times New Roman" w:hAnsi="Times New Roman"/>
        </w:rPr>
        <w:t>Khách hàng: thao tác được với tất cả những chức năng phía người dùng.</w:t>
      </w:r>
    </w:p>
    <w:p w14:paraId="08B7072A" w14:textId="77777777" w:rsidR="00F34EE5" w:rsidRPr="0073400D" w:rsidRDefault="00F34EE5" w:rsidP="00EE2611">
      <w:pPr>
        <w:numPr>
          <w:ilvl w:val="1"/>
          <w:numId w:val="9"/>
        </w:numPr>
        <w:spacing w:line="360" w:lineRule="auto"/>
        <w:rPr>
          <w:rFonts w:ascii="Times New Roman" w:hAnsi="Times New Roman"/>
        </w:rPr>
      </w:pPr>
      <w:r w:rsidRPr="0073400D">
        <w:rPr>
          <w:rFonts w:ascii="Times New Roman" w:hAnsi="Times New Roman"/>
        </w:rPr>
        <w:t>Xem các sản phẩm hiện có của cửa hàng</w:t>
      </w:r>
    </w:p>
    <w:p w14:paraId="74355C5F" w14:textId="513317A8" w:rsidR="00F34EE5" w:rsidRDefault="00F34EE5" w:rsidP="00EE2611">
      <w:pPr>
        <w:numPr>
          <w:ilvl w:val="1"/>
          <w:numId w:val="9"/>
        </w:numPr>
        <w:spacing w:line="360" w:lineRule="auto"/>
        <w:rPr>
          <w:rFonts w:ascii="Times New Roman" w:hAnsi="Times New Roman"/>
        </w:rPr>
      </w:pPr>
      <w:r w:rsidRPr="0073400D">
        <w:rPr>
          <w:rFonts w:ascii="Times New Roman" w:hAnsi="Times New Roman"/>
        </w:rPr>
        <w:t>Xem chi tiết sản phẩm</w:t>
      </w:r>
    </w:p>
    <w:p w14:paraId="301F695D" w14:textId="48D54CC5" w:rsidR="002153F9" w:rsidRPr="002153F9" w:rsidRDefault="002153F9" w:rsidP="00EE2611">
      <w:pPr>
        <w:numPr>
          <w:ilvl w:val="1"/>
          <w:numId w:val="9"/>
        </w:numPr>
        <w:spacing w:line="360" w:lineRule="auto"/>
        <w:rPr>
          <w:rFonts w:ascii="Times New Roman" w:hAnsi="Times New Roman"/>
        </w:rPr>
      </w:pPr>
      <w:r>
        <w:rPr>
          <w:rFonts w:ascii="Times New Roman" w:hAnsi="Times New Roman"/>
        </w:rPr>
        <w:t>Thêm</w:t>
      </w:r>
      <w:r>
        <w:rPr>
          <w:rFonts w:ascii="Times New Roman" w:hAnsi="Times New Roman"/>
          <w:lang w:val="vi-VN"/>
        </w:rPr>
        <w:t xml:space="preserve"> vào giỏ hàng</w:t>
      </w:r>
    </w:p>
    <w:p w14:paraId="39EEFE8E" w14:textId="647D7C64" w:rsidR="002153F9" w:rsidRPr="002153F9" w:rsidRDefault="002153F9" w:rsidP="00EE2611">
      <w:pPr>
        <w:numPr>
          <w:ilvl w:val="1"/>
          <w:numId w:val="9"/>
        </w:numPr>
        <w:spacing w:line="360" w:lineRule="auto"/>
        <w:rPr>
          <w:rFonts w:ascii="Times New Roman" w:hAnsi="Times New Roman"/>
        </w:rPr>
      </w:pPr>
      <w:r>
        <w:rPr>
          <w:rFonts w:ascii="Times New Roman" w:hAnsi="Times New Roman"/>
          <w:lang w:val="vi-VN"/>
        </w:rPr>
        <w:t>Đặt hàng</w:t>
      </w:r>
    </w:p>
    <w:p w14:paraId="3D19EC22" w14:textId="15E80AEE" w:rsidR="002153F9" w:rsidRPr="0073400D" w:rsidRDefault="002153F9" w:rsidP="00EE2611">
      <w:pPr>
        <w:numPr>
          <w:ilvl w:val="1"/>
          <w:numId w:val="9"/>
        </w:numPr>
        <w:spacing w:line="360" w:lineRule="auto"/>
        <w:rPr>
          <w:rFonts w:ascii="Times New Roman" w:hAnsi="Times New Roman"/>
        </w:rPr>
      </w:pPr>
      <w:r>
        <w:rPr>
          <w:rFonts w:ascii="Times New Roman" w:hAnsi="Times New Roman"/>
          <w:lang w:val="vi-VN"/>
        </w:rPr>
        <w:t>Yêu thích</w:t>
      </w:r>
    </w:p>
    <w:p w14:paraId="3E2595FB" w14:textId="77777777" w:rsidR="00F34EE5" w:rsidRPr="0073400D" w:rsidRDefault="00F34EE5" w:rsidP="00EE2611">
      <w:pPr>
        <w:numPr>
          <w:ilvl w:val="1"/>
          <w:numId w:val="9"/>
        </w:numPr>
        <w:spacing w:line="360" w:lineRule="auto"/>
        <w:rPr>
          <w:rFonts w:ascii="Times New Roman" w:hAnsi="Times New Roman"/>
        </w:rPr>
      </w:pPr>
      <w:r w:rsidRPr="0073400D">
        <w:rPr>
          <w:rFonts w:ascii="Times New Roman" w:hAnsi="Times New Roman"/>
        </w:rPr>
        <w:t>Đăng ký thành viên, đăng nhập</w:t>
      </w:r>
    </w:p>
    <w:p w14:paraId="42F7A68F" w14:textId="77777777" w:rsidR="00F34EE5" w:rsidRPr="0073400D" w:rsidRDefault="00F34EE5" w:rsidP="00EE2611">
      <w:pPr>
        <w:numPr>
          <w:ilvl w:val="1"/>
          <w:numId w:val="9"/>
        </w:numPr>
        <w:spacing w:line="360" w:lineRule="auto"/>
        <w:rPr>
          <w:rFonts w:ascii="Times New Roman" w:hAnsi="Times New Roman"/>
        </w:rPr>
      </w:pPr>
      <w:r w:rsidRPr="0073400D">
        <w:rPr>
          <w:rFonts w:ascii="Times New Roman" w:hAnsi="Times New Roman"/>
        </w:rPr>
        <w:t>Tìm kiếm sản phẩm</w:t>
      </w:r>
    </w:p>
    <w:p w14:paraId="278EBFB9" w14:textId="5ADD7378" w:rsidR="003E77B8" w:rsidRPr="003E77B8" w:rsidRDefault="00F34EE5" w:rsidP="00EE2611">
      <w:pPr>
        <w:numPr>
          <w:ilvl w:val="1"/>
          <w:numId w:val="9"/>
        </w:numPr>
        <w:spacing w:line="360" w:lineRule="auto"/>
        <w:rPr>
          <w:rFonts w:ascii="Times New Roman" w:hAnsi="Times New Roman"/>
        </w:rPr>
      </w:pPr>
      <w:r>
        <w:rPr>
          <w:rFonts w:ascii="Times New Roman" w:hAnsi="Times New Roman"/>
        </w:rPr>
        <w:t>Đánh giá sản phẩm</w:t>
      </w:r>
    </w:p>
    <w:p w14:paraId="35B65A1C" w14:textId="184792FD" w:rsidR="003E77B8" w:rsidRPr="003E77B8" w:rsidRDefault="003E77B8" w:rsidP="003E77B8">
      <w:pPr>
        <w:pStyle w:val="Heading2"/>
        <w:keepNext w:val="0"/>
        <w:keepLines w:val="0"/>
        <w:spacing w:before="360" w:after="80" w:line="360" w:lineRule="auto"/>
        <w:rPr>
          <w:rFonts w:ascii="Times New Roman" w:eastAsia="Times New Roman" w:hAnsi="Times New Roman" w:cs="Times New Roman"/>
          <w:b/>
          <w:bCs/>
          <w:color w:val="auto"/>
          <w:sz w:val="28"/>
          <w:szCs w:val="28"/>
        </w:rPr>
      </w:pPr>
      <w:bookmarkStart w:id="61" w:name="_Toc121767612"/>
      <w:r w:rsidRPr="003E77B8">
        <w:rPr>
          <w:rFonts w:ascii="Times New Roman" w:eastAsia="Times New Roman" w:hAnsi="Times New Roman" w:cs="Times New Roman"/>
          <w:b/>
          <w:bCs/>
          <w:color w:val="auto"/>
          <w:sz w:val="28"/>
          <w:szCs w:val="28"/>
        </w:rPr>
        <w:t>12. Môi trường vận hành</w:t>
      </w:r>
      <w:bookmarkEnd w:id="61"/>
    </w:p>
    <w:p w14:paraId="2FABC428" w14:textId="77777777" w:rsidR="003E77B8" w:rsidRPr="0073400D" w:rsidRDefault="003E77B8" w:rsidP="00EE2611">
      <w:pPr>
        <w:numPr>
          <w:ilvl w:val="0"/>
          <w:numId w:val="43"/>
        </w:numPr>
        <w:spacing w:before="240" w:line="360" w:lineRule="auto"/>
        <w:rPr>
          <w:rFonts w:ascii="Times New Roman" w:hAnsi="Times New Roman"/>
        </w:rPr>
      </w:pPr>
      <w:r w:rsidRPr="0073400D">
        <w:rPr>
          <w:rFonts w:ascii="Times New Roman" w:hAnsi="Times New Roman"/>
        </w:rPr>
        <w:t xml:space="preserve">Ngôn ngữ lập trình: </w:t>
      </w:r>
    </w:p>
    <w:p w14:paraId="6B910028" w14:textId="6824DCF0" w:rsidR="003E77B8" w:rsidRPr="0073400D" w:rsidRDefault="003E77B8" w:rsidP="0088724A">
      <w:pPr>
        <w:numPr>
          <w:ilvl w:val="1"/>
          <w:numId w:val="43"/>
        </w:numPr>
        <w:spacing w:line="360" w:lineRule="auto"/>
        <w:jc w:val="both"/>
        <w:rPr>
          <w:rFonts w:ascii="Times New Roman" w:hAnsi="Times New Roman"/>
        </w:rPr>
      </w:pPr>
      <w:r w:rsidRPr="0073400D">
        <w:rPr>
          <w:rFonts w:ascii="Times New Roman" w:hAnsi="Times New Roman"/>
        </w:rPr>
        <w:t xml:space="preserve">Hệ thống được xây dựng trên </w:t>
      </w:r>
      <w:r>
        <w:rPr>
          <w:rFonts w:ascii="Times New Roman" w:hAnsi="Times New Roman"/>
        </w:rPr>
        <w:t>Android</w:t>
      </w:r>
      <w:r>
        <w:rPr>
          <w:rFonts w:ascii="Times New Roman" w:hAnsi="Times New Roman"/>
          <w:lang w:val="vi-VN"/>
        </w:rPr>
        <w:t xml:space="preserve"> Studio,</w:t>
      </w:r>
      <w:r w:rsidR="00A35B37">
        <w:rPr>
          <w:rFonts w:ascii="Times New Roman" w:hAnsi="Times New Roman"/>
          <w:lang w:val="vi-VN"/>
        </w:rPr>
        <w:t xml:space="preserve"> </w:t>
      </w:r>
      <w:r>
        <w:rPr>
          <w:rFonts w:ascii="Times New Roman" w:hAnsi="Times New Roman"/>
          <w:lang w:val="vi-VN"/>
        </w:rPr>
        <w:t>WebStorm,</w:t>
      </w:r>
      <w:r w:rsidR="00A35B37">
        <w:rPr>
          <w:rFonts w:ascii="Times New Roman" w:hAnsi="Times New Roman"/>
          <w:lang w:val="vi-VN"/>
        </w:rPr>
        <w:t xml:space="preserve"> </w:t>
      </w:r>
      <w:r w:rsidRPr="0073400D">
        <w:rPr>
          <w:rFonts w:ascii="Times New Roman" w:hAnsi="Times New Roman"/>
        </w:rPr>
        <w:t>với ngôn ngữ Java,</w:t>
      </w:r>
      <w:r w:rsidR="00A35B37">
        <w:rPr>
          <w:rFonts w:ascii="Times New Roman" w:hAnsi="Times New Roman"/>
          <w:lang w:val="vi-VN"/>
        </w:rPr>
        <w:t xml:space="preserve"> </w:t>
      </w:r>
      <w:r>
        <w:rPr>
          <w:rFonts w:ascii="Times New Roman" w:hAnsi="Times New Roman"/>
        </w:rPr>
        <w:t>JavaScript</w:t>
      </w:r>
      <w:r w:rsidRPr="0073400D">
        <w:rPr>
          <w:rFonts w:ascii="Times New Roman" w:hAnsi="Times New Roman"/>
        </w:rPr>
        <w:t xml:space="preserve"> </w:t>
      </w:r>
    </w:p>
    <w:p w14:paraId="34BFDF44" w14:textId="693CCD49" w:rsidR="003E77B8" w:rsidRPr="0073400D" w:rsidRDefault="003E77B8" w:rsidP="0088724A">
      <w:pPr>
        <w:numPr>
          <w:ilvl w:val="1"/>
          <w:numId w:val="43"/>
        </w:numPr>
        <w:spacing w:line="360" w:lineRule="auto"/>
        <w:jc w:val="both"/>
        <w:rPr>
          <w:rFonts w:ascii="Times New Roman" w:hAnsi="Times New Roman"/>
        </w:rPr>
      </w:pPr>
      <w:r w:rsidRPr="0073400D">
        <w:rPr>
          <w:rFonts w:ascii="Times New Roman" w:hAnsi="Times New Roman"/>
        </w:rPr>
        <w:t xml:space="preserve">Cơ sở dữ liệu của hệ thống sử dụng: </w:t>
      </w:r>
      <w:r w:rsidR="009E0490">
        <w:rPr>
          <w:rFonts w:ascii="Times New Roman" w:hAnsi="Times New Roman"/>
        </w:rPr>
        <w:t>Mongodb</w:t>
      </w:r>
      <w:r w:rsidR="009E0490">
        <w:rPr>
          <w:rFonts w:ascii="Times New Roman" w:hAnsi="Times New Roman"/>
          <w:lang w:val="vi-VN"/>
        </w:rPr>
        <w:t>, Cloudy</w:t>
      </w:r>
      <w:r w:rsidRPr="0073400D">
        <w:rPr>
          <w:rFonts w:ascii="Times New Roman" w:hAnsi="Times New Roman"/>
        </w:rPr>
        <w:t>.</w:t>
      </w:r>
    </w:p>
    <w:p w14:paraId="3FE4FA5C" w14:textId="77777777" w:rsidR="003E77B8" w:rsidRPr="0073400D" w:rsidRDefault="003E77B8" w:rsidP="00EE2611">
      <w:pPr>
        <w:numPr>
          <w:ilvl w:val="0"/>
          <w:numId w:val="43"/>
        </w:numPr>
        <w:spacing w:line="360" w:lineRule="auto"/>
        <w:rPr>
          <w:rFonts w:ascii="Times New Roman" w:hAnsi="Times New Roman"/>
        </w:rPr>
      </w:pPr>
      <w:r w:rsidRPr="0073400D">
        <w:rPr>
          <w:rFonts w:ascii="Times New Roman" w:hAnsi="Times New Roman"/>
        </w:rPr>
        <w:t>Yêu cầu phần cứng:</w:t>
      </w:r>
    </w:p>
    <w:p w14:paraId="4E658046" w14:textId="42721E1D" w:rsidR="003E77B8" w:rsidRPr="0073400D" w:rsidRDefault="003E77B8" w:rsidP="00EE2611">
      <w:pPr>
        <w:numPr>
          <w:ilvl w:val="1"/>
          <w:numId w:val="43"/>
        </w:numPr>
        <w:spacing w:line="360" w:lineRule="auto"/>
        <w:rPr>
          <w:rFonts w:ascii="Times New Roman" w:hAnsi="Times New Roman"/>
        </w:rPr>
      </w:pPr>
      <w:r w:rsidRPr="0073400D">
        <w:rPr>
          <w:rFonts w:ascii="Times New Roman" w:hAnsi="Times New Roman"/>
        </w:rPr>
        <w:lastRenderedPageBreak/>
        <w:t xml:space="preserve">CPU: intel Core </w:t>
      </w:r>
      <w:r w:rsidR="009E0490">
        <w:rPr>
          <w:rFonts w:ascii="Times New Roman" w:hAnsi="Times New Roman"/>
        </w:rPr>
        <w:t>i5</w:t>
      </w:r>
      <w:r w:rsidRPr="0073400D">
        <w:rPr>
          <w:rFonts w:ascii="Times New Roman" w:hAnsi="Times New Roman"/>
        </w:rPr>
        <w:t xml:space="preserve"> trở lên.</w:t>
      </w:r>
    </w:p>
    <w:p w14:paraId="26F6EA01" w14:textId="2243DC56" w:rsidR="003E77B8" w:rsidRPr="0073400D" w:rsidRDefault="003E77B8" w:rsidP="00EE2611">
      <w:pPr>
        <w:numPr>
          <w:ilvl w:val="1"/>
          <w:numId w:val="43"/>
        </w:numPr>
        <w:spacing w:line="360" w:lineRule="auto"/>
        <w:rPr>
          <w:rFonts w:ascii="Times New Roman" w:hAnsi="Times New Roman"/>
        </w:rPr>
      </w:pPr>
      <w:r w:rsidRPr="0073400D">
        <w:rPr>
          <w:rFonts w:ascii="Times New Roman" w:hAnsi="Times New Roman"/>
        </w:rPr>
        <w:t xml:space="preserve">RAM: ít nhất </w:t>
      </w:r>
      <w:r w:rsidR="009E0490">
        <w:rPr>
          <w:rFonts w:ascii="Times New Roman" w:hAnsi="Times New Roman"/>
        </w:rPr>
        <w:t>8</w:t>
      </w:r>
      <w:r w:rsidRPr="0073400D">
        <w:rPr>
          <w:rFonts w:ascii="Times New Roman" w:hAnsi="Times New Roman"/>
        </w:rPr>
        <w:t>GB.</w:t>
      </w:r>
    </w:p>
    <w:p w14:paraId="697BE368" w14:textId="08E03751" w:rsidR="003E77B8" w:rsidRPr="0073400D" w:rsidRDefault="003E77B8" w:rsidP="00EE2611">
      <w:pPr>
        <w:numPr>
          <w:ilvl w:val="1"/>
          <w:numId w:val="43"/>
        </w:numPr>
        <w:spacing w:line="360" w:lineRule="auto"/>
        <w:rPr>
          <w:rFonts w:ascii="Times New Roman" w:hAnsi="Times New Roman"/>
        </w:rPr>
      </w:pPr>
      <w:r w:rsidRPr="0073400D">
        <w:rPr>
          <w:rFonts w:ascii="Times New Roman" w:hAnsi="Times New Roman"/>
        </w:rPr>
        <w:t xml:space="preserve">Đĩa cứng (ổ C:): Tối thiểu trống </w:t>
      </w:r>
      <w:r w:rsidR="009E0490">
        <w:rPr>
          <w:rFonts w:ascii="Times New Roman" w:hAnsi="Times New Roman"/>
        </w:rPr>
        <w:t>10</w:t>
      </w:r>
      <w:r w:rsidRPr="0073400D">
        <w:rPr>
          <w:rFonts w:ascii="Times New Roman" w:hAnsi="Times New Roman"/>
        </w:rPr>
        <w:t>Gb.</w:t>
      </w:r>
    </w:p>
    <w:p w14:paraId="50CFEBB7" w14:textId="361A4D29" w:rsidR="003E77B8" w:rsidRPr="009E0490" w:rsidRDefault="003E77B8" w:rsidP="00EE2611">
      <w:pPr>
        <w:numPr>
          <w:ilvl w:val="1"/>
          <w:numId w:val="43"/>
        </w:numPr>
        <w:spacing w:after="240" w:line="360" w:lineRule="auto"/>
        <w:rPr>
          <w:rFonts w:ascii="Times New Roman" w:hAnsi="Times New Roman"/>
        </w:rPr>
      </w:pPr>
      <w:r w:rsidRPr="0073400D">
        <w:rPr>
          <w:rFonts w:ascii="Times New Roman" w:hAnsi="Times New Roman"/>
        </w:rPr>
        <w:t xml:space="preserve">Hệ điều hành: Windows, </w:t>
      </w:r>
      <w:r w:rsidR="009E0490">
        <w:rPr>
          <w:rFonts w:ascii="Times New Roman" w:hAnsi="Times New Roman"/>
        </w:rPr>
        <w:t>MacOS</w:t>
      </w:r>
      <w:r w:rsidR="009E0490">
        <w:rPr>
          <w:rFonts w:ascii="Times New Roman" w:hAnsi="Times New Roman"/>
          <w:lang w:val="vi-VN"/>
        </w:rPr>
        <w:t>.</w:t>
      </w:r>
    </w:p>
    <w:p w14:paraId="1AE3DD3D" w14:textId="409D0120" w:rsidR="009E0490" w:rsidRPr="009E0490" w:rsidRDefault="009E0490" w:rsidP="009E0490">
      <w:pPr>
        <w:pStyle w:val="Heading2"/>
        <w:keepNext w:val="0"/>
        <w:keepLines w:val="0"/>
        <w:spacing w:before="360" w:after="80" w:line="360" w:lineRule="auto"/>
        <w:rPr>
          <w:rFonts w:ascii="Times New Roman" w:eastAsia="Times New Roman" w:hAnsi="Times New Roman" w:cs="Times New Roman"/>
          <w:b/>
          <w:bCs/>
          <w:color w:val="auto"/>
          <w:sz w:val="28"/>
          <w:szCs w:val="28"/>
        </w:rPr>
      </w:pPr>
      <w:bookmarkStart w:id="62" w:name="_Toc121767613"/>
      <w:r w:rsidRPr="009E0490">
        <w:rPr>
          <w:rFonts w:ascii="Times New Roman" w:eastAsia="Times New Roman" w:hAnsi="Times New Roman" w:cs="Times New Roman"/>
          <w:b/>
          <w:bCs/>
          <w:color w:val="auto"/>
          <w:sz w:val="28"/>
          <w:szCs w:val="28"/>
        </w:rPr>
        <w:t>13. Các ràng buộc về thực thi và thiết kế</w:t>
      </w:r>
      <w:bookmarkEnd w:id="62"/>
    </w:p>
    <w:p w14:paraId="32AB3518" w14:textId="42903891" w:rsidR="009E0490" w:rsidRPr="0073400D" w:rsidRDefault="009E0490" w:rsidP="00EE2611">
      <w:pPr>
        <w:numPr>
          <w:ilvl w:val="0"/>
          <w:numId w:val="45"/>
        </w:numPr>
        <w:spacing w:before="240" w:line="360" w:lineRule="auto"/>
        <w:rPr>
          <w:rFonts w:ascii="Times New Roman" w:hAnsi="Times New Roman"/>
        </w:rPr>
      </w:pPr>
      <w:r w:rsidRPr="0073400D">
        <w:rPr>
          <w:rFonts w:ascii="Times New Roman" w:hAnsi="Times New Roman"/>
        </w:rPr>
        <w:t xml:space="preserve"> Ngôn ngữ lập trình phía back end: </w:t>
      </w:r>
      <w:r>
        <w:rPr>
          <w:rFonts w:ascii="Times New Roman" w:hAnsi="Times New Roman"/>
        </w:rPr>
        <w:t>JavaScript</w:t>
      </w:r>
    </w:p>
    <w:p w14:paraId="16FD7002" w14:textId="151E90D2" w:rsidR="009E0490" w:rsidRPr="0073400D" w:rsidRDefault="009E0490" w:rsidP="00EE2611">
      <w:pPr>
        <w:numPr>
          <w:ilvl w:val="0"/>
          <w:numId w:val="45"/>
        </w:numPr>
        <w:spacing w:line="360" w:lineRule="auto"/>
        <w:rPr>
          <w:rFonts w:ascii="Times New Roman" w:hAnsi="Times New Roman"/>
        </w:rPr>
      </w:pPr>
      <w:r w:rsidRPr="0073400D">
        <w:rPr>
          <w:rFonts w:ascii="Times New Roman" w:hAnsi="Times New Roman"/>
        </w:rPr>
        <w:t xml:space="preserve">Front End: </w:t>
      </w:r>
      <w:r>
        <w:rPr>
          <w:rFonts w:ascii="Times New Roman" w:hAnsi="Times New Roman"/>
        </w:rPr>
        <w:t>Java</w:t>
      </w:r>
    </w:p>
    <w:p w14:paraId="13BEBE4B" w14:textId="43A78F01" w:rsidR="009E0490" w:rsidRPr="0073400D" w:rsidRDefault="009E0490" w:rsidP="00EE2611">
      <w:pPr>
        <w:numPr>
          <w:ilvl w:val="0"/>
          <w:numId w:val="45"/>
        </w:numPr>
        <w:spacing w:line="360" w:lineRule="auto"/>
        <w:rPr>
          <w:rFonts w:ascii="Times New Roman" w:hAnsi="Times New Roman"/>
        </w:rPr>
      </w:pPr>
      <w:r w:rsidRPr="0073400D">
        <w:rPr>
          <w:rFonts w:ascii="Times New Roman" w:hAnsi="Times New Roman"/>
        </w:rPr>
        <w:t xml:space="preserve"> Cơ sở dữ liệu: </w:t>
      </w:r>
      <w:r w:rsidR="00922749">
        <w:rPr>
          <w:rFonts w:ascii="Times New Roman" w:hAnsi="Times New Roman"/>
        </w:rPr>
        <w:t>Mongodb</w:t>
      </w:r>
      <w:r w:rsidR="00922749">
        <w:rPr>
          <w:rFonts w:ascii="Times New Roman" w:hAnsi="Times New Roman"/>
          <w:lang w:val="vi-VN"/>
        </w:rPr>
        <w:t>.</w:t>
      </w:r>
    </w:p>
    <w:p w14:paraId="1796F441" w14:textId="77777777" w:rsidR="009E0490" w:rsidRPr="0073400D" w:rsidRDefault="009E0490" w:rsidP="00EE2611">
      <w:pPr>
        <w:numPr>
          <w:ilvl w:val="0"/>
          <w:numId w:val="44"/>
        </w:numPr>
        <w:spacing w:line="360" w:lineRule="auto"/>
        <w:rPr>
          <w:rFonts w:ascii="Times New Roman" w:hAnsi="Times New Roman"/>
        </w:rPr>
      </w:pPr>
      <w:r w:rsidRPr="0073400D">
        <w:rPr>
          <w:rFonts w:ascii="Times New Roman" w:hAnsi="Times New Roman"/>
        </w:rPr>
        <w:t xml:space="preserve"> Ràng buộc: </w:t>
      </w:r>
    </w:p>
    <w:p w14:paraId="15250D26" w14:textId="77777777" w:rsidR="009E0490" w:rsidRPr="0073400D" w:rsidRDefault="009E0490" w:rsidP="00B0392C">
      <w:pPr>
        <w:numPr>
          <w:ilvl w:val="1"/>
          <w:numId w:val="44"/>
        </w:numPr>
        <w:spacing w:line="360" w:lineRule="auto"/>
        <w:jc w:val="both"/>
        <w:rPr>
          <w:rFonts w:ascii="Times New Roman" w:hAnsi="Times New Roman"/>
        </w:rPr>
      </w:pPr>
      <w:r w:rsidRPr="0073400D">
        <w:rPr>
          <w:rFonts w:ascii="Times New Roman" w:hAnsi="Times New Roman"/>
        </w:rPr>
        <w:t>Giao diện bám sát nhu cầu của người dùng, không làm phức tạp quy trình mua hàng và thanh toán.</w:t>
      </w:r>
    </w:p>
    <w:p w14:paraId="497632BC" w14:textId="77777777" w:rsidR="009E0490" w:rsidRPr="0073400D" w:rsidRDefault="009E0490" w:rsidP="00B0392C">
      <w:pPr>
        <w:numPr>
          <w:ilvl w:val="1"/>
          <w:numId w:val="44"/>
        </w:numPr>
        <w:spacing w:line="360" w:lineRule="auto"/>
        <w:jc w:val="both"/>
        <w:rPr>
          <w:rFonts w:ascii="Times New Roman" w:hAnsi="Times New Roman"/>
        </w:rPr>
      </w:pPr>
      <w:r w:rsidRPr="0073400D">
        <w:rPr>
          <w:rFonts w:ascii="Times New Roman" w:hAnsi="Times New Roman"/>
        </w:rPr>
        <w:t>Kích thước CSDL đủ lớn để lưu trữ thông tin</w:t>
      </w:r>
    </w:p>
    <w:p w14:paraId="56853E85" w14:textId="77777777" w:rsidR="009E0490" w:rsidRPr="0073400D" w:rsidRDefault="009E0490" w:rsidP="00B0392C">
      <w:pPr>
        <w:numPr>
          <w:ilvl w:val="1"/>
          <w:numId w:val="44"/>
        </w:numPr>
        <w:spacing w:line="360" w:lineRule="auto"/>
        <w:jc w:val="both"/>
        <w:rPr>
          <w:rFonts w:ascii="Times New Roman" w:hAnsi="Times New Roman"/>
        </w:rPr>
      </w:pPr>
      <w:r w:rsidRPr="0073400D">
        <w:rPr>
          <w:rFonts w:ascii="Times New Roman" w:hAnsi="Times New Roman"/>
        </w:rPr>
        <w:t xml:space="preserve">Bàn giao sản phẩm đúng hạn, đúng thời gian và địa điểm thích hợp. </w:t>
      </w:r>
    </w:p>
    <w:p w14:paraId="2A0EF543" w14:textId="280D376A" w:rsidR="009E0490" w:rsidRPr="00FD353D" w:rsidRDefault="009E0490" w:rsidP="00B0392C">
      <w:pPr>
        <w:numPr>
          <w:ilvl w:val="1"/>
          <w:numId w:val="44"/>
        </w:numPr>
        <w:spacing w:after="240" w:line="360" w:lineRule="auto"/>
        <w:jc w:val="both"/>
        <w:rPr>
          <w:rFonts w:ascii="Times New Roman" w:hAnsi="Times New Roman"/>
        </w:rPr>
      </w:pPr>
      <w:r w:rsidRPr="0073400D">
        <w:rPr>
          <w:rFonts w:ascii="Times New Roman" w:hAnsi="Times New Roman"/>
        </w:rPr>
        <w:t xml:space="preserve">Phần mềm chạy trên </w:t>
      </w:r>
      <w:r w:rsidR="00D565B2">
        <w:rPr>
          <w:rFonts w:ascii="Times New Roman" w:hAnsi="Times New Roman"/>
        </w:rPr>
        <w:t>android</w:t>
      </w:r>
    </w:p>
    <w:p w14:paraId="7DFDC303" w14:textId="77777777" w:rsidR="003E77B8" w:rsidRPr="003E77B8" w:rsidRDefault="003E77B8" w:rsidP="003E77B8">
      <w:pPr>
        <w:spacing w:line="360" w:lineRule="auto"/>
        <w:rPr>
          <w:rFonts w:ascii="Times New Roman" w:hAnsi="Times New Roman"/>
        </w:rPr>
      </w:pPr>
    </w:p>
    <w:p w14:paraId="2D49C917" w14:textId="22474813" w:rsidR="00B66BC8" w:rsidRPr="00520C8F" w:rsidRDefault="00B66BC8" w:rsidP="00B66BC8">
      <w:pPr>
        <w:pStyle w:val="Heading1"/>
        <w:spacing w:line="360" w:lineRule="auto"/>
        <w:jc w:val="left"/>
        <w:rPr>
          <w:rFonts w:ascii="Times New Roman" w:hAnsi="Times New Roman"/>
          <w:sz w:val="36"/>
          <w:szCs w:val="36"/>
        </w:rPr>
      </w:pPr>
      <w:bookmarkStart w:id="63" w:name="_Toc121767614"/>
      <w:r w:rsidRPr="00520C8F">
        <w:rPr>
          <w:rFonts w:ascii="Times New Roman" w:hAnsi="Times New Roman"/>
          <w:sz w:val="36"/>
          <w:szCs w:val="36"/>
        </w:rPr>
        <w:lastRenderedPageBreak/>
        <w:t>PHẦN 2. DATABASE</w:t>
      </w:r>
      <w:bookmarkEnd w:id="63"/>
    </w:p>
    <w:p w14:paraId="489B8682" w14:textId="30EF3C9D" w:rsidR="00202709" w:rsidRPr="00202709" w:rsidRDefault="00202709" w:rsidP="00202709">
      <w:pPr>
        <w:pStyle w:val="Heading2"/>
        <w:spacing w:before="0" w:line="360" w:lineRule="auto"/>
        <w:rPr>
          <w:rFonts w:ascii="Times New Roman" w:eastAsia="Times New Roman" w:hAnsi="Times New Roman" w:cs="Times New Roman"/>
          <w:b/>
          <w:bCs/>
          <w:color w:val="auto"/>
          <w:sz w:val="28"/>
          <w:szCs w:val="28"/>
        </w:rPr>
      </w:pPr>
      <w:bookmarkStart w:id="64" w:name="_Toc121767615"/>
      <w:r w:rsidRPr="00202709">
        <w:rPr>
          <w:rFonts w:ascii="Times New Roman" w:eastAsia="Times New Roman" w:hAnsi="Times New Roman" w:cs="Times New Roman"/>
          <w:b/>
          <w:bCs/>
          <w:color w:val="auto"/>
          <w:sz w:val="28"/>
          <w:szCs w:val="28"/>
        </w:rPr>
        <w:t>2.1. Sơ đồ ERD</w:t>
      </w:r>
      <w:bookmarkEnd w:id="64"/>
      <w:r w:rsidRPr="00202709">
        <w:rPr>
          <w:rFonts w:ascii="Times New Roman" w:eastAsia="Times New Roman" w:hAnsi="Times New Roman" w:cs="Times New Roman"/>
          <w:b/>
          <w:bCs/>
          <w:color w:val="auto"/>
          <w:sz w:val="28"/>
          <w:szCs w:val="28"/>
        </w:rPr>
        <w:t xml:space="preserve"> </w:t>
      </w:r>
      <w:bookmarkStart w:id="65" w:name="_heading=h.3as4poj" w:colFirst="0" w:colLast="0"/>
      <w:bookmarkEnd w:id="65"/>
    </w:p>
    <w:p w14:paraId="145C33ED" w14:textId="7AE2F523" w:rsidR="00202709" w:rsidRDefault="008449F3" w:rsidP="00202709">
      <w:pPr>
        <w:jc w:val="center"/>
      </w:pPr>
      <w:r>
        <w:rPr>
          <w:noProof/>
        </w:rPr>
        <w:drawing>
          <wp:inline distT="0" distB="0" distL="0" distR="0" wp14:anchorId="1E59CBEF" wp14:editId="3B605D2A">
            <wp:extent cx="6327140" cy="46647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27140" cy="4664710"/>
                    </a:xfrm>
                    <a:prstGeom prst="rect">
                      <a:avLst/>
                    </a:prstGeom>
                    <a:noFill/>
                    <a:ln>
                      <a:noFill/>
                    </a:ln>
                  </pic:spPr>
                </pic:pic>
              </a:graphicData>
            </a:graphic>
          </wp:inline>
        </w:drawing>
      </w:r>
    </w:p>
    <w:p w14:paraId="6FE33A98" w14:textId="77777777" w:rsidR="008449F3" w:rsidRDefault="008449F3" w:rsidP="00202709">
      <w:pPr>
        <w:jc w:val="center"/>
      </w:pPr>
    </w:p>
    <w:p w14:paraId="73771530" w14:textId="485273AD" w:rsidR="00202709" w:rsidRPr="00202709" w:rsidRDefault="00202709" w:rsidP="00202709">
      <w:pPr>
        <w:jc w:val="center"/>
        <w:rPr>
          <w:rFonts w:ascii="Times New Roman" w:hAnsi="Times New Roman"/>
          <w:i/>
          <w:iCs/>
        </w:rPr>
      </w:pPr>
      <w:r w:rsidRPr="00202709">
        <w:rPr>
          <w:rFonts w:ascii="Times New Roman" w:hAnsi="Times New Roman"/>
          <w:i/>
          <w:iCs/>
        </w:rPr>
        <w:t>Hình 2.1 Sơ đ</w:t>
      </w:r>
      <w:r>
        <w:rPr>
          <w:rFonts w:ascii="Times New Roman" w:hAnsi="Times New Roman"/>
          <w:i/>
          <w:iCs/>
        </w:rPr>
        <w:t>ồ</w:t>
      </w:r>
      <w:r w:rsidRPr="00202709">
        <w:rPr>
          <w:rFonts w:ascii="Times New Roman" w:hAnsi="Times New Roman"/>
          <w:i/>
          <w:iCs/>
        </w:rPr>
        <w:t xml:space="preserve"> ERD</w:t>
      </w:r>
    </w:p>
    <w:p w14:paraId="2E0E3D36" w14:textId="77777777" w:rsidR="00202709" w:rsidRPr="00202709" w:rsidRDefault="00202709" w:rsidP="00202709"/>
    <w:p w14:paraId="3C41455A" w14:textId="4C4903E1" w:rsidR="00202709" w:rsidRPr="00202709" w:rsidRDefault="00202709" w:rsidP="00EE2611">
      <w:pPr>
        <w:pStyle w:val="Heading2"/>
        <w:numPr>
          <w:ilvl w:val="1"/>
          <w:numId w:val="10"/>
        </w:numPr>
        <w:spacing w:before="0" w:line="360" w:lineRule="auto"/>
        <w:ind w:left="567" w:hanging="567"/>
        <w:rPr>
          <w:rFonts w:ascii="Times New Roman" w:eastAsia="Times New Roman" w:hAnsi="Times New Roman" w:cs="Times New Roman"/>
          <w:b/>
          <w:bCs/>
          <w:color w:val="auto"/>
          <w:sz w:val="28"/>
          <w:szCs w:val="28"/>
        </w:rPr>
      </w:pPr>
      <w:bookmarkStart w:id="66" w:name="_Toc121767616"/>
      <w:r w:rsidRPr="00202709">
        <w:rPr>
          <w:rFonts w:ascii="Times New Roman" w:eastAsia="Times New Roman" w:hAnsi="Times New Roman" w:cs="Times New Roman"/>
          <w:b/>
          <w:bCs/>
          <w:color w:val="auto"/>
          <w:sz w:val="28"/>
          <w:szCs w:val="28"/>
        </w:rPr>
        <w:t>Mô tả ERD</w:t>
      </w:r>
      <w:bookmarkEnd w:id="66"/>
    </w:p>
    <w:tbl>
      <w:tblPr>
        <w:tblW w:w="9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2"/>
        <w:gridCol w:w="1812"/>
        <w:gridCol w:w="1813"/>
        <w:gridCol w:w="1812"/>
        <w:gridCol w:w="2191"/>
      </w:tblGrid>
      <w:tr w:rsidR="00202709" w:rsidRPr="0073400D" w14:paraId="1C4570BD" w14:textId="77777777" w:rsidTr="004413F3">
        <w:trPr>
          <w:trHeight w:val="440"/>
        </w:trPr>
        <w:tc>
          <w:tcPr>
            <w:tcW w:w="9440" w:type="dxa"/>
            <w:gridSpan w:val="5"/>
            <w:shd w:val="clear" w:color="auto" w:fill="auto"/>
            <w:tcMar>
              <w:top w:w="100" w:type="dxa"/>
              <w:left w:w="100" w:type="dxa"/>
              <w:bottom w:w="100" w:type="dxa"/>
              <w:right w:w="100" w:type="dxa"/>
            </w:tcMar>
          </w:tcPr>
          <w:p w14:paraId="636B0902" w14:textId="77777777" w:rsidR="00202709" w:rsidRPr="0073400D" w:rsidRDefault="00202709" w:rsidP="00EE2611">
            <w:pPr>
              <w:widowControl w:val="0"/>
              <w:numPr>
                <w:ilvl w:val="0"/>
                <w:numId w:val="11"/>
              </w:numPr>
              <w:pBdr>
                <w:top w:val="nil"/>
                <w:left w:val="nil"/>
                <w:bottom w:val="nil"/>
                <w:right w:val="nil"/>
                <w:between w:val="nil"/>
              </w:pBdr>
              <w:spacing w:line="360" w:lineRule="auto"/>
              <w:rPr>
                <w:rFonts w:ascii="Times New Roman" w:hAnsi="Times New Roman"/>
                <w:b/>
              </w:rPr>
            </w:pPr>
            <w:r w:rsidRPr="0073400D">
              <w:rPr>
                <w:rFonts w:ascii="Times New Roman" w:hAnsi="Times New Roman"/>
                <w:b/>
              </w:rPr>
              <w:t>Bảng user</w:t>
            </w:r>
          </w:p>
        </w:tc>
      </w:tr>
      <w:tr w:rsidR="00202709" w:rsidRPr="0073400D" w14:paraId="70ED2410" w14:textId="77777777" w:rsidTr="004413F3">
        <w:tc>
          <w:tcPr>
            <w:tcW w:w="1812" w:type="dxa"/>
            <w:shd w:val="clear" w:color="auto" w:fill="auto"/>
            <w:tcMar>
              <w:top w:w="100" w:type="dxa"/>
              <w:left w:w="100" w:type="dxa"/>
              <w:bottom w:w="100" w:type="dxa"/>
              <w:right w:w="100" w:type="dxa"/>
            </w:tcMar>
          </w:tcPr>
          <w:p w14:paraId="2F02C26D" w14:textId="77777777" w:rsidR="00202709" w:rsidRPr="0073400D" w:rsidRDefault="00202709" w:rsidP="00997AF6">
            <w:pPr>
              <w:widowControl w:val="0"/>
              <w:spacing w:line="360" w:lineRule="auto"/>
              <w:rPr>
                <w:rFonts w:ascii="Times New Roman" w:hAnsi="Times New Roman"/>
                <w:b/>
              </w:rPr>
            </w:pPr>
            <w:r w:rsidRPr="0073400D">
              <w:rPr>
                <w:rFonts w:ascii="Times New Roman" w:hAnsi="Times New Roman"/>
                <w:b/>
              </w:rPr>
              <w:t>Name</w:t>
            </w:r>
          </w:p>
        </w:tc>
        <w:tc>
          <w:tcPr>
            <w:tcW w:w="1812" w:type="dxa"/>
            <w:shd w:val="clear" w:color="auto" w:fill="auto"/>
            <w:tcMar>
              <w:top w:w="100" w:type="dxa"/>
              <w:left w:w="100" w:type="dxa"/>
              <w:bottom w:w="100" w:type="dxa"/>
              <w:right w:w="100" w:type="dxa"/>
            </w:tcMar>
          </w:tcPr>
          <w:p w14:paraId="17E9992E" w14:textId="77777777" w:rsidR="00202709" w:rsidRPr="0073400D" w:rsidRDefault="00202709" w:rsidP="00997AF6">
            <w:pPr>
              <w:widowControl w:val="0"/>
              <w:spacing w:line="360" w:lineRule="auto"/>
              <w:rPr>
                <w:rFonts w:ascii="Times New Roman" w:hAnsi="Times New Roman"/>
                <w:b/>
              </w:rPr>
            </w:pPr>
            <w:r w:rsidRPr="0073400D">
              <w:rPr>
                <w:rFonts w:ascii="Times New Roman" w:hAnsi="Times New Roman"/>
                <w:b/>
              </w:rPr>
              <w:t>Type</w:t>
            </w:r>
          </w:p>
        </w:tc>
        <w:tc>
          <w:tcPr>
            <w:tcW w:w="1813" w:type="dxa"/>
            <w:shd w:val="clear" w:color="auto" w:fill="auto"/>
            <w:tcMar>
              <w:top w:w="100" w:type="dxa"/>
              <w:left w:w="100" w:type="dxa"/>
              <w:bottom w:w="100" w:type="dxa"/>
              <w:right w:w="100" w:type="dxa"/>
            </w:tcMar>
          </w:tcPr>
          <w:p w14:paraId="77A63B6C" w14:textId="77777777" w:rsidR="00202709" w:rsidRPr="0073400D" w:rsidRDefault="00202709" w:rsidP="00997AF6">
            <w:pPr>
              <w:widowControl w:val="0"/>
              <w:spacing w:line="360" w:lineRule="auto"/>
              <w:rPr>
                <w:rFonts w:ascii="Times New Roman" w:hAnsi="Times New Roman"/>
                <w:b/>
              </w:rPr>
            </w:pPr>
            <w:r w:rsidRPr="0073400D">
              <w:rPr>
                <w:rFonts w:ascii="Times New Roman" w:hAnsi="Times New Roman"/>
                <w:b/>
              </w:rPr>
              <w:t>Key</w:t>
            </w:r>
          </w:p>
        </w:tc>
        <w:tc>
          <w:tcPr>
            <w:tcW w:w="1812" w:type="dxa"/>
            <w:shd w:val="clear" w:color="auto" w:fill="auto"/>
            <w:tcMar>
              <w:top w:w="100" w:type="dxa"/>
              <w:left w:w="100" w:type="dxa"/>
              <w:bottom w:w="100" w:type="dxa"/>
              <w:right w:w="100" w:type="dxa"/>
            </w:tcMar>
          </w:tcPr>
          <w:p w14:paraId="3F42838A" w14:textId="77777777" w:rsidR="00202709" w:rsidRPr="0073400D" w:rsidRDefault="00202709" w:rsidP="00997AF6">
            <w:pPr>
              <w:widowControl w:val="0"/>
              <w:spacing w:line="360" w:lineRule="auto"/>
              <w:rPr>
                <w:rFonts w:ascii="Times New Roman" w:hAnsi="Times New Roman"/>
                <w:b/>
              </w:rPr>
            </w:pPr>
            <w:r w:rsidRPr="0073400D">
              <w:rPr>
                <w:rFonts w:ascii="Times New Roman" w:hAnsi="Times New Roman"/>
                <w:b/>
              </w:rPr>
              <w:t>Not null</w:t>
            </w:r>
          </w:p>
        </w:tc>
        <w:tc>
          <w:tcPr>
            <w:tcW w:w="2191" w:type="dxa"/>
            <w:shd w:val="clear" w:color="auto" w:fill="auto"/>
            <w:tcMar>
              <w:top w:w="100" w:type="dxa"/>
              <w:left w:w="100" w:type="dxa"/>
              <w:bottom w:w="100" w:type="dxa"/>
              <w:right w:w="100" w:type="dxa"/>
            </w:tcMar>
          </w:tcPr>
          <w:p w14:paraId="75BD0EC9" w14:textId="77777777" w:rsidR="00202709" w:rsidRPr="0073400D" w:rsidRDefault="00202709" w:rsidP="00997AF6">
            <w:pPr>
              <w:widowControl w:val="0"/>
              <w:spacing w:line="360" w:lineRule="auto"/>
              <w:rPr>
                <w:rFonts w:ascii="Times New Roman" w:hAnsi="Times New Roman"/>
                <w:b/>
              </w:rPr>
            </w:pPr>
            <w:r w:rsidRPr="0073400D">
              <w:rPr>
                <w:rFonts w:ascii="Times New Roman" w:hAnsi="Times New Roman"/>
                <w:b/>
              </w:rPr>
              <w:t>Description</w:t>
            </w:r>
          </w:p>
        </w:tc>
      </w:tr>
      <w:tr w:rsidR="009B665C" w:rsidRPr="0073400D" w14:paraId="7EB6049F" w14:textId="77777777" w:rsidTr="004413F3">
        <w:tc>
          <w:tcPr>
            <w:tcW w:w="1812" w:type="dxa"/>
            <w:shd w:val="clear" w:color="auto" w:fill="auto"/>
            <w:tcMar>
              <w:top w:w="100" w:type="dxa"/>
              <w:left w:w="100" w:type="dxa"/>
              <w:bottom w:w="100" w:type="dxa"/>
              <w:right w:w="100" w:type="dxa"/>
            </w:tcMar>
          </w:tcPr>
          <w:p w14:paraId="548D5B25" w14:textId="1A6B9FCB"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Pr>
                <w:rFonts w:ascii="Times New Roman" w:hAnsi="Times New Roman"/>
                <w:lang w:val="vi-VN"/>
              </w:rPr>
              <w:t>_</w:t>
            </w:r>
            <w:r>
              <w:rPr>
                <w:rFonts w:ascii="Times New Roman" w:hAnsi="Times New Roman"/>
              </w:rPr>
              <w:t>i</w:t>
            </w:r>
            <w:r w:rsidRPr="0073400D">
              <w:rPr>
                <w:rFonts w:ascii="Times New Roman" w:hAnsi="Times New Roman"/>
              </w:rPr>
              <w:t>d</w:t>
            </w:r>
          </w:p>
        </w:tc>
        <w:tc>
          <w:tcPr>
            <w:tcW w:w="1812" w:type="dxa"/>
            <w:shd w:val="clear" w:color="auto" w:fill="auto"/>
            <w:tcMar>
              <w:top w:w="100" w:type="dxa"/>
              <w:left w:w="100" w:type="dxa"/>
              <w:bottom w:w="100" w:type="dxa"/>
              <w:right w:w="100" w:type="dxa"/>
            </w:tcMar>
          </w:tcPr>
          <w:p w14:paraId="4DEE727B" w14:textId="0D92E89C"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objectId</w:t>
            </w:r>
          </w:p>
        </w:tc>
        <w:tc>
          <w:tcPr>
            <w:tcW w:w="1813" w:type="dxa"/>
            <w:shd w:val="clear" w:color="auto" w:fill="auto"/>
            <w:tcMar>
              <w:top w:w="100" w:type="dxa"/>
              <w:left w:w="100" w:type="dxa"/>
              <w:bottom w:w="100" w:type="dxa"/>
              <w:right w:w="100" w:type="dxa"/>
            </w:tcMar>
          </w:tcPr>
          <w:p w14:paraId="4FAAC2EE"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PK</w:t>
            </w:r>
          </w:p>
        </w:tc>
        <w:tc>
          <w:tcPr>
            <w:tcW w:w="1812" w:type="dxa"/>
            <w:shd w:val="clear" w:color="auto" w:fill="auto"/>
            <w:tcMar>
              <w:top w:w="100" w:type="dxa"/>
              <w:left w:w="100" w:type="dxa"/>
              <w:bottom w:w="100" w:type="dxa"/>
              <w:right w:w="100" w:type="dxa"/>
            </w:tcMar>
          </w:tcPr>
          <w:p w14:paraId="65051407"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X</w:t>
            </w:r>
          </w:p>
        </w:tc>
        <w:tc>
          <w:tcPr>
            <w:tcW w:w="2191" w:type="dxa"/>
            <w:shd w:val="clear" w:color="auto" w:fill="auto"/>
            <w:tcMar>
              <w:top w:w="100" w:type="dxa"/>
              <w:left w:w="100" w:type="dxa"/>
              <w:bottom w:w="100" w:type="dxa"/>
              <w:right w:w="100" w:type="dxa"/>
            </w:tcMar>
          </w:tcPr>
          <w:p w14:paraId="0EDE3C25"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Khóa chính</w:t>
            </w:r>
          </w:p>
        </w:tc>
      </w:tr>
      <w:tr w:rsidR="009B665C" w:rsidRPr="0073400D" w14:paraId="0F058AD5" w14:textId="77777777" w:rsidTr="004413F3">
        <w:tc>
          <w:tcPr>
            <w:tcW w:w="1812" w:type="dxa"/>
            <w:shd w:val="clear" w:color="auto" w:fill="auto"/>
            <w:tcMar>
              <w:top w:w="100" w:type="dxa"/>
              <w:left w:w="100" w:type="dxa"/>
              <w:bottom w:w="100" w:type="dxa"/>
              <w:right w:w="100" w:type="dxa"/>
            </w:tcMar>
          </w:tcPr>
          <w:p w14:paraId="27DC35E8"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lastRenderedPageBreak/>
              <w:t>avatar</w:t>
            </w:r>
          </w:p>
        </w:tc>
        <w:tc>
          <w:tcPr>
            <w:tcW w:w="1812" w:type="dxa"/>
            <w:shd w:val="clear" w:color="auto" w:fill="auto"/>
            <w:tcMar>
              <w:top w:w="100" w:type="dxa"/>
              <w:left w:w="100" w:type="dxa"/>
              <w:bottom w:w="100" w:type="dxa"/>
              <w:right w:w="100" w:type="dxa"/>
            </w:tcMar>
          </w:tcPr>
          <w:p w14:paraId="460CDFB8" w14:textId="72B9EB0B"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76EF78E5"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5BFDEE56"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p>
        </w:tc>
        <w:tc>
          <w:tcPr>
            <w:tcW w:w="2191" w:type="dxa"/>
            <w:shd w:val="clear" w:color="auto" w:fill="auto"/>
            <w:tcMar>
              <w:top w:w="100" w:type="dxa"/>
              <w:left w:w="100" w:type="dxa"/>
              <w:bottom w:w="100" w:type="dxa"/>
              <w:right w:w="100" w:type="dxa"/>
            </w:tcMar>
          </w:tcPr>
          <w:p w14:paraId="37AD50E7"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Hình ảnh đại diện</w:t>
            </w:r>
          </w:p>
        </w:tc>
      </w:tr>
      <w:tr w:rsidR="009B665C" w:rsidRPr="0073400D" w14:paraId="6610FA48" w14:textId="77777777" w:rsidTr="004413F3">
        <w:tc>
          <w:tcPr>
            <w:tcW w:w="1812" w:type="dxa"/>
            <w:shd w:val="clear" w:color="auto" w:fill="auto"/>
            <w:tcMar>
              <w:top w:w="100" w:type="dxa"/>
              <w:left w:w="100" w:type="dxa"/>
              <w:bottom w:w="100" w:type="dxa"/>
              <w:right w:w="100" w:type="dxa"/>
            </w:tcMar>
          </w:tcPr>
          <w:p w14:paraId="62ABC9D8"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email</w:t>
            </w:r>
          </w:p>
        </w:tc>
        <w:tc>
          <w:tcPr>
            <w:tcW w:w="1812" w:type="dxa"/>
            <w:shd w:val="clear" w:color="auto" w:fill="auto"/>
            <w:tcMar>
              <w:top w:w="100" w:type="dxa"/>
              <w:left w:w="100" w:type="dxa"/>
              <w:bottom w:w="100" w:type="dxa"/>
              <w:right w:w="100" w:type="dxa"/>
            </w:tcMar>
          </w:tcPr>
          <w:p w14:paraId="736B53B5" w14:textId="1E58A10D" w:rsidR="009B665C" w:rsidRPr="0073400D" w:rsidRDefault="009B665C" w:rsidP="009B665C">
            <w:pPr>
              <w:widowControl w:val="0"/>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77774AB3"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3679B049" w14:textId="77777777" w:rsidR="009B665C" w:rsidRPr="0073400D" w:rsidRDefault="009B665C" w:rsidP="009B665C">
            <w:pPr>
              <w:widowControl w:val="0"/>
              <w:spacing w:line="360" w:lineRule="auto"/>
              <w:rPr>
                <w:rFonts w:ascii="Times New Roman" w:hAnsi="Times New Roman"/>
              </w:rPr>
            </w:pPr>
            <w:r w:rsidRPr="0073400D">
              <w:rPr>
                <w:rFonts w:ascii="Times New Roman" w:hAnsi="Times New Roman"/>
              </w:rPr>
              <w:t>X</w:t>
            </w:r>
          </w:p>
        </w:tc>
        <w:tc>
          <w:tcPr>
            <w:tcW w:w="2191" w:type="dxa"/>
            <w:shd w:val="clear" w:color="auto" w:fill="auto"/>
            <w:tcMar>
              <w:top w:w="100" w:type="dxa"/>
              <w:left w:w="100" w:type="dxa"/>
              <w:bottom w:w="100" w:type="dxa"/>
              <w:right w:w="100" w:type="dxa"/>
            </w:tcMar>
          </w:tcPr>
          <w:p w14:paraId="756CB2B7"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Địa chỉ thư điện tử</w:t>
            </w:r>
          </w:p>
        </w:tc>
      </w:tr>
      <w:tr w:rsidR="009B665C" w:rsidRPr="0073400D" w14:paraId="0B1EF4CD" w14:textId="77777777" w:rsidTr="004413F3">
        <w:tc>
          <w:tcPr>
            <w:tcW w:w="1812" w:type="dxa"/>
            <w:shd w:val="clear" w:color="auto" w:fill="auto"/>
            <w:tcMar>
              <w:top w:w="100" w:type="dxa"/>
              <w:left w:w="100" w:type="dxa"/>
              <w:bottom w:w="100" w:type="dxa"/>
              <w:right w:w="100" w:type="dxa"/>
            </w:tcMar>
          </w:tcPr>
          <w:p w14:paraId="345E9A43" w14:textId="652EEDBF"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full_</w:t>
            </w:r>
            <w:r w:rsidRPr="0073400D">
              <w:rPr>
                <w:rFonts w:ascii="Times New Roman" w:hAnsi="Times New Roman"/>
              </w:rPr>
              <w:t>name</w:t>
            </w:r>
          </w:p>
        </w:tc>
        <w:tc>
          <w:tcPr>
            <w:tcW w:w="1812" w:type="dxa"/>
            <w:shd w:val="clear" w:color="auto" w:fill="auto"/>
            <w:tcMar>
              <w:top w:w="100" w:type="dxa"/>
              <w:left w:w="100" w:type="dxa"/>
              <w:bottom w:w="100" w:type="dxa"/>
              <w:right w:w="100" w:type="dxa"/>
            </w:tcMar>
          </w:tcPr>
          <w:p w14:paraId="2C50CAB7" w14:textId="3B2550D5" w:rsidR="009B665C" w:rsidRPr="0073400D" w:rsidRDefault="009B665C" w:rsidP="009B665C">
            <w:pPr>
              <w:widowControl w:val="0"/>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327DA82C"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19A963B9"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p>
        </w:tc>
        <w:tc>
          <w:tcPr>
            <w:tcW w:w="2191" w:type="dxa"/>
            <w:shd w:val="clear" w:color="auto" w:fill="auto"/>
            <w:tcMar>
              <w:top w:w="100" w:type="dxa"/>
              <w:left w:w="100" w:type="dxa"/>
              <w:bottom w:w="100" w:type="dxa"/>
              <w:right w:w="100" w:type="dxa"/>
            </w:tcMar>
          </w:tcPr>
          <w:p w14:paraId="12636B7A"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Tên khách hàng</w:t>
            </w:r>
          </w:p>
        </w:tc>
      </w:tr>
      <w:tr w:rsidR="009B665C" w:rsidRPr="0073400D" w14:paraId="64B89BD6" w14:textId="77777777" w:rsidTr="004413F3">
        <w:tc>
          <w:tcPr>
            <w:tcW w:w="1812" w:type="dxa"/>
            <w:shd w:val="clear" w:color="auto" w:fill="auto"/>
            <w:tcMar>
              <w:top w:w="100" w:type="dxa"/>
              <w:left w:w="100" w:type="dxa"/>
              <w:bottom w:w="100" w:type="dxa"/>
              <w:right w:w="100" w:type="dxa"/>
            </w:tcMar>
          </w:tcPr>
          <w:p w14:paraId="3DA208E8"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password</w:t>
            </w:r>
          </w:p>
        </w:tc>
        <w:tc>
          <w:tcPr>
            <w:tcW w:w="1812" w:type="dxa"/>
            <w:shd w:val="clear" w:color="auto" w:fill="auto"/>
            <w:tcMar>
              <w:top w:w="100" w:type="dxa"/>
              <w:left w:w="100" w:type="dxa"/>
              <w:bottom w:w="100" w:type="dxa"/>
              <w:right w:w="100" w:type="dxa"/>
            </w:tcMar>
          </w:tcPr>
          <w:p w14:paraId="0C3C7B1C" w14:textId="6C2868A9"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074B97F3"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7A10F048" w14:textId="77777777" w:rsidR="009B665C" w:rsidRPr="0073400D" w:rsidRDefault="009B665C" w:rsidP="009B665C">
            <w:pPr>
              <w:widowControl w:val="0"/>
              <w:spacing w:line="360" w:lineRule="auto"/>
              <w:rPr>
                <w:rFonts w:ascii="Times New Roman" w:hAnsi="Times New Roman"/>
              </w:rPr>
            </w:pPr>
            <w:r w:rsidRPr="0073400D">
              <w:rPr>
                <w:rFonts w:ascii="Times New Roman" w:hAnsi="Times New Roman"/>
              </w:rPr>
              <w:t>X</w:t>
            </w:r>
          </w:p>
        </w:tc>
        <w:tc>
          <w:tcPr>
            <w:tcW w:w="2191" w:type="dxa"/>
            <w:shd w:val="clear" w:color="auto" w:fill="auto"/>
            <w:tcMar>
              <w:top w:w="100" w:type="dxa"/>
              <w:left w:w="100" w:type="dxa"/>
              <w:bottom w:w="100" w:type="dxa"/>
              <w:right w:w="100" w:type="dxa"/>
            </w:tcMar>
          </w:tcPr>
          <w:p w14:paraId="76DF0465"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Mật khẩu</w:t>
            </w:r>
          </w:p>
        </w:tc>
      </w:tr>
      <w:tr w:rsidR="009B665C" w:rsidRPr="0073400D" w14:paraId="612CA1B5" w14:textId="77777777" w:rsidTr="004413F3">
        <w:tc>
          <w:tcPr>
            <w:tcW w:w="1812" w:type="dxa"/>
            <w:shd w:val="clear" w:color="auto" w:fill="auto"/>
            <w:tcMar>
              <w:top w:w="100" w:type="dxa"/>
              <w:left w:w="100" w:type="dxa"/>
              <w:bottom w:w="100" w:type="dxa"/>
              <w:right w:w="100" w:type="dxa"/>
            </w:tcMar>
          </w:tcPr>
          <w:p w14:paraId="193F5868" w14:textId="08FCB56A"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Phone_number</w:t>
            </w:r>
          </w:p>
        </w:tc>
        <w:tc>
          <w:tcPr>
            <w:tcW w:w="1812" w:type="dxa"/>
            <w:shd w:val="clear" w:color="auto" w:fill="auto"/>
            <w:tcMar>
              <w:top w:w="100" w:type="dxa"/>
              <w:left w:w="100" w:type="dxa"/>
              <w:bottom w:w="100" w:type="dxa"/>
              <w:right w:w="100" w:type="dxa"/>
            </w:tcMar>
          </w:tcPr>
          <w:p w14:paraId="2E2F4455" w14:textId="7227618A"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665D2D58"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1FA17937" w14:textId="733B3C60"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10B3EA35" w14:textId="1C5CEEA5"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Số điện thoại</w:t>
            </w:r>
          </w:p>
        </w:tc>
      </w:tr>
      <w:tr w:rsidR="009B665C" w:rsidRPr="0073400D" w14:paraId="5D5FF63B" w14:textId="77777777" w:rsidTr="004413F3">
        <w:tc>
          <w:tcPr>
            <w:tcW w:w="1812" w:type="dxa"/>
            <w:shd w:val="clear" w:color="auto" w:fill="auto"/>
            <w:tcMar>
              <w:top w:w="100" w:type="dxa"/>
              <w:left w:w="100" w:type="dxa"/>
              <w:bottom w:w="100" w:type="dxa"/>
              <w:right w:w="100" w:type="dxa"/>
            </w:tcMar>
          </w:tcPr>
          <w:p w14:paraId="08448E46" w14:textId="364877AB"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role</w:t>
            </w:r>
          </w:p>
        </w:tc>
        <w:tc>
          <w:tcPr>
            <w:tcW w:w="1812" w:type="dxa"/>
            <w:shd w:val="clear" w:color="auto" w:fill="auto"/>
            <w:tcMar>
              <w:top w:w="100" w:type="dxa"/>
              <w:left w:w="100" w:type="dxa"/>
              <w:bottom w:w="100" w:type="dxa"/>
              <w:right w:w="100" w:type="dxa"/>
            </w:tcMar>
          </w:tcPr>
          <w:p w14:paraId="4912CE06" w14:textId="0626B1A3"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717697AA"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6DA54CA4"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p>
        </w:tc>
        <w:tc>
          <w:tcPr>
            <w:tcW w:w="2191" w:type="dxa"/>
            <w:shd w:val="clear" w:color="auto" w:fill="auto"/>
            <w:tcMar>
              <w:top w:w="100" w:type="dxa"/>
              <w:left w:w="100" w:type="dxa"/>
              <w:bottom w:w="100" w:type="dxa"/>
              <w:right w:w="100" w:type="dxa"/>
            </w:tcMar>
          </w:tcPr>
          <w:p w14:paraId="797A2164" w14:textId="624327A8" w:rsidR="009B665C" w:rsidRPr="006D4310" w:rsidRDefault="009B665C" w:rsidP="009B665C">
            <w:pPr>
              <w:widowControl w:val="0"/>
              <w:pBdr>
                <w:top w:val="nil"/>
                <w:left w:val="nil"/>
                <w:bottom w:val="nil"/>
                <w:right w:val="nil"/>
                <w:between w:val="nil"/>
              </w:pBdr>
              <w:spacing w:line="360" w:lineRule="auto"/>
              <w:rPr>
                <w:rFonts w:ascii="Times New Roman" w:hAnsi="Times New Roman"/>
                <w:lang w:val="vi-VN"/>
              </w:rPr>
            </w:pPr>
            <w:r>
              <w:rPr>
                <w:rFonts w:ascii="Times New Roman" w:hAnsi="Times New Roman"/>
              </w:rPr>
              <w:t>Vai</w:t>
            </w:r>
            <w:r>
              <w:rPr>
                <w:rFonts w:ascii="Times New Roman" w:hAnsi="Times New Roman"/>
                <w:lang w:val="vi-VN"/>
              </w:rPr>
              <w:t xml:space="preserve"> trò</w:t>
            </w:r>
          </w:p>
        </w:tc>
      </w:tr>
    </w:tbl>
    <w:p w14:paraId="45A0BD8C" w14:textId="03A1FD08" w:rsidR="00264967" w:rsidRDefault="00264967" w:rsidP="008C1744">
      <w:pPr>
        <w:spacing w:after="160" w:line="276" w:lineRule="auto"/>
        <w:rPr>
          <w:rFonts w:ascii="Times New Roman" w:hAnsi="Times New Roman"/>
          <w:sz w:val="28"/>
          <w:szCs w:val="28"/>
        </w:rPr>
      </w:pPr>
    </w:p>
    <w:tbl>
      <w:tblPr>
        <w:tblW w:w="9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2"/>
        <w:gridCol w:w="1812"/>
        <w:gridCol w:w="1813"/>
        <w:gridCol w:w="1812"/>
        <w:gridCol w:w="2191"/>
      </w:tblGrid>
      <w:tr w:rsidR="003A1EAE" w:rsidRPr="0073400D" w14:paraId="3A94B19A" w14:textId="77777777" w:rsidTr="004413F3">
        <w:trPr>
          <w:trHeight w:val="440"/>
        </w:trPr>
        <w:tc>
          <w:tcPr>
            <w:tcW w:w="9440" w:type="dxa"/>
            <w:gridSpan w:val="5"/>
            <w:shd w:val="clear" w:color="auto" w:fill="auto"/>
            <w:tcMar>
              <w:top w:w="100" w:type="dxa"/>
              <w:left w:w="100" w:type="dxa"/>
              <w:bottom w:w="100" w:type="dxa"/>
              <w:right w:w="100" w:type="dxa"/>
            </w:tcMar>
          </w:tcPr>
          <w:p w14:paraId="36DF9645" w14:textId="6B229301" w:rsidR="003A1EAE" w:rsidRPr="003A1EAE" w:rsidRDefault="003A1EAE" w:rsidP="00EE2611">
            <w:pPr>
              <w:pStyle w:val="ListParagraph"/>
              <w:widowControl w:val="0"/>
              <w:numPr>
                <w:ilvl w:val="0"/>
                <w:numId w:val="11"/>
              </w:numPr>
              <w:pBdr>
                <w:top w:val="nil"/>
                <w:left w:val="nil"/>
                <w:bottom w:val="nil"/>
                <w:right w:val="nil"/>
                <w:between w:val="nil"/>
              </w:pBdr>
              <w:spacing w:line="360" w:lineRule="auto"/>
              <w:rPr>
                <w:rFonts w:ascii="Times New Roman" w:hAnsi="Times New Roman"/>
                <w:b/>
              </w:rPr>
            </w:pPr>
            <w:r w:rsidRPr="003A1EAE">
              <w:rPr>
                <w:rFonts w:ascii="Times New Roman" w:hAnsi="Times New Roman"/>
                <w:b/>
              </w:rPr>
              <w:t xml:space="preserve">Bảng </w:t>
            </w:r>
            <w:r>
              <w:rPr>
                <w:rFonts w:ascii="Times New Roman" w:hAnsi="Times New Roman"/>
                <w:b/>
              </w:rPr>
              <w:t>orders</w:t>
            </w:r>
          </w:p>
        </w:tc>
      </w:tr>
      <w:tr w:rsidR="003A1EAE" w:rsidRPr="0073400D" w14:paraId="4333F2AA" w14:textId="77777777" w:rsidTr="004413F3">
        <w:tc>
          <w:tcPr>
            <w:tcW w:w="1812" w:type="dxa"/>
            <w:shd w:val="clear" w:color="auto" w:fill="auto"/>
            <w:tcMar>
              <w:top w:w="100" w:type="dxa"/>
              <w:left w:w="100" w:type="dxa"/>
              <w:bottom w:w="100" w:type="dxa"/>
              <w:right w:w="100" w:type="dxa"/>
            </w:tcMar>
          </w:tcPr>
          <w:p w14:paraId="756E474B" w14:textId="77777777" w:rsidR="003A1EAE" w:rsidRPr="0073400D" w:rsidRDefault="003A1EAE" w:rsidP="00997AF6">
            <w:pPr>
              <w:widowControl w:val="0"/>
              <w:spacing w:line="360" w:lineRule="auto"/>
              <w:rPr>
                <w:rFonts w:ascii="Times New Roman" w:hAnsi="Times New Roman"/>
                <w:b/>
              </w:rPr>
            </w:pPr>
            <w:r w:rsidRPr="0073400D">
              <w:rPr>
                <w:rFonts w:ascii="Times New Roman" w:hAnsi="Times New Roman"/>
                <w:b/>
              </w:rPr>
              <w:t>Name</w:t>
            </w:r>
          </w:p>
        </w:tc>
        <w:tc>
          <w:tcPr>
            <w:tcW w:w="1812" w:type="dxa"/>
            <w:shd w:val="clear" w:color="auto" w:fill="auto"/>
            <w:tcMar>
              <w:top w:w="100" w:type="dxa"/>
              <w:left w:w="100" w:type="dxa"/>
              <w:bottom w:w="100" w:type="dxa"/>
              <w:right w:w="100" w:type="dxa"/>
            </w:tcMar>
          </w:tcPr>
          <w:p w14:paraId="22B20D19" w14:textId="77777777" w:rsidR="003A1EAE" w:rsidRPr="0073400D" w:rsidRDefault="003A1EAE" w:rsidP="00997AF6">
            <w:pPr>
              <w:widowControl w:val="0"/>
              <w:spacing w:line="360" w:lineRule="auto"/>
              <w:rPr>
                <w:rFonts w:ascii="Times New Roman" w:hAnsi="Times New Roman"/>
                <w:b/>
              </w:rPr>
            </w:pPr>
            <w:r w:rsidRPr="0073400D">
              <w:rPr>
                <w:rFonts w:ascii="Times New Roman" w:hAnsi="Times New Roman"/>
                <w:b/>
              </w:rPr>
              <w:t>Type</w:t>
            </w:r>
          </w:p>
        </w:tc>
        <w:tc>
          <w:tcPr>
            <w:tcW w:w="1813" w:type="dxa"/>
            <w:shd w:val="clear" w:color="auto" w:fill="auto"/>
            <w:tcMar>
              <w:top w:w="100" w:type="dxa"/>
              <w:left w:w="100" w:type="dxa"/>
              <w:bottom w:w="100" w:type="dxa"/>
              <w:right w:w="100" w:type="dxa"/>
            </w:tcMar>
          </w:tcPr>
          <w:p w14:paraId="23AD2D82" w14:textId="77777777" w:rsidR="003A1EAE" w:rsidRPr="0073400D" w:rsidRDefault="003A1EAE" w:rsidP="00997AF6">
            <w:pPr>
              <w:widowControl w:val="0"/>
              <w:spacing w:line="360" w:lineRule="auto"/>
              <w:rPr>
                <w:rFonts w:ascii="Times New Roman" w:hAnsi="Times New Roman"/>
                <w:b/>
              </w:rPr>
            </w:pPr>
            <w:r w:rsidRPr="0073400D">
              <w:rPr>
                <w:rFonts w:ascii="Times New Roman" w:hAnsi="Times New Roman"/>
                <w:b/>
              </w:rPr>
              <w:t>Key</w:t>
            </w:r>
          </w:p>
        </w:tc>
        <w:tc>
          <w:tcPr>
            <w:tcW w:w="1812" w:type="dxa"/>
            <w:shd w:val="clear" w:color="auto" w:fill="auto"/>
            <w:tcMar>
              <w:top w:w="100" w:type="dxa"/>
              <w:left w:w="100" w:type="dxa"/>
              <w:bottom w:w="100" w:type="dxa"/>
              <w:right w:w="100" w:type="dxa"/>
            </w:tcMar>
          </w:tcPr>
          <w:p w14:paraId="45B79B42" w14:textId="77777777" w:rsidR="003A1EAE" w:rsidRPr="0073400D" w:rsidRDefault="003A1EAE" w:rsidP="00997AF6">
            <w:pPr>
              <w:widowControl w:val="0"/>
              <w:spacing w:line="360" w:lineRule="auto"/>
              <w:rPr>
                <w:rFonts w:ascii="Times New Roman" w:hAnsi="Times New Roman"/>
                <w:b/>
              </w:rPr>
            </w:pPr>
            <w:r w:rsidRPr="0073400D">
              <w:rPr>
                <w:rFonts w:ascii="Times New Roman" w:hAnsi="Times New Roman"/>
                <w:b/>
              </w:rPr>
              <w:t>Not null</w:t>
            </w:r>
          </w:p>
        </w:tc>
        <w:tc>
          <w:tcPr>
            <w:tcW w:w="2191" w:type="dxa"/>
            <w:shd w:val="clear" w:color="auto" w:fill="auto"/>
            <w:tcMar>
              <w:top w:w="100" w:type="dxa"/>
              <w:left w:w="100" w:type="dxa"/>
              <w:bottom w:w="100" w:type="dxa"/>
              <w:right w:w="100" w:type="dxa"/>
            </w:tcMar>
          </w:tcPr>
          <w:p w14:paraId="2FCC144F" w14:textId="77777777" w:rsidR="003A1EAE" w:rsidRPr="0073400D" w:rsidRDefault="003A1EAE" w:rsidP="00997AF6">
            <w:pPr>
              <w:widowControl w:val="0"/>
              <w:spacing w:line="360" w:lineRule="auto"/>
              <w:rPr>
                <w:rFonts w:ascii="Times New Roman" w:hAnsi="Times New Roman"/>
                <w:b/>
              </w:rPr>
            </w:pPr>
            <w:r w:rsidRPr="0073400D">
              <w:rPr>
                <w:rFonts w:ascii="Times New Roman" w:hAnsi="Times New Roman"/>
                <w:b/>
              </w:rPr>
              <w:t>Description</w:t>
            </w:r>
          </w:p>
        </w:tc>
      </w:tr>
      <w:tr w:rsidR="009B665C" w:rsidRPr="0073400D" w14:paraId="3D1B7B43" w14:textId="77777777" w:rsidTr="00FC62BE">
        <w:tc>
          <w:tcPr>
            <w:tcW w:w="1812" w:type="dxa"/>
            <w:shd w:val="clear" w:color="auto" w:fill="auto"/>
            <w:tcMar>
              <w:top w:w="100" w:type="dxa"/>
              <w:left w:w="100" w:type="dxa"/>
              <w:bottom w:w="100" w:type="dxa"/>
              <w:right w:w="100" w:type="dxa"/>
            </w:tcMar>
          </w:tcPr>
          <w:p w14:paraId="0118F3A5" w14:textId="77777777" w:rsidR="009B665C" w:rsidRPr="0073400D" w:rsidRDefault="009B665C" w:rsidP="00FC62BE">
            <w:pPr>
              <w:widowControl w:val="0"/>
              <w:pBdr>
                <w:top w:val="nil"/>
                <w:left w:val="nil"/>
                <w:bottom w:val="nil"/>
                <w:right w:val="nil"/>
                <w:between w:val="nil"/>
              </w:pBdr>
              <w:spacing w:line="360" w:lineRule="auto"/>
              <w:rPr>
                <w:rFonts w:ascii="Times New Roman" w:hAnsi="Times New Roman"/>
              </w:rPr>
            </w:pPr>
            <w:r>
              <w:rPr>
                <w:rFonts w:ascii="Times New Roman" w:hAnsi="Times New Roman"/>
                <w:lang w:val="vi-VN"/>
              </w:rPr>
              <w:t>_</w:t>
            </w:r>
            <w:r>
              <w:rPr>
                <w:rFonts w:ascii="Times New Roman" w:hAnsi="Times New Roman"/>
              </w:rPr>
              <w:t>i</w:t>
            </w:r>
            <w:r w:rsidRPr="0073400D">
              <w:rPr>
                <w:rFonts w:ascii="Times New Roman" w:hAnsi="Times New Roman"/>
              </w:rPr>
              <w:t>d</w:t>
            </w:r>
          </w:p>
        </w:tc>
        <w:tc>
          <w:tcPr>
            <w:tcW w:w="1812" w:type="dxa"/>
            <w:shd w:val="clear" w:color="auto" w:fill="auto"/>
            <w:tcMar>
              <w:top w:w="100" w:type="dxa"/>
              <w:left w:w="100" w:type="dxa"/>
              <w:bottom w:w="100" w:type="dxa"/>
              <w:right w:w="100" w:type="dxa"/>
            </w:tcMar>
          </w:tcPr>
          <w:p w14:paraId="3547C102" w14:textId="77777777" w:rsidR="009B665C" w:rsidRPr="0073400D" w:rsidRDefault="009B665C" w:rsidP="00FC62BE">
            <w:pPr>
              <w:widowControl w:val="0"/>
              <w:pBdr>
                <w:top w:val="nil"/>
                <w:left w:val="nil"/>
                <w:bottom w:val="nil"/>
                <w:right w:val="nil"/>
                <w:between w:val="nil"/>
              </w:pBdr>
              <w:spacing w:line="360" w:lineRule="auto"/>
              <w:rPr>
                <w:rFonts w:ascii="Times New Roman" w:hAnsi="Times New Roman"/>
              </w:rPr>
            </w:pPr>
            <w:r>
              <w:rPr>
                <w:rFonts w:ascii="Times New Roman" w:hAnsi="Times New Roman"/>
              </w:rPr>
              <w:t>objectId</w:t>
            </w:r>
          </w:p>
        </w:tc>
        <w:tc>
          <w:tcPr>
            <w:tcW w:w="1813" w:type="dxa"/>
            <w:shd w:val="clear" w:color="auto" w:fill="auto"/>
            <w:tcMar>
              <w:top w:w="100" w:type="dxa"/>
              <w:left w:w="100" w:type="dxa"/>
              <w:bottom w:w="100" w:type="dxa"/>
              <w:right w:w="100" w:type="dxa"/>
            </w:tcMar>
          </w:tcPr>
          <w:p w14:paraId="1CC428D2" w14:textId="77777777" w:rsidR="009B665C" w:rsidRPr="0073400D" w:rsidRDefault="009B665C" w:rsidP="00FC62BE">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PK</w:t>
            </w:r>
          </w:p>
        </w:tc>
        <w:tc>
          <w:tcPr>
            <w:tcW w:w="1812" w:type="dxa"/>
            <w:shd w:val="clear" w:color="auto" w:fill="auto"/>
            <w:tcMar>
              <w:top w:w="100" w:type="dxa"/>
              <w:left w:w="100" w:type="dxa"/>
              <w:bottom w:w="100" w:type="dxa"/>
              <w:right w:w="100" w:type="dxa"/>
            </w:tcMar>
          </w:tcPr>
          <w:p w14:paraId="2C5EBD05" w14:textId="77777777" w:rsidR="009B665C" w:rsidRPr="0073400D" w:rsidRDefault="009B665C" w:rsidP="00FC62BE">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X</w:t>
            </w:r>
          </w:p>
        </w:tc>
        <w:tc>
          <w:tcPr>
            <w:tcW w:w="2191" w:type="dxa"/>
            <w:shd w:val="clear" w:color="auto" w:fill="auto"/>
            <w:tcMar>
              <w:top w:w="100" w:type="dxa"/>
              <w:left w:w="100" w:type="dxa"/>
              <w:bottom w:w="100" w:type="dxa"/>
              <w:right w:w="100" w:type="dxa"/>
            </w:tcMar>
          </w:tcPr>
          <w:p w14:paraId="498637E7" w14:textId="77777777" w:rsidR="009B665C" w:rsidRPr="0073400D" w:rsidRDefault="009B665C" w:rsidP="00FC62BE">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Khóa chính</w:t>
            </w:r>
          </w:p>
        </w:tc>
      </w:tr>
      <w:tr w:rsidR="003A1EAE" w:rsidRPr="0073400D" w14:paraId="71470599" w14:textId="77777777" w:rsidTr="004413F3">
        <w:tc>
          <w:tcPr>
            <w:tcW w:w="1812" w:type="dxa"/>
            <w:shd w:val="clear" w:color="auto" w:fill="auto"/>
            <w:tcMar>
              <w:top w:w="100" w:type="dxa"/>
              <w:left w:w="100" w:type="dxa"/>
              <w:bottom w:w="100" w:type="dxa"/>
              <w:right w:w="100" w:type="dxa"/>
            </w:tcMar>
          </w:tcPr>
          <w:p w14:paraId="3AF1470A" w14:textId="0A52805A" w:rsidR="003A1EAE" w:rsidRPr="0073400D" w:rsidRDefault="009B665C"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userI</w:t>
            </w:r>
            <w:r w:rsidR="003A1EAE" w:rsidRPr="0073400D">
              <w:rPr>
                <w:rFonts w:ascii="Times New Roman" w:hAnsi="Times New Roman"/>
              </w:rPr>
              <w:t>d</w:t>
            </w:r>
          </w:p>
        </w:tc>
        <w:tc>
          <w:tcPr>
            <w:tcW w:w="1812" w:type="dxa"/>
            <w:shd w:val="clear" w:color="auto" w:fill="auto"/>
            <w:tcMar>
              <w:top w:w="100" w:type="dxa"/>
              <w:left w:w="100" w:type="dxa"/>
              <w:bottom w:w="100" w:type="dxa"/>
              <w:right w:w="100" w:type="dxa"/>
            </w:tcMar>
          </w:tcPr>
          <w:p w14:paraId="553F17F5" w14:textId="19AA3120" w:rsidR="003A1EAE" w:rsidRPr="0073400D" w:rsidRDefault="006D4310"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objectId</w:t>
            </w:r>
          </w:p>
        </w:tc>
        <w:tc>
          <w:tcPr>
            <w:tcW w:w="1813" w:type="dxa"/>
            <w:shd w:val="clear" w:color="auto" w:fill="auto"/>
            <w:tcMar>
              <w:top w:w="100" w:type="dxa"/>
              <w:left w:w="100" w:type="dxa"/>
              <w:bottom w:w="100" w:type="dxa"/>
              <w:right w:w="100" w:type="dxa"/>
            </w:tcMar>
          </w:tcPr>
          <w:p w14:paraId="7086FD39" w14:textId="63CA03B4" w:rsidR="003A1EAE" w:rsidRPr="0073400D" w:rsidRDefault="009B665C"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F</w:t>
            </w:r>
            <w:r w:rsidR="003A1EAE" w:rsidRPr="0073400D">
              <w:rPr>
                <w:rFonts w:ascii="Times New Roman" w:hAnsi="Times New Roman"/>
              </w:rPr>
              <w:t>K</w:t>
            </w:r>
          </w:p>
        </w:tc>
        <w:tc>
          <w:tcPr>
            <w:tcW w:w="1812" w:type="dxa"/>
            <w:shd w:val="clear" w:color="auto" w:fill="auto"/>
            <w:tcMar>
              <w:top w:w="100" w:type="dxa"/>
              <w:left w:w="100" w:type="dxa"/>
              <w:bottom w:w="100" w:type="dxa"/>
              <w:right w:w="100" w:type="dxa"/>
            </w:tcMar>
          </w:tcPr>
          <w:p w14:paraId="05AD7124" w14:textId="77777777" w:rsidR="003A1EAE" w:rsidRPr="0073400D" w:rsidRDefault="003A1EAE" w:rsidP="00997AF6">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X</w:t>
            </w:r>
          </w:p>
        </w:tc>
        <w:tc>
          <w:tcPr>
            <w:tcW w:w="2191" w:type="dxa"/>
            <w:shd w:val="clear" w:color="auto" w:fill="auto"/>
            <w:tcMar>
              <w:top w:w="100" w:type="dxa"/>
              <w:left w:w="100" w:type="dxa"/>
              <w:bottom w:w="100" w:type="dxa"/>
              <w:right w:w="100" w:type="dxa"/>
            </w:tcMar>
          </w:tcPr>
          <w:p w14:paraId="69DA2840" w14:textId="77777777" w:rsidR="003A1EAE" w:rsidRPr="0073400D" w:rsidRDefault="003A1EAE" w:rsidP="00997AF6">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Khóa chính</w:t>
            </w:r>
          </w:p>
        </w:tc>
      </w:tr>
      <w:tr w:rsidR="003A1EAE" w:rsidRPr="0073400D" w14:paraId="74413CA7" w14:textId="77777777" w:rsidTr="004413F3">
        <w:tc>
          <w:tcPr>
            <w:tcW w:w="1812" w:type="dxa"/>
            <w:shd w:val="clear" w:color="auto" w:fill="auto"/>
            <w:tcMar>
              <w:top w:w="100" w:type="dxa"/>
              <w:left w:w="100" w:type="dxa"/>
              <w:bottom w:w="100" w:type="dxa"/>
              <w:right w:w="100" w:type="dxa"/>
            </w:tcMar>
          </w:tcPr>
          <w:p w14:paraId="4CAEC36E" w14:textId="2C7D8B2C" w:rsidR="003A1EAE" w:rsidRPr="0073400D" w:rsidRDefault="009B665C"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productI</w:t>
            </w:r>
            <w:r w:rsidR="003A1EAE">
              <w:rPr>
                <w:rFonts w:ascii="Times New Roman" w:hAnsi="Times New Roman"/>
              </w:rPr>
              <w:t>d</w:t>
            </w:r>
          </w:p>
        </w:tc>
        <w:tc>
          <w:tcPr>
            <w:tcW w:w="1812" w:type="dxa"/>
            <w:shd w:val="clear" w:color="auto" w:fill="auto"/>
            <w:tcMar>
              <w:top w:w="100" w:type="dxa"/>
              <w:left w:w="100" w:type="dxa"/>
              <w:bottom w:w="100" w:type="dxa"/>
              <w:right w:w="100" w:type="dxa"/>
            </w:tcMar>
          </w:tcPr>
          <w:p w14:paraId="678C2EBF" w14:textId="45C312B3" w:rsidR="003A1EAE" w:rsidRPr="0073400D" w:rsidRDefault="006D4310"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07EA42C9" w14:textId="77777777" w:rsidR="003A1EAE" w:rsidRPr="0073400D" w:rsidRDefault="003A1EAE" w:rsidP="00997AF6">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4110D3FD" w14:textId="64126665" w:rsidR="003A1EAE" w:rsidRPr="0073400D" w:rsidRDefault="003A1EAE"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3DA168E0" w14:textId="19E81BEF" w:rsidR="003A1EAE" w:rsidRPr="0073400D" w:rsidRDefault="003A1EAE"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Id sản phẩm</w:t>
            </w:r>
          </w:p>
        </w:tc>
      </w:tr>
      <w:tr w:rsidR="003A1EAE" w:rsidRPr="0073400D" w14:paraId="039A2BF4" w14:textId="77777777" w:rsidTr="004413F3">
        <w:tc>
          <w:tcPr>
            <w:tcW w:w="1812" w:type="dxa"/>
            <w:shd w:val="clear" w:color="auto" w:fill="auto"/>
            <w:tcMar>
              <w:top w:w="100" w:type="dxa"/>
              <w:left w:w="100" w:type="dxa"/>
              <w:bottom w:w="100" w:type="dxa"/>
              <w:right w:w="100" w:type="dxa"/>
            </w:tcMar>
          </w:tcPr>
          <w:p w14:paraId="05C0C65C" w14:textId="2A549E09" w:rsidR="003A1EAE" w:rsidRPr="0073400D" w:rsidRDefault="003A1EAE" w:rsidP="00997AF6">
            <w:pPr>
              <w:widowControl w:val="0"/>
              <w:pBdr>
                <w:top w:val="nil"/>
                <w:left w:val="nil"/>
                <w:bottom w:val="nil"/>
                <w:right w:val="nil"/>
                <w:between w:val="nil"/>
              </w:pBdr>
              <w:spacing w:line="360" w:lineRule="auto"/>
              <w:rPr>
                <w:rFonts w:ascii="Times New Roman" w:hAnsi="Times New Roman"/>
              </w:rPr>
            </w:pPr>
            <w:r w:rsidRPr="003A1EAE">
              <w:rPr>
                <w:rFonts w:ascii="Times New Roman" w:hAnsi="Times New Roman"/>
              </w:rPr>
              <w:t>price</w:t>
            </w:r>
          </w:p>
        </w:tc>
        <w:tc>
          <w:tcPr>
            <w:tcW w:w="1812" w:type="dxa"/>
            <w:shd w:val="clear" w:color="auto" w:fill="auto"/>
            <w:tcMar>
              <w:top w:w="100" w:type="dxa"/>
              <w:left w:w="100" w:type="dxa"/>
              <w:bottom w:w="100" w:type="dxa"/>
              <w:right w:w="100" w:type="dxa"/>
            </w:tcMar>
          </w:tcPr>
          <w:p w14:paraId="4F867C48" w14:textId="34261885" w:rsidR="003A1EAE" w:rsidRPr="0073400D" w:rsidRDefault="006D4310" w:rsidP="00997AF6">
            <w:pPr>
              <w:widowControl w:val="0"/>
              <w:spacing w:line="360" w:lineRule="auto"/>
              <w:rPr>
                <w:rFonts w:ascii="Times New Roman" w:hAnsi="Times New Roman"/>
              </w:rPr>
            </w:pPr>
            <w:r>
              <w:rPr>
                <w:rFonts w:ascii="Times New Roman" w:hAnsi="Times New Roman"/>
              </w:rPr>
              <w:t>Number</w:t>
            </w:r>
          </w:p>
        </w:tc>
        <w:tc>
          <w:tcPr>
            <w:tcW w:w="1813" w:type="dxa"/>
            <w:shd w:val="clear" w:color="auto" w:fill="auto"/>
            <w:tcMar>
              <w:top w:w="100" w:type="dxa"/>
              <w:left w:w="100" w:type="dxa"/>
              <w:bottom w:w="100" w:type="dxa"/>
              <w:right w:w="100" w:type="dxa"/>
            </w:tcMar>
          </w:tcPr>
          <w:p w14:paraId="755AAD38" w14:textId="77777777" w:rsidR="003A1EAE" w:rsidRPr="0073400D" w:rsidRDefault="003A1EAE" w:rsidP="00997AF6">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32B44018" w14:textId="77777777" w:rsidR="003A1EAE" w:rsidRPr="0073400D" w:rsidRDefault="003A1EAE" w:rsidP="00997AF6">
            <w:pPr>
              <w:widowControl w:val="0"/>
              <w:spacing w:line="360" w:lineRule="auto"/>
              <w:rPr>
                <w:rFonts w:ascii="Times New Roman" w:hAnsi="Times New Roman"/>
              </w:rPr>
            </w:pPr>
            <w:r w:rsidRPr="0073400D">
              <w:rPr>
                <w:rFonts w:ascii="Times New Roman" w:hAnsi="Times New Roman"/>
              </w:rPr>
              <w:t>X</w:t>
            </w:r>
          </w:p>
        </w:tc>
        <w:tc>
          <w:tcPr>
            <w:tcW w:w="2191" w:type="dxa"/>
            <w:shd w:val="clear" w:color="auto" w:fill="auto"/>
            <w:tcMar>
              <w:top w:w="100" w:type="dxa"/>
              <w:left w:w="100" w:type="dxa"/>
              <w:bottom w:w="100" w:type="dxa"/>
              <w:right w:w="100" w:type="dxa"/>
            </w:tcMar>
          </w:tcPr>
          <w:p w14:paraId="480BB135" w14:textId="7D7AB969" w:rsidR="003A1EAE" w:rsidRPr="0073400D" w:rsidRDefault="003A1EAE"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Giá</w:t>
            </w:r>
          </w:p>
        </w:tc>
      </w:tr>
      <w:tr w:rsidR="003A1EAE" w:rsidRPr="0073400D" w14:paraId="4665CB85" w14:textId="77777777" w:rsidTr="004413F3">
        <w:tc>
          <w:tcPr>
            <w:tcW w:w="1812" w:type="dxa"/>
            <w:shd w:val="clear" w:color="auto" w:fill="auto"/>
            <w:tcMar>
              <w:top w:w="100" w:type="dxa"/>
              <w:left w:w="100" w:type="dxa"/>
              <w:bottom w:w="100" w:type="dxa"/>
              <w:right w:w="100" w:type="dxa"/>
            </w:tcMar>
          </w:tcPr>
          <w:p w14:paraId="4C94E01E" w14:textId="16BEECE7" w:rsidR="003A1EAE" w:rsidRPr="0073400D" w:rsidRDefault="003A1EAE"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address</w:t>
            </w:r>
          </w:p>
        </w:tc>
        <w:tc>
          <w:tcPr>
            <w:tcW w:w="1812" w:type="dxa"/>
            <w:shd w:val="clear" w:color="auto" w:fill="auto"/>
            <w:tcMar>
              <w:top w:w="100" w:type="dxa"/>
              <w:left w:w="100" w:type="dxa"/>
              <w:bottom w:w="100" w:type="dxa"/>
              <w:right w:w="100" w:type="dxa"/>
            </w:tcMar>
          </w:tcPr>
          <w:p w14:paraId="0666CCBF" w14:textId="49F3B6BE" w:rsidR="003A1EAE" w:rsidRPr="0073400D" w:rsidRDefault="006D4310" w:rsidP="00997AF6">
            <w:pPr>
              <w:widowControl w:val="0"/>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30C979CE" w14:textId="77777777" w:rsidR="003A1EAE" w:rsidRPr="0073400D" w:rsidRDefault="003A1EAE" w:rsidP="00997AF6">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3C529313" w14:textId="6827EE6C" w:rsidR="003A1EAE" w:rsidRPr="0073400D" w:rsidRDefault="003A1EAE"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46E1256E" w14:textId="47BA5ECD" w:rsidR="003A1EAE" w:rsidRPr="0073400D" w:rsidRDefault="003A1EAE"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Địa chỉ</w:t>
            </w:r>
          </w:p>
        </w:tc>
      </w:tr>
      <w:tr w:rsidR="003A1EAE" w:rsidRPr="0073400D" w14:paraId="2BE65A62" w14:textId="77777777" w:rsidTr="004413F3">
        <w:tc>
          <w:tcPr>
            <w:tcW w:w="1812" w:type="dxa"/>
            <w:shd w:val="clear" w:color="auto" w:fill="auto"/>
            <w:tcMar>
              <w:top w:w="100" w:type="dxa"/>
              <w:left w:w="100" w:type="dxa"/>
              <w:bottom w:w="100" w:type="dxa"/>
              <w:right w:w="100" w:type="dxa"/>
            </w:tcMar>
          </w:tcPr>
          <w:p w14:paraId="4A3D8FFF" w14:textId="5AE5A3E9" w:rsidR="003A1EAE" w:rsidRPr="0073400D" w:rsidRDefault="003A1EAE"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Total</w:t>
            </w:r>
          </w:p>
        </w:tc>
        <w:tc>
          <w:tcPr>
            <w:tcW w:w="1812" w:type="dxa"/>
            <w:shd w:val="clear" w:color="auto" w:fill="auto"/>
            <w:tcMar>
              <w:top w:w="100" w:type="dxa"/>
              <w:left w:w="100" w:type="dxa"/>
              <w:bottom w:w="100" w:type="dxa"/>
              <w:right w:w="100" w:type="dxa"/>
            </w:tcMar>
          </w:tcPr>
          <w:p w14:paraId="36CA0BF2" w14:textId="6B53EA64" w:rsidR="003A1EAE" w:rsidRPr="0073400D" w:rsidRDefault="006D4310"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Number</w:t>
            </w:r>
          </w:p>
        </w:tc>
        <w:tc>
          <w:tcPr>
            <w:tcW w:w="1813" w:type="dxa"/>
            <w:shd w:val="clear" w:color="auto" w:fill="auto"/>
            <w:tcMar>
              <w:top w:w="100" w:type="dxa"/>
              <w:left w:w="100" w:type="dxa"/>
              <w:bottom w:w="100" w:type="dxa"/>
              <w:right w:w="100" w:type="dxa"/>
            </w:tcMar>
          </w:tcPr>
          <w:p w14:paraId="00390262" w14:textId="77777777" w:rsidR="003A1EAE" w:rsidRPr="0073400D" w:rsidRDefault="003A1EAE" w:rsidP="00997AF6">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261D174F" w14:textId="77777777" w:rsidR="003A1EAE" w:rsidRPr="0073400D" w:rsidRDefault="003A1EAE" w:rsidP="00997AF6">
            <w:pPr>
              <w:widowControl w:val="0"/>
              <w:spacing w:line="360" w:lineRule="auto"/>
              <w:rPr>
                <w:rFonts w:ascii="Times New Roman" w:hAnsi="Times New Roman"/>
              </w:rPr>
            </w:pPr>
            <w:r w:rsidRPr="0073400D">
              <w:rPr>
                <w:rFonts w:ascii="Times New Roman" w:hAnsi="Times New Roman"/>
              </w:rPr>
              <w:t>X</w:t>
            </w:r>
          </w:p>
        </w:tc>
        <w:tc>
          <w:tcPr>
            <w:tcW w:w="2191" w:type="dxa"/>
            <w:shd w:val="clear" w:color="auto" w:fill="auto"/>
            <w:tcMar>
              <w:top w:w="100" w:type="dxa"/>
              <w:left w:w="100" w:type="dxa"/>
              <w:bottom w:w="100" w:type="dxa"/>
              <w:right w:w="100" w:type="dxa"/>
            </w:tcMar>
          </w:tcPr>
          <w:p w14:paraId="451403E6" w14:textId="0021F1D7" w:rsidR="003A1EAE" w:rsidRPr="0073400D" w:rsidRDefault="003A1EAE"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Tổng giá tiền</w:t>
            </w:r>
          </w:p>
        </w:tc>
      </w:tr>
      <w:tr w:rsidR="003A1EAE" w:rsidRPr="0073400D" w14:paraId="7A75ED39" w14:textId="77777777" w:rsidTr="004413F3">
        <w:tc>
          <w:tcPr>
            <w:tcW w:w="1812" w:type="dxa"/>
            <w:shd w:val="clear" w:color="auto" w:fill="auto"/>
            <w:tcMar>
              <w:top w:w="100" w:type="dxa"/>
              <w:left w:w="100" w:type="dxa"/>
              <w:bottom w:w="100" w:type="dxa"/>
              <w:right w:w="100" w:type="dxa"/>
            </w:tcMar>
          </w:tcPr>
          <w:p w14:paraId="3F26348C" w14:textId="28938A76" w:rsidR="003A1EAE" w:rsidRPr="0073400D" w:rsidRDefault="00E40631" w:rsidP="00997AF6">
            <w:pPr>
              <w:widowControl w:val="0"/>
              <w:pBdr>
                <w:top w:val="nil"/>
                <w:left w:val="nil"/>
                <w:bottom w:val="nil"/>
                <w:right w:val="nil"/>
                <w:between w:val="nil"/>
              </w:pBdr>
              <w:spacing w:line="360" w:lineRule="auto"/>
              <w:rPr>
                <w:rFonts w:ascii="Times New Roman" w:hAnsi="Times New Roman"/>
              </w:rPr>
            </w:pPr>
            <w:r w:rsidRPr="00E40631">
              <w:rPr>
                <w:rFonts w:ascii="Times New Roman" w:hAnsi="Times New Roman"/>
              </w:rPr>
              <w:t>quantity</w:t>
            </w:r>
          </w:p>
        </w:tc>
        <w:tc>
          <w:tcPr>
            <w:tcW w:w="1812" w:type="dxa"/>
            <w:shd w:val="clear" w:color="auto" w:fill="auto"/>
            <w:tcMar>
              <w:top w:w="100" w:type="dxa"/>
              <w:left w:w="100" w:type="dxa"/>
              <w:bottom w:w="100" w:type="dxa"/>
              <w:right w:w="100" w:type="dxa"/>
            </w:tcMar>
          </w:tcPr>
          <w:p w14:paraId="37BABB9F" w14:textId="1B20577D" w:rsidR="003A1EAE" w:rsidRPr="0073400D" w:rsidRDefault="006D4310"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Number</w:t>
            </w:r>
          </w:p>
        </w:tc>
        <w:tc>
          <w:tcPr>
            <w:tcW w:w="1813" w:type="dxa"/>
            <w:shd w:val="clear" w:color="auto" w:fill="auto"/>
            <w:tcMar>
              <w:top w:w="100" w:type="dxa"/>
              <w:left w:w="100" w:type="dxa"/>
              <w:bottom w:w="100" w:type="dxa"/>
              <w:right w:w="100" w:type="dxa"/>
            </w:tcMar>
          </w:tcPr>
          <w:p w14:paraId="11BC97A9" w14:textId="77777777" w:rsidR="003A1EAE" w:rsidRPr="0073400D" w:rsidRDefault="003A1EAE" w:rsidP="00997AF6">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0B12DA28" w14:textId="77777777" w:rsidR="003A1EAE" w:rsidRPr="0073400D" w:rsidRDefault="003A1EAE"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6D47E700" w14:textId="7B5806C1" w:rsidR="003A1EAE" w:rsidRPr="0073400D" w:rsidRDefault="003A1EAE"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 xml:space="preserve">Số </w:t>
            </w:r>
            <w:r w:rsidR="00E40631">
              <w:rPr>
                <w:rFonts w:ascii="Times New Roman" w:hAnsi="Times New Roman"/>
              </w:rPr>
              <w:t>lượng</w:t>
            </w:r>
          </w:p>
        </w:tc>
      </w:tr>
      <w:tr w:rsidR="003A1EAE" w:rsidRPr="0073400D" w14:paraId="2512E1AE" w14:textId="77777777" w:rsidTr="004413F3">
        <w:tc>
          <w:tcPr>
            <w:tcW w:w="1812" w:type="dxa"/>
            <w:shd w:val="clear" w:color="auto" w:fill="auto"/>
            <w:tcMar>
              <w:top w:w="100" w:type="dxa"/>
              <w:left w:w="100" w:type="dxa"/>
              <w:bottom w:w="100" w:type="dxa"/>
              <w:right w:w="100" w:type="dxa"/>
            </w:tcMar>
          </w:tcPr>
          <w:p w14:paraId="191A9839" w14:textId="77777777" w:rsidR="003A1EAE" w:rsidRPr="0073400D" w:rsidRDefault="003A1EAE" w:rsidP="00997AF6">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status</w:t>
            </w:r>
          </w:p>
        </w:tc>
        <w:tc>
          <w:tcPr>
            <w:tcW w:w="1812" w:type="dxa"/>
            <w:shd w:val="clear" w:color="auto" w:fill="auto"/>
            <w:tcMar>
              <w:top w:w="100" w:type="dxa"/>
              <w:left w:w="100" w:type="dxa"/>
              <w:bottom w:w="100" w:type="dxa"/>
              <w:right w:w="100" w:type="dxa"/>
            </w:tcMar>
          </w:tcPr>
          <w:p w14:paraId="2C4E8791" w14:textId="09DD9608" w:rsidR="003A1EAE" w:rsidRPr="0073400D" w:rsidRDefault="006D4310"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5BB39CBE" w14:textId="77777777" w:rsidR="003A1EAE" w:rsidRPr="0073400D" w:rsidRDefault="003A1EAE" w:rsidP="00997AF6">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1491016A" w14:textId="77777777" w:rsidR="003A1EAE" w:rsidRPr="0073400D" w:rsidRDefault="003A1EAE" w:rsidP="00997AF6">
            <w:pPr>
              <w:widowControl w:val="0"/>
              <w:pBdr>
                <w:top w:val="nil"/>
                <w:left w:val="nil"/>
                <w:bottom w:val="nil"/>
                <w:right w:val="nil"/>
                <w:between w:val="nil"/>
              </w:pBdr>
              <w:spacing w:line="360" w:lineRule="auto"/>
              <w:rPr>
                <w:rFonts w:ascii="Times New Roman" w:hAnsi="Times New Roman"/>
              </w:rPr>
            </w:pPr>
          </w:p>
        </w:tc>
        <w:tc>
          <w:tcPr>
            <w:tcW w:w="2191" w:type="dxa"/>
            <w:shd w:val="clear" w:color="auto" w:fill="auto"/>
            <w:tcMar>
              <w:top w:w="100" w:type="dxa"/>
              <w:left w:w="100" w:type="dxa"/>
              <w:bottom w:w="100" w:type="dxa"/>
              <w:right w:w="100" w:type="dxa"/>
            </w:tcMar>
          </w:tcPr>
          <w:p w14:paraId="19EFF190" w14:textId="77777777" w:rsidR="003A1EAE" w:rsidRPr="0073400D" w:rsidRDefault="003A1EAE" w:rsidP="00997AF6">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Trạng thái</w:t>
            </w:r>
          </w:p>
        </w:tc>
      </w:tr>
    </w:tbl>
    <w:p w14:paraId="7874E0C3" w14:textId="7B081C43" w:rsidR="003A1EAE" w:rsidRDefault="003A1EAE" w:rsidP="008C1744">
      <w:pPr>
        <w:spacing w:after="160" w:line="276" w:lineRule="auto"/>
        <w:rPr>
          <w:rFonts w:ascii="Times New Roman" w:hAnsi="Times New Roman"/>
          <w:sz w:val="28"/>
          <w:szCs w:val="28"/>
        </w:rPr>
      </w:pPr>
    </w:p>
    <w:tbl>
      <w:tblPr>
        <w:tblW w:w="9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2"/>
        <w:gridCol w:w="1812"/>
        <w:gridCol w:w="1813"/>
        <w:gridCol w:w="1812"/>
        <w:gridCol w:w="2191"/>
      </w:tblGrid>
      <w:tr w:rsidR="00E40631" w:rsidRPr="0073400D" w14:paraId="3C61D84A" w14:textId="77777777" w:rsidTr="004413F3">
        <w:trPr>
          <w:trHeight w:val="440"/>
        </w:trPr>
        <w:tc>
          <w:tcPr>
            <w:tcW w:w="9440" w:type="dxa"/>
            <w:gridSpan w:val="5"/>
            <w:shd w:val="clear" w:color="auto" w:fill="auto"/>
            <w:tcMar>
              <w:top w:w="100" w:type="dxa"/>
              <w:left w:w="100" w:type="dxa"/>
              <w:bottom w:w="100" w:type="dxa"/>
              <w:right w:w="100" w:type="dxa"/>
            </w:tcMar>
          </w:tcPr>
          <w:p w14:paraId="56C771B4" w14:textId="35D5F82F" w:rsidR="00E40631" w:rsidRPr="00E40631" w:rsidRDefault="00E40631" w:rsidP="00EE2611">
            <w:pPr>
              <w:pStyle w:val="ListParagraph"/>
              <w:widowControl w:val="0"/>
              <w:numPr>
                <w:ilvl w:val="0"/>
                <w:numId w:val="11"/>
              </w:numPr>
              <w:pBdr>
                <w:top w:val="nil"/>
                <w:left w:val="nil"/>
                <w:bottom w:val="nil"/>
                <w:right w:val="nil"/>
                <w:between w:val="nil"/>
              </w:pBdr>
              <w:spacing w:line="360" w:lineRule="auto"/>
              <w:rPr>
                <w:rFonts w:ascii="Times New Roman" w:hAnsi="Times New Roman"/>
                <w:b/>
              </w:rPr>
            </w:pPr>
            <w:r w:rsidRPr="00E40631">
              <w:rPr>
                <w:rFonts w:ascii="Times New Roman" w:hAnsi="Times New Roman"/>
                <w:b/>
              </w:rPr>
              <w:t xml:space="preserve">Bảng </w:t>
            </w:r>
            <w:r>
              <w:rPr>
                <w:rFonts w:ascii="Times New Roman" w:hAnsi="Times New Roman"/>
                <w:b/>
              </w:rPr>
              <w:t>id_</w:t>
            </w:r>
            <w:r w:rsidR="006D4310">
              <w:rPr>
                <w:rFonts w:ascii="Times New Roman" w:hAnsi="Times New Roman"/>
                <w:b/>
              </w:rPr>
              <w:t>Favourites</w:t>
            </w:r>
          </w:p>
        </w:tc>
      </w:tr>
      <w:tr w:rsidR="00E40631" w:rsidRPr="0073400D" w14:paraId="23A14DA3" w14:textId="77777777" w:rsidTr="004413F3">
        <w:tc>
          <w:tcPr>
            <w:tcW w:w="1812" w:type="dxa"/>
            <w:shd w:val="clear" w:color="auto" w:fill="auto"/>
            <w:tcMar>
              <w:top w:w="100" w:type="dxa"/>
              <w:left w:w="100" w:type="dxa"/>
              <w:bottom w:w="100" w:type="dxa"/>
              <w:right w:w="100" w:type="dxa"/>
            </w:tcMar>
          </w:tcPr>
          <w:p w14:paraId="10B356D1" w14:textId="77777777" w:rsidR="00E40631" w:rsidRPr="0073400D" w:rsidRDefault="00E40631" w:rsidP="00997AF6">
            <w:pPr>
              <w:widowControl w:val="0"/>
              <w:spacing w:line="360" w:lineRule="auto"/>
              <w:rPr>
                <w:rFonts w:ascii="Times New Roman" w:hAnsi="Times New Roman"/>
                <w:b/>
              </w:rPr>
            </w:pPr>
            <w:r w:rsidRPr="0073400D">
              <w:rPr>
                <w:rFonts w:ascii="Times New Roman" w:hAnsi="Times New Roman"/>
                <w:b/>
              </w:rPr>
              <w:lastRenderedPageBreak/>
              <w:t>Name</w:t>
            </w:r>
          </w:p>
        </w:tc>
        <w:tc>
          <w:tcPr>
            <w:tcW w:w="1812" w:type="dxa"/>
            <w:shd w:val="clear" w:color="auto" w:fill="auto"/>
            <w:tcMar>
              <w:top w:w="100" w:type="dxa"/>
              <w:left w:w="100" w:type="dxa"/>
              <w:bottom w:w="100" w:type="dxa"/>
              <w:right w:w="100" w:type="dxa"/>
            </w:tcMar>
          </w:tcPr>
          <w:p w14:paraId="4B1651CA" w14:textId="77777777" w:rsidR="00E40631" w:rsidRPr="0073400D" w:rsidRDefault="00E40631" w:rsidP="00997AF6">
            <w:pPr>
              <w:widowControl w:val="0"/>
              <w:spacing w:line="360" w:lineRule="auto"/>
              <w:rPr>
                <w:rFonts w:ascii="Times New Roman" w:hAnsi="Times New Roman"/>
                <w:b/>
              </w:rPr>
            </w:pPr>
            <w:r w:rsidRPr="0073400D">
              <w:rPr>
                <w:rFonts w:ascii="Times New Roman" w:hAnsi="Times New Roman"/>
                <w:b/>
              </w:rPr>
              <w:t>Type</w:t>
            </w:r>
          </w:p>
        </w:tc>
        <w:tc>
          <w:tcPr>
            <w:tcW w:w="1813" w:type="dxa"/>
            <w:shd w:val="clear" w:color="auto" w:fill="auto"/>
            <w:tcMar>
              <w:top w:w="100" w:type="dxa"/>
              <w:left w:w="100" w:type="dxa"/>
              <w:bottom w:w="100" w:type="dxa"/>
              <w:right w:w="100" w:type="dxa"/>
            </w:tcMar>
          </w:tcPr>
          <w:p w14:paraId="324C7F43" w14:textId="77777777" w:rsidR="00E40631" w:rsidRPr="0073400D" w:rsidRDefault="00E40631" w:rsidP="00997AF6">
            <w:pPr>
              <w:widowControl w:val="0"/>
              <w:spacing w:line="360" w:lineRule="auto"/>
              <w:rPr>
                <w:rFonts w:ascii="Times New Roman" w:hAnsi="Times New Roman"/>
                <w:b/>
              </w:rPr>
            </w:pPr>
            <w:r w:rsidRPr="0073400D">
              <w:rPr>
                <w:rFonts w:ascii="Times New Roman" w:hAnsi="Times New Roman"/>
                <w:b/>
              </w:rPr>
              <w:t>Key</w:t>
            </w:r>
          </w:p>
        </w:tc>
        <w:tc>
          <w:tcPr>
            <w:tcW w:w="1812" w:type="dxa"/>
            <w:shd w:val="clear" w:color="auto" w:fill="auto"/>
            <w:tcMar>
              <w:top w:w="100" w:type="dxa"/>
              <w:left w:w="100" w:type="dxa"/>
              <w:bottom w:w="100" w:type="dxa"/>
              <w:right w:w="100" w:type="dxa"/>
            </w:tcMar>
          </w:tcPr>
          <w:p w14:paraId="3BBAEEC1" w14:textId="77777777" w:rsidR="00E40631" w:rsidRPr="0073400D" w:rsidRDefault="00E40631" w:rsidP="00997AF6">
            <w:pPr>
              <w:widowControl w:val="0"/>
              <w:spacing w:line="360" w:lineRule="auto"/>
              <w:rPr>
                <w:rFonts w:ascii="Times New Roman" w:hAnsi="Times New Roman"/>
                <w:b/>
              </w:rPr>
            </w:pPr>
            <w:r w:rsidRPr="0073400D">
              <w:rPr>
                <w:rFonts w:ascii="Times New Roman" w:hAnsi="Times New Roman"/>
                <w:b/>
              </w:rPr>
              <w:t>Not null</w:t>
            </w:r>
          </w:p>
        </w:tc>
        <w:tc>
          <w:tcPr>
            <w:tcW w:w="2191" w:type="dxa"/>
            <w:shd w:val="clear" w:color="auto" w:fill="auto"/>
            <w:tcMar>
              <w:top w:w="100" w:type="dxa"/>
              <w:left w:w="100" w:type="dxa"/>
              <w:bottom w:w="100" w:type="dxa"/>
              <w:right w:w="100" w:type="dxa"/>
            </w:tcMar>
          </w:tcPr>
          <w:p w14:paraId="0D662B8C" w14:textId="77777777" w:rsidR="00E40631" w:rsidRPr="0073400D" w:rsidRDefault="00E40631" w:rsidP="00997AF6">
            <w:pPr>
              <w:widowControl w:val="0"/>
              <w:spacing w:line="360" w:lineRule="auto"/>
              <w:rPr>
                <w:rFonts w:ascii="Times New Roman" w:hAnsi="Times New Roman"/>
                <w:b/>
              </w:rPr>
            </w:pPr>
            <w:r w:rsidRPr="0073400D">
              <w:rPr>
                <w:rFonts w:ascii="Times New Roman" w:hAnsi="Times New Roman"/>
                <w:b/>
              </w:rPr>
              <w:t>Description</w:t>
            </w:r>
          </w:p>
        </w:tc>
      </w:tr>
      <w:tr w:rsidR="006B53F9" w:rsidRPr="0073400D" w14:paraId="48FD305B" w14:textId="77777777" w:rsidTr="004413F3">
        <w:tc>
          <w:tcPr>
            <w:tcW w:w="1812" w:type="dxa"/>
            <w:shd w:val="clear" w:color="auto" w:fill="auto"/>
            <w:tcMar>
              <w:top w:w="100" w:type="dxa"/>
              <w:left w:w="100" w:type="dxa"/>
              <w:bottom w:w="100" w:type="dxa"/>
              <w:right w:w="100" w:type="dxa"/>
            </w:tcMar>
          </w:tcPr>
          <w:p w14:paraId="7E2C2D65" w14:textId="209CAF34" w:rsidR="006B53F9" w:rsidRPr="006B53F9" w:rsidRDefault="006B53F9" w:rsidP="006B53F9">
            <w:pPr>
              <w:widowControl w:val="0"/>
              <w:pBdr>
                <w:top w:val="nil"/>
                <w:left w:val="nil"/>
                <w:bottom w:val="nil"/>
                <w:right w:val="nil"/>
                <w:between w:val="nil"/>
              </w:pBdr>
              <w:spacing w:line="360" w:lineRule="auto"/>
              <w:rPr>
                <w:rFonts w:ascii="Times New Roman" w:hAnsi="Times New Roman"/>
                <w:lang w:val="vi-VN"/>
              </w:rPr>
            </w:pPr>
            <w:r>
              <w:rPr>
                <w:rFonts w:ascii="Times New Roman" w:hAnsi="Times New Roman"/>
                <w:lang w:val="vi-VN"/>
              </w:rPr>
              <w:t>_id</w:t>
            </w:r>
          </w:p>
        </w:tc>
        <w:tc>
          <w:tcPr>
            <w:tcW w:w="1812" w:type="dxa"/>
            <w:shd w:val="clear" w:color="auto" w:fill="auto"/>
            <w:tcMar>
              <w:top w:w="100" w:type="dxa"/>
              <w:left w:w="100" w:type="dxa"/>
              <w:bottom w:w="100" w:type="dxa"/>
              <w:right w:w="100" w:type="dxa"/>
            </w:tcMar>
          </w:tcPr>
          <w:p w14:paraId="7FD66AF5" w14:textId="7A041FCF" w:rsidR="006B53F9" w:rsidRPr="0073400D" w:rsidRDefault="006B53F9" w:rsidP="006B53F9">
            <w:pPr>
              <w:widowControl w:val="0"/>
              <w:pBdr>
                <w:top w:val="nil"/>
                <w:left w:val="nil"/>
                <w:bottom w:val="nil"/>
                <w:right w:val="nil"/>
                <w:between w:val="nil"/>
              </w:pBdr>
              <w:spacing w:line="360" w:lineRule="auto"/>
              <w:rPr>
                <w:rFonts w:ascii="Times New Roman" w:hAnsi="Times New Roman"/>
              </w:rPr>
            </w:pPr>
            <w:r>
              <w:rPr>
                <w:rFonts w:ascii="Times New Roman" w:hAnsi="Times New Roman"/>
              </w:rPr>
              <w:t>objectId</w:t>
            </w:r>
          </w:p>
        </w:tc>
        <w:tc>
          <w:tcPr>
            <w:tcW w:w="1813" w:type="dxa"/>
            <w:shd w:val="clear" w:color="auto" w:fill="auto"/>
            <w:tcMar>
              <w:top w:w="100" w:type="dxa"/>
              <w:left w:w="100" w:type="dxa"/>
              <w:bottom w:w="100" w:type="dxa"/>
              <w:right w:w="100" w:type="dxa"/>
            </w:tcMar>
          </w:tcPr>
          <w:p w14:paraId="5FD22F2A" w14:textId="09C561A4" w:rsidR="006B53F9" w:rsidRPr="0073400D" w:rsidRDefault="006B53F9" w:rsidP="006B53F9">
            <w:pPr>
              <w:widowControl w:val="0"/>
              <w:pBdr>
                <w:top w:val="nil"/>
                <w:left w:val="nil"/>
                <w:bottom w:val="nil"/>
                <w:right w:val="nil"/>
                <w:between w:val="nil"/>
              </w:pBdr>
              <w:spacing w:line="360" w:lineRule="auto"/>
              <w:rPr>
                <w:rFonts w:ascii="Times New Roman" w:hAnsi="Times New Roman"/>
              </w:rPr>
            </w:pPr>
            <w:r>
              <w:rPr>
                <w:rFonts w:ascii="Times New Roman" w:hAnsi="Times New Roman"/>
              </w:rPr>
              <w:t>PK</w:t>
            </w:r>
          </w:p>
        </w:tc>
        <w:tc>
          <w:tcPr>
            <w:tcW w:w="1812" w:type="dxa"/>
            <w:shd w:val="clear" w:color="auto" w:fill="auto"/>
            <w:tcMar>
              <w:top w:w="100" w:type="dxa"/>
              <w:left w:w="100" w:type="dxa"/>
              <w:bottom w:w="100" w:type="dxa"/>
              <w:right w:w="100" w:type="dxa"/>
            </w:tcMar>
          </w:tcPr>
          <w:p w14:paraId="1D684955" w14:textId="76E004AE" w:rsidR="006B53F9" w:rsidRPr="0073400D" w:rsidRDefault="006B53F9" w:rsidP="006B53F9">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44D20B02" w14:textId="52950E62" w:rsidR="006B53F9" w:rsidRPr="006B53F9" w:rsidRDefault="006B53F9" w:rsidP="006B53F9">
            <w:pPr>
              <w:widowControl w:val="0"/>
              <w:pBdr>
                <w:top w:val="nil"/>
                <w:left w:val="nil"/>
                <w:bottom w:val="nil"/>
                <w:right w:val="nil"/>
                <w:between w:val="nil"/>
              </w:pBdr>
              <w:spacing w:line="360" w:lineRule="auto"/>
              <w:rPr>
                <w:rFonts w:ascii="Times New Roman" w:hAnsi="Times New Roman"/>
                <w:lang w:val="vi-VN"/>
              </w:rPr>
            </w:pPr>
            <w:r w:rsidRPr="0073400D">
              <w:rPr>
                <w:rFonts w:ascii="Times New Roman" w:hAnsi="Times New Roman"/>
              </w:rPr>
              <w:t>Khóa chính</w:t>
            </w:r>
            <w:r>
              <w:rPr>
                <w:rFonts w:ascii="Times New Roman" w:hAnsi="Times New Roman"/>
                <w:lang w:val="vi-VN"/>
              </w:rPr>
              <w:t xml:space="preserve"> </w:t>
            </w:r>
          </w:p>
        </w:tc>
      </w:tr>
      <w:tr w:rsidR="006B53F9" w:rsidRPr="0073400D" w14:paraId="5C51538F" w14:textId="77777777" w:rsidTr="004413F3">
        <w:tc>
          <w:tcPr>
            <w:tcW w:w="1812" w:type="dxa"/>
            <w:shd w:val="clear" w:color="auto" w:fill="auto"/>
            <w:tcMar>
              <w:top w:w="100" w:type="dxa"/>
              <w:left w:w="100" w:type="dxa"/>
              <w:bottom w:w="100" w:type="dxa"/>
              <w:right w:w="100" w:type="dxa"/>
            </w:tcMar>
          </w:tcPr>
          <w:p w14:paraId="41A9606C" w14:textId="1080C7FE" w:rsidR="006B53F9" w:rsidRPr="0073400D" w:rsidRDefault="009B665C" w:rsidP="006B53F9">
            <w:pPr>
              <w:widowControl w:val="0"/>
              <w:pBdr>
                <w:top w:val="nil"/>
                <w:left w:val="nil"/>
                <w:bottom w:val="nil"/>
                <w:right w:val="nil"/>
                <w:between w:val="nil"/>
              </w:pBdr>
              <w:spacing w:line="360" w:lineRule="auto"/>
              <w:rPr>
                <w:rFonts w:ascii="Times New Roman" w:hAnsi="Times New Roman"/>
              </w:rPr>
            </w:pPr>
            <w:r>
              <w:rPr>
                <w:rFonts w:ascii="Times New Roman" w:hAnsi="Times New Roman"/>
              </w:rPr>
              <w:t>userId</w:t>
            </w:r>
          </w:p>
        </w:tc>
        <w:tc>
          <w:tcPr>
            <w:tcW w:w="1812" w:type="dxa"/>
            <w:shd w:val="clear" w:color="auto" w:fill="auto"/>
            <w:tcMar>
              <w:top w:w="100" w:type="dxa"/>
              <w:left w:w="100" w:type="dxa"/>
              <w:bottom w:w="100" w:type="dxa"/>
              <w:right w:w="100" w:type="dxa"/>
            </w:tcMar>
          </w:tcPr>
          <w:p w14:paraId="19E4F91C" w14:textId="1B2B22F3" w:rsidR="006B53F9" w:rsidRDefault="006B53F9" w:rsidP="006B53F9">
            <w:pPr>
              <w:widowControl w:val="0"/>
              <w:pBdr>
                <w:top w:val="nil"/>
                <w:left w:val="nil"/>
                <w:bottom w:val="nil"/>
                <w:right w:val="nil"/>
                <w:between w:val="nil"/>
              </w:pBdr>
              <w:spacing w:line="360" w:lineRule="auto"/>
              <w:rPr>
                <w:rFonts w:ascii="Times New Roman" w:hAnsi="Times New Roman"/>
              </w:rPr>
            </w:pPr>
            <w:r>
              <w:rPr>
                <w:rFonts w:ascii="Times New Roman" w:hAnsi="Times New Roman"/>
              </w:rPr>
              <w:t>objectId</w:t>
            </w:r>
          </w:p>
        </w:tc>
        <w:tc>
          <w:tcPr>
            <w:tcW w:w="1813" w:type="dxa"/>
            <w:shd w:val="clear" w:color="auto" w:fill="auto"/>
            <w:tcMar>
              <w:top w:w="100" w:type="dxa"/>
              <w:left w:w="100" w:type="dxa"/>
              <w:bottom w:w="100" w:type="dxa"/>
              <w:right w:w="100" w:type="dxa"/>
            </w:tcMar>
          </w:tcPr>
          <w:p w14:paraId="003573E7" w14:textId="253EE7DD" w:rsidR="006B53F9" w:rsidRPr="0073400D" w:rsidRDefault="006B53F9" w:rsidP="006B53F9">
            <w:pPr>
              <w:widowControl w:val="0"/>
              <w:pBdr>
                <w:top w:val="nil"/>
                <w:left w:val="nil"/>
                <w:bottom w:val="nil"/>
                <w:right w:val="nil"/>
                <w:between w:val="nil"/>
              </w:pBdr>
              <w:spacing w:line="360" w:lineRule="auto"/>
              <w:rPr>
                <w:rFonts w:ascii="Times New Roman" w:hAnsi="Times New Roman"/>
              </w:rPr>
            </w:pPr>
            <w:r>
              <w:rPr>
                <w:rFonts w:ascii="Times New Roman" w:hAnsi="Times New Roman"/>
              </w:rPr>
              <w:t>FK</w:t>
            </w:r>
          </w:p>
        </w:tc>
        <w:tc>
          <w:tcPr>
            <w:tcW w:w="1812" w:type="dxa"/>
            <w:shd w:val="clear" w:color="auto" w:fill="auto"/>
            <w:tcMar>
              <w:top w:w="100" w:type="dxa"/>
              <w:left w:w="100" w:type="dxa"/>
              <w:bottom w:w="100" w:type="dxa"/>
              <w:right w:w="100" w:type="dxa"/>
            </w:tcMar>
          </w:tcPr>
          <w:p w14:paraId="1DAC1865" w14:textId="60E8914D" w:rsidR="006B53F9" w:rsidRPr="0073400D" w:rsidRDefault="006B53F9" w:rsidP="006B53F9">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X</w:t>
            </w:r>
          </w:p>
        </w:tc>
        <w:tc>
          <w:tcPr>
            <w:tcW w:w="2191" w:type="dxa"/>
            <w:shd w:val="clear" w:color="auto" w:fill="auto"/>
            <w:tcMar>
              <w:top w:w="100" w:type="dxa"/>
              <w:left w:w="100" w:type="dxa"/>
              <w:bottom w:w="100" w:type="dxa"/>
              <w:right w:w="100" w:type="dxa"/>
            </w:tcMar>
          </w:tcPr>
          <w:p w14:paraId="6E30AC5D" w14:textId="5852BCCD" w:rsidR="006B53F9" w:rsidRPr="006B53F9" w:rsidRDefault="006B53F9" w:rsidP="006B53F9">
            <w:pPr>
              <w:widowControl w:val="0"/>
              <w:pBdr>
                <w:top w:val="nil"/>
                <w:left w:val="nil"/>
                <w:bottom w:val="nil"/>
                <w:right w:val="nil"/>
                <w:between w:val="nil"/>
              </w:pBdr>
              <w:spacing w:line="360" w:lineRule="auto"/>
              <w:rPr>
                <w:rFonts w:ascii="Times New Roman" w:hAnsi="Times New Roman"/>
                <w:lang w:val="vi-VN"/>
              </w:rPr>
            </w:pPr>
            <w:r>
              <w:rPr>
                <w:rFonts w:ascii="Times New Roman" w:hAnsi="Times New Roman"/>
              </w:rPr>
              <w:t>Id</w:t>
            </w:r>
            <w:r>
              <w:rPr>
                <w:rFonts w:ascii="Times New Roman" w:hAnsi="Times New Roman"/>
                <w:lang w:val="vi-VN"/>
              </w:rPr>
              <w:t xml:space="preserve"> người dùng</w:t>
            </w:r>
          </w:p>
        </w:tc>
      </w:tr>
      <w:tr w:rsidR="006B53F9" w:rsidRPr="0073400D" w14:paraId="471299A6" w14:textId="77777777" w:rsidTr="004413F3">
        <w:tc>
          <w:tcPr>
            <w:tcW w:w="1812" w:type="dxa"/>
            <w:shd w:val="clear" w:color="auto" w:fill="auto"/>
            <w:tcMar>
              <w:top w:w="100" w:type="dxa"/>
              <w:left w:w="100" w:type="dxa"/>
              <w:bottom w:w="100" w:type="dxa"/>
              <w:right w:w="100" w:type="dxa"/>
            </w:tcMar>
          </w:tcPr>
          <w:p w14:paraId="3434EABA" w14:textId="115420D1" w:rsidR="006B53F9" w:rsidRPr="0073400D" w:rsidRDefault="009B665C" w:rsidP="006B53F9">
            <w:pPr>
              <w:widowControl w:val="0"/>
              <w:pBdr>
                <w:top w:val="nil"/>
                <w:left w:val="nil"/>
                <w:bottom w:val="nil"/>
                <w:right w:val="nil"/>
                <w:between w:val="nil"/>
              </w:pBdr>
              <w:spacing w:line="360" w:lineRule="auto"/>
              <w:rPr>
                <w:rFonts w:ascii="Times New Roman" w:hAnsi="Times New Roman"/>
              </w:rPr>
            </w:pPr>
            <w:r>
              <w:rPr>
                <w:rFonts w:ascii="Times New Roman" w:hAnsi="Times New Roman"/>
              </w:rPr>
              <w:t>productId</w:t>
            </w:r>
          </w:p>
        </w:tc>
        <w:tc>
          <w:tcPr>
            <w:tcW w:w="1812" w:type="dxa"/>
            <w:shd w:val="clear" w:color="auto" w:fill="auto"/>
            <w:tcMar>
              <w:top w:w="100" w:type="dxa"/>
              <w:left w:w="100" w:type="dxa"/>
              <w:bottom w:w="100" w:type="dxa"/>
              <w:right w:w="100" w:type="dxa"/>
            </w:tcMar>
          </w:tcPr>
          <w:p w14:paraId="6D1DA8F9" w14:textId="0BA70B27" w:rsidR="006B53F9" w:rsidRPr="0073400D" w:rsidRDefault="006B53F9" w:rsidP="006B53F9">
            <w:pPr>
              <w:widowControl w:val="0"/>
              <w:pBdr>
                <w:top w:val="nil"/>
                <w:left w:val="nil"/>
                <w:bottom w:val="nil"/>
                <w:right w:val="nil"/>
                <w:between w:val="nil"/>
              </w:pBdr>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25E85CA2" w14:textId="0D5009CF" w:rsidR="006B53F9" w:rsidRPr="0073400D" w:rsidRDefault="006B53F9" w:rsidP="006B53F9">
            <w:pPr>
              <w:widowControl w:val="0"/>
              <w:pBdr>
                <w:top w:val="nil"/>
                <w:left w:val="nil"/>
                <w:bottom w:val="nil"/>
                <w:right w:val="nil"/>
                <w:between w:val="nil"/>
              </w:pBdr>
              <w:spacing w:line="360" w:lineRule="auto"/>
              <w:rPr>
                <w:rFonts w:ascii="Times New Roman" w:hAnsi="Times New Roman"/>
              </w:rPr>
            </w:pPr>
            <w:r>
              <w:rPr>
                <w:rFonts w:ascii="Times New Roman" w:hAnsi="Times New Roman"/>
              </w:rPr>
              <w:t>FK</w:t>
            </w:r>
          </w:p>
        </w:tc>
        <w:tc>
          <w:tcPr>
            <w:tcW w:w="1812" w:type="dxa"/>
            <w:shd w:val="clear" w:color="auto" w:fill="auto"/>
            <w:tcMar>
              <w:top w:w="100" w:type="dxa"/>
              <w:left w:w="100" w:type="dxa"/>
              <w:bottom w:w="100" w:type="dxa"/>
              <w:right w:w="100" w:type="dxa"/>
            </w:tcMar>
          </w:tcPr>
          <w:p w14:paraId="5E367636" w14:textId="77777777" w:rsidR="006B53F9" w:rsidRPr="0073400D" w:rsidRDefault="006B53F9" w:rsidP="006B53F9">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6A61DAC5" w14:textId="77777777" w:rsidR="006B53F9" w:rsidRPr="0073400D" w:rsidRDefault="006B53F9" w:rsidP="006B53F9">
            <w:pPr>
              <w:widowControl w:val="0"/>
              <w:pBdr>
                <w:top w:val="nil"/>
                <w:left w:val="nil"/>
                <w:bottom w:val="nil"/>
                <w:right w:val="nil"/>
                <w:between w:val="nil"/>
              </w:pBdr>
              <w:spacing w:line="360" w:lineRule="auto"/>
              <w:rPr>
                <w:rFonts w:ascii="Times New Roman" w:hAnsi="Times New Roman"/>
              </w:rPr>
            </w:pPr>
            <w:r>
              <w:rPr>
                <w:rFonts w:ascii="Times New Roman" w:hAnsi="Times New Roman"/>
              </w:rPr>
              <w:t>Id sản phẩm</w:t>
            </w:r>
          </w:p>
        </w:tc>
      </w:tr>
      <w:tr w:rsidR="006B53F9" w:rsidRPr="0073400D" w14:paraId="3F36A62C" w14:textId="77777777" w:rsidTr="004413F3">
        <w:tc>
          <w:tcPr>
            <w:tcW w:w="1812" w:type="dxa"/>
            <w:shd w:val="clear" w:color="auto" w:fill="auto"/>
            <w:tcMar>
              <w:top w:w="100" w:type="dxa"/>
              <w:left w:w="100" w:type="dxa"/>
              <w:bottom w:w="100" w:type="dxa"/>
              <w:right w:w="100" w:type="dxa"/>
            </w:tcMar>
          </w:tcPr>
          <w:p w14:paraId="2B2B6AB1" w14:textId="76DA8EE5" w:rsidR="006B53F9" w:rsidRPr="009B665C" w:rsidRDefault="009B665C" w:rsidP="006B53F9">
            <w:pPr>
              <w:widowControl w:val="0"/>
              <w:pBdr>
                <w:top w:val="nil"/>
                <w:left w:val="nil"/>
                <w:bottom w:val="nil"/>
                <w:right w:val="nil"/>
                <w:between w:val="nil"/>
              </w:pBdr>
              <w:spacing w:line="360" w:lineRule="auto"/>
              <w:rPr>
                <w:rFonts w:ascii="Times New Roman" w:hAnsi="Times New Roman"/>
                <w:lang w:val="vi-VN"/>
              </w:rPr>
            </w:pPr>
            <w:r>
              <w:rPr>
                <w:rFonts w:ascii="Times New Roman" w:hAnsi="Times New Roman"/>
              </w:rPr>
              <w:t>isFavorite</w:t>
            </w:r>
          </w:p>
        </w:tc>
        <w:tc>
          <w:tcPr>
            <w:tcW w:w="1812" w:type="dxa"/>
            <w:shd w:val="clear" w:color="auto" w:fill="auto"/>
            <w:tcMar>
              <w:top w:w="100" w:type="dxa"/>
              <w:left w:w="100" w:type="dxa"/>
              <w:bottom w:w="100" w:type="dxa"/>
              <w:right w:w="100" w:type="dxa"/>
            </w:tcMar>
          </w:tcPr>
          <w:p w14:paraId="3BA8D182" w14:textId="1D4F5E9B" w:rsidR="006B53F9" w:rsidRPr="0073400D" w:rsidRDefault="009B665C" w:rsidP="006B53F9">
            <w:pPr>
              <w:widowControl w:val="0"/>
              <w:pBdr>
                <w:top w:val="nil"/>
                <w:left w:val="nil"/>
                <w:bottom w:val="nil"/>
                <w:right w:val="nil"/>
                <w:between w:val="nil"/>
              </w:pBdr>
              <w:spacing w:line="360" w:lineRule="auto"/>
              <w:rPr>
                <w:rFonts w:ascii="Times New Roman" w:hAnsi="Times New Roman"/>
              </w:rPr>
            </w:pPr>
            <w:r>
              <w:rPr>
                <w:rFonts w:ascii="Times New Roman" w:hAnsi="Times New Roman"/>
              </w:rPr>
              <w:t>Boolean</w:t>
            </w:r>
          </w:p>
        </w:tc>
        <w:tc>
          <w:tcPr>
            <w:tcW w:w="1813" w:type="dxa"/>
            <w:shd w:val="clear" w:color="auto" w:fill="auto"/>
            <w:tcMar>
              <w:top w:w="100" w:type="dxa"/>
              <w:left w:w="100" w:type="dxa"/>
              <w:bottom w:w="100" w:type="dxa"/>
              <w:right w:w="100" w:type="dxa"/>
            </w:tcMar>
          </w:tcPr>
          <w:p w14:paraId="567A2D76" w14:textId="77777777" w:rsidR="006B53F9" w:rsidRPr="0073400D" w:rsidRDefault="006B53F9" w:rsidP="006B53F9">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282EDB6A" w14:textId="77777777" w:rsidR="006B53F9" w:rsidRPr="0073400D" w:rsidRDefault="006B53F9" w:rsidP="006B53F9">
            <w:pPr>
              <w:widowControl w:val="0"/>
              <w:spacing w:line="360" w:lineRule="auto"/>
              <w:rPr>
                <w:rFonts w:ascii="Times New Roman" w:hAnsi="Times New Roman"/>
              </w:rPr>
            </w:pPr>
            <w:r w:rsidRPr="0073400D">
              <w:rPr>
                <w:rFonts w:ascii="Times New Roman" w:hAnsi="Times New Roman"/>
              </w:rPr>
              <w:t>X</w:t>
            </w:r>
          </w:p>
        </w:tc>
        <w:tc>
          <w:tcPr>
            <w:tcW w:w="2191" w:type="dxa"/>
            <w:shd w:val="clear" w:color="auto" w:fill="auto"/>
            <w:tcMar>
              <w:top w:w="100" w:type="dxa"/>
              <w:left w:w="100" w:type="dxa"/>
              <w:bottom w:w="100" w:type="dxa"/>
              <w:right w:w="100" w:type="dxa"/>
            </w:tcMar>
          </w:tcPr>
          <w:p w14:paraId="28A4394A" w14:textId="6AFB9273" w:rsidR="006B53F9" w:rsidRPr="0073400D" w:rsidRDefault="006B53F9" w:rsidP="006B53F9">
            <w:pPr>
              <w:widowControl w:val="0"/>
              <w:pBdr>
                <w:top w:val="nil"/>
                <w:left w:val="nil"/>
                <w:bottom w:val="nil"/>
                <w:right w:val="nil"/>
                <w:between w:val="nil"/>
              </w:pBdr>
              <w:spacing w:line="360" w:lineRule="auto"/>
              <w:rPr>
                <w:rFonts w:ascii="Times New Roman" w:hAnsi="Times New Roman"/>
              </w:rPr>
            </w:pPr>
            <w:r>
              <w:rPr>
                <w:rFonts w:ascii="Times New Roman" w:hAnsi="Times New Roman"/>
              </w:rPr>
              <w:t>Hình ảnh</w:t>
            </w:r>
          </w:p>
        </w:tc>
      </w:tr>
    </w:tbl>
    <w:p w14:paraId="013123D0" w14:textId="42CBC845" w:rsidR="00E40631" w:rsidRDefault="00E40631" w:rsidP="008C1744">
      <w:pPr>
        <w:spacing w:after="160" w:line="276" w:lineRule="auto"/>
        <w:rPr>
          <w:rFonts w:ascii="Times New Roman" w:hAnsi="Times New Roman"/>
          <w:sz w:val="28"/>
          <w:szCs w:val="28"/>
        </w:rPr>
      </w:pPr>
    </w:p>
    <w:tbl>
      <w:tblPr>
        <w:tblW w:w="9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2"/>
        <w:gridCol w:w="1812"/>
        <w:gridCol w:w="1813"/>
        <w:gridCol w:w="1812"/>
        <w:gridCol w:w="2191"/>
      </w:tblGrid>
      <w:tr w:rsidR="00E40631" w:rsidRPr="0073400D" w14:paraId="1ACD144D" w14:textId="77777777" w:rsidTr="004413F3">
        <w:trPr>
          <w:trHeight w:val="440"/>
        </w:trPr>
        <w:tc>
          <w:tcPr>
            <w:tcW w:w="9440" w:type="dxa"/>
            <w:gridSpan w:val="5"/>
            <w:shd w:val="clear" w:color="auto" w:fill="auto"/>
            <w:tcMar>
              <w:top w:w="100" w:type="dxa"/>
              <w:left w:w="100" w:type="dxa"/>
              <w:bottom w:w="100" w:type="dxa"/>
              <w:right w:w="100" w:type="dxa"/>
            </w:tcMar>
          </w:tcPr>
          <w:p w14:paraId="76FB1E7A" w14:textId="1188C13B" w:rsidR="00E40631" w:rsidRPr="00E40631" w:rsidRDefault="00E40631" w:rsidP="00EE2611">
            <w:pPr>
              <w:pStyle w:val="ListParagraph"/>
              <w:widowControl w:val="0"/>
              <w:numPr>
                <w:ilvl w:val="0"/>
                <w:numId w:val="11"/>
              </w:numPr>
              <w:pBdr>
                <w:top w:val="nil"/>
                <w:left w:val="nil"/>
                <w:bottom w:val="nil"/>
                <w:right w:val="nil"/>
                <w:between w:val="nil"/>
              </w:pBdr>
              <w:spacing w:line="360" w:lineRule="auto"/>
              <w:rPr>
                <w:rFonts w:ascii="Times New Roman" w:hAnsi="Times New Roman"/>
                <w:b/>
              </w:rPr>
            </w:pPr>
            <w:r w:rsidRPr="00E40631">
              <w:rPr>
                <w:rFonts w:ascii="Times New Roman" w:hAnsi="Times New Roman"/>
                <w:b/>
              </w:rPr>
              <w:t xml:space="preserve">Bảng </w:t>
            </w:r>
            <w:r>
              <w:rPr>
                <w:rFonts w:ascii="Times New Roman" w:hAnsi="Times New Roman"/>
                <w:b/>
              </w:rPr>
              <w:t>address</w:t>
            </w:r>
          </w:p>
        </w:tc>
      </w:tr>
      <w:tr w:rsidR="00E40631" w:rsidRPr="0073400D" w14:paraId="63956A11" w14:textId="77777777" w:rsidTr="004413F3">
        <w:tc>
          <w:tcPr>
            <w:tcW w:w="1812" w:type="dxa"/>
            <w:shd w:val="clear" w:color="auto" w:fill="auto"/>
            <w:tcMar>
              <w:top w:w="100" w:type="dxa"/>
              <w:left w:w="100" w:type="dxa"/>
              <w:bottom w:w="100" w:type="dxa"/>
              <w:right w:w="100" w:type="dxa"/>
            </w:tcMar>
          </w:tcPr>
          <w:p w14:paraId="489089B1" w14:textId="77777777" w:rsidR="00E40631" w:rsidRPr="0073400D" w:rsidRDefault="00E40631" w:rsidP="00997AF6">
            <w:pPr>
              <w:widowControl w:val="0"/>
              <w:spacing w:line="360" w:lineRule="auto"/>
              <w:rPr>
                <w:rFonts w:ascii="Times New Roman" w:hAnsi="Times New Roman"/>
                <w:b/>
              </w:rPr>
            </w:pPr>
            <w:r w:rsidRPr="0073400D">
              <w:rPr>
                <w:rFonts w:ascii="Times New Roman" w:hAnsi="Times New Roman"/>
                <w:b/>
              </w:rPr>
              <w:t>Name</w:t>
            </w:r>
          </w:p>
        </w:tc>
        <w:tc>
          <w:tcPr>
            <w:tcW w:w="1812" w:type="dxa"/>
            <w:shd w:val="clear" w:color="auto" w:fill="auto"/>
            <w:tcMar>
              <w:top w:w="100" w:type="dxa"/>
              <w:left w:w="100" w:type="dxa"/>
              <w:bottom w:w="100" w:type="dxa"/>
              <w:right w:w="100" w:type="dxa"/>
            </w:tcMar>
          </w:tcPr>
          <w:p w14:paraId="6BFF1C39" w14:textId="77777777" w:rsidR="00E40631" w:rsidRPr="0073400D" w:rsidRDefault="00E40631" w:rsidP="00997AF6">
            <w:pPr>
              <w:widowControl w:val="0"/>
              <w:spacing w:line="360" w:lineRule="auto"/>
              <w:rPr>
                <w:rFonts w:ascii="Times New Roman" w:hAnsi="Times New Roman"/>
                <w:b/>
              </w:rPr>
            </w:pPr>
            <w:r w:rsidRPr="0073400D">
              <w:rPr>
                <w:rFonts w:ascii="Times New Roman" w:hAnsi="Times New Roman"/>
                <w:b/>
              </w:rPr>
              <w:t>Type</w:t>
            </w:r>
          </w:p>
        </w:tc>
        <w:tc>
          <w:tcPr>
            <w:tcW w:w="1813" w:type="dxa"/>
            <w:shd w:val="clear" w:color="auto" w:fill="auto"/>
            <w:tcMar>
              <w:top w:w="100" w:type="dxa"/>
              <w:left w:w="100" w:type="dxa"/>
              <w:bottom w:w="100" w:type="dxa"/>
              <w:right w:w="100" w:type="dxa"/>
            </w:tcMar>
          </w:tcPr>
          <w:p w14:paraId="34EA9724" w14:textId="77777777" w:rsidR="00E40631" w:rsidRPr="0073400D" w:rsidRDefault="00E40631" w:rsidP="00997AF6">
            <w:pPr>
              <w:widowControl w:val="0"/>
              <w:spacing w:line="360" w:lineRule="auto"/>
              <w:rPr>
                <w:rFonts w:ascii="Times New Roman" w:hAnsi="Times New Roman"/>
                <w:b/>
              </w:rPr>
            </w:pPr>
            <w:r w:rsidRPr="0073400D">
              <w:rPr>
                <w:rFonts w:ascii="Times New Roman" w:hAnsi="Times New Roman"/>
                <w:b/>
              </w:rPr>
              <w:t>Key</w:t>
            </w:r>
          </w:p>
        </w:tc>
        <w:tc>
          <w:tcPr>
            <w:tcW w:w="1812" w:type="dxa"/>
            <w:shd w:val="clear" w:color="auto" w:fill="auto"/>
            <w:tcMar>
              <w:top w:w="100" w:type="dxa"/>
              <w:left w:w="100" w:type="dxa"/>
              <w:bottom w:w="100" w:type="dxa"/>
              <w:right w:w="100" w:type="dxa"/>
            </w:tcMar>
          </w:tcPr>
          <w:p w14:paraId="26B5113A" w14:textId="77777777" w:rsidR="00E40631" w:rsidRPr="0073400D" w:rsidRDefault="00E40631" w:rsidP="00997AF6">
            <w:pPr>
              <w:widowControl w:val="0"/>
              <w:spacing w:line="360" w:lineRule="auto"/>
              <w:rPr>
                <w:rFonts w:ascii="Times New Roman" w:hAnsi="Times New Roman"/>
                <w:b/>
              </w:rPr>
            </w:pPr>
            <w:r w:rsidRPr="0073400D">
              <w:rPr>
                <w:rFonts w:ascii="Times New Roman" w:hAnsi="Times New Roman"/>
                <w:b/>
              </w:rPr>
              <w:t>Not null</w:t>
            </w:r>
          </w:p>
        </w:tc>
        <w:tc>
          <w:tcPr>
            <w:tcW w:w="2191" w:type="dxa"/>
            <w:shd w:val="clear" w:color="auto" w:fill="auto"/>
            <w:tcMar>
              <w:top w:w="100" w:type="dxa"/>
              <w:left w:w="100" w:type="dxa"/>
              <w:bottom w:w="100" w:type="dxa"/>
              <w:right w:w="100" w:type="dxa"/>
            </w:tcMar>
          </w:tcPr>
          <w:p w14:paraId="0B62AD0C" w14:textId="77777777" w:rsidR="00E40631" w:rsidRPr="0073400D" w:rsidRDefault="00E40631" w:rsidP="00997AF6">
            <w:pPr>
              <w:widowControl w:val="0"/>
              <w:spacing w:line="360" w:lineRule="auto"/>
              <w:rPr>
                <w:rFonts w:ascii="Times New Roman" w:hAnsi="Times New Roman"/>
                <w:b/>
              </w:rPr>
            </w:pPr>
            <w:r w:rsidRPr="0073400D">
              <w:rPr>
                <w:rFonts w:ascii="Times New Roman" w:hAnsi="Times New Roman"/>
                <w:b/>
              </w:rPr>
              <w:t>Description</w:t>
            </w:r>
          </w:p>
        </w:tc>
      </w:tr>
      <w:tr w:rsidR="009B665C" w:rsidRPr="0073400D" w14:paraId="3E961FD9" w14:textId="77777777" w:rsidTr="00FC62BE">
        <w:tc>
          <w:tcPr>
            <w:tcW w:w="1812" w:type="dxa"/>
            <w:shd w:val="clear" w:color="auto" w:fill="auto"/>
            <w:tcMar>
              <w:top w:w="100" w:type="dxa"/>
              <w:left w:w="100" w:type="dxa"/>
              <w:bottom w:w="100" w:type="dxa"/>
              <w:right w:w="100" w:type="dxa"/>
            </w:tcMar>
          </w:tcPr>
          <w:p w14:paraId="20861BE7" w14:textId="77777777" w:rsidR="009B665C" w:rsidRPr="0073400D" w:rsidRDefault="009B665C" w:rsidP="00FC62BE">
            <w:pPr>
              <w:widowControl w:val="0"/>
              <w:pBdr>
                <w:top w:val="nil"/>
                <w:left w:val="nil"/>
                <w:bottom w:val="nil"/>
                <w:right w:val="nil"/>
                <w:between w:val="nil"/>
              </w:pBdr>
              <w:spacing w:line="360" w:lineRule="auto"/>
              <w:rPr>
                <w:rFonts w:ascii="Times New Roman" w:hAnsi="Times New Roman"/>
              </w:rPr>
            </w:pPr>
            <w:r>
              <w:rPr>
                <w:rFonts w:ascii="Times New Roman" w:hAnsi="Times New Roman"/>
                <w:lang w:val="vi-VN"/>
              </w:rPr>
              <w:t>_</w:t>
            </w:r>
            <w:r>
              <w:rPr>
                <w:rFonts w:ascii="Times New Roman" w:hAnsi="Times New Roman"/>
              </w:rPr>
              <w:t>i</w:t>
            </w:r>
            <w:r w:rsidRPr="0073400D">
              <w:rPr>
                <w:rFonts w:ascii="Times New Roman" w:hAnsi="Times New Roman"/>
              </w:rPr>
              <w:t>d</w:t>
            </w:r>
          </w:p>
        </w:tc>
        <w:tc>
          <w:tcPr>
            <w:tcW w:w="1812" w:type="dxa"/>
            <w:shd w:val="clear" w:color="auto" w:fill="auto"/>
            <w:tcMar>
              <w:top w:w="100" w:type="dxa"/>
              <w:left w:w="100" w:type="dxa"/>
              <w:bottom w:w="100" w:type="dxa"/>
              <w:right w:w="100" w:type="dxa"/>
            </w:tcMar>
          </w:tcPr>
          <w:p w14:paraId="53E92F27" w14:textId="77777777" w:rsidR="009B665C" w:rsidRPr="0073400D" w:rsidRDefault="009B665C" w:rsidP="00FC62BE">
            <w:pPr>
              <w:widowControl w:val="0"/>
              <w:pBdr>
                <w:top w:val="nil"/>
                <w:left w:val="nil"/>
                <w:bottom w:val="nil"/>
                <w:right w:val="nil"/>
                <w:between w:val="nil"/>
              </w:pBdr>
              <w:spacing w:line="360" w:lineRule="auto"/>
              <w:rPr>
                <w:rFonts w:ascii="Times New Roman" w:hAnsi="Times New Roman"/>
              </w:rPr>
            </w:pPr>
            <w:r>
              <w:rPr>
                <w:rFonts w:ascii="Times New Roman" w:hAnsi="Times New Roman"/>
              </w:rPr>
              <w:t>objectId</w:t>
            </w:r>
          </w:p>
        </w:tc>
        <w:tc>
          <w:tcPr>
            <w:tcW w:w="1813" w:type="dxa"/>
            <w:shd w:val="clear" w:color="auto" w:fill="auto"/>
            <w:tcMar>
              <w:top w:w="100" w:type="dxa"/>
              <w:left w:w="100" w:type="dxa"/>
              <w:bottom w:w="100" w:type="dxa"/>
              <w:right w:w="100" w:type="dxa"/>
            </w:tcMar>
          </w:tcPr>
          <w:p w14:paraId="33C2DAE3" w14:textId="77777777" w:rsidR="009B665C" w:rsidRPr="0073400D" w:rsidRDefault="009B665C" w:rsidP="00FC62BE">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PK</w:t>
            </w:r>
          </w:p>
        </w:tc>
        <w:tc>
          <w:tcPr>
            <w:tcW w:w="1812" w:type="dxa"/>
            <w:shd w:val="clear" w:color="auto" w:fill="auto"/>
            <w:tcMar>
              <w:top w:w="100" w:type="dxa"/>
              <w:left w:w="100" w:type="dxa"/>
              <w:bottom w:w="100" w:type="dxa"/>
              <w:right w:w="100" w:type="dxa"/>
            </w:tcMar>
          </w:tcPr>
          <w:p w14:paraId="555409A2" w14:textId="77777777" w:rsidR="009B665C" w:rsidRPr="0073400D" w:rsidRDefault="009B665C" w:rsidP="00FC62BE">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X</w:t>
            </w:r>
          </w:p>
        </w:tc>
        <w:tc>
          <w:tcPr>
            <w:tcW w:w="2191" w:type="dxa"/>
            <w:shd w:val="clear" w:color="auto" w:fill="auto"/>
            <w:tcMar>
              <w:top w:w="100" w:type="dxa"/>
              <w:left w:w="100" w:type="dxa"/>
              <w:bottom w:w="100" w:type="dxa"/>
              <w:right w:w="100" w:type="dxa"/>
            </w:tcMar>
          </w:tcPr>
          <w:p w14:paraId="14027D85" w14:textId="77777777" w:rsidR="009B665C" w:rsidRPr="0073400D" w:rsidRDefault="009B665C" w:rsidP="00FC62BE">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Khóa chính</w:t>
            </w:r>
          </w:p>
        </w:tc>
      </w:tr>
      <w:tr w:rsidR="009B665C" w:rsidRPr="0073400D" w14:paraId="04B588E0" w14:textId="77777777" w:rsidTr="004413F3">
        <w:tc>
          <w:tcPr>
            <w:tcW w:w="1812" w:type="dxa"/>
            <w:shd w:val="clear" w:color="auto" w:fill="auto"/>
            <w:tcMar>
              <w:top w:w="100" w:type="dxa"/>
              <w:left w:w="100" w:type="dxa"/>
              <w:bottom w:w="100" w:type="dxa"/>
              <w:right w:w="100" w:type="dxa"/>
            </w:tcMar>
          </w:tcPr>
          <w:p w14:paraId="641E3973" w14:textId="77777777" w:rsidR="009B665C" w:rsidRDefault="009B665C" w:rsidP="009B665C">
            <w:pPr>
              <w:widowControl w:val="0"/>
              <w:spacing w:line="360" w:lineRule="auto"/>
              <w:rPr>
                <w:rFonts w:ascii="Times New Roman" w:hAnsi="Times New Roman"/>
              </w:rPr>
            </w:pPr>
            <w:r>
              <w:rPr>
                <w:rFonts w:ascii="Times New Roman" w:hAnsi="Times New Roman"/>
              </w:rPr>
              <w:t>userId</w:t>
            </w:r>
          </w:p>
          <w:p w14:paraId="7612FDAB" w14:textId="5F642902"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519A6DC0" w14:textId="7BC456CC"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objectId</w:t>
            </w:r>
          </w:p>
        </w:tc>
        <w:tc>
          <w:tcPr>
            <w:tcW w:w="1813" w:type="dxa"/>
            <w:shd w:val="clear" w:color="auto" w:fill="auto"/>
            <w:tcMar>
              <w:top w:w="100" w:type="dxa"/>
              <w:left w:w="100" w:type="dxa"/>
              <w:bottom w:w="100" w:type="dxa"/>
              <w:right w:w="100" w:type="dxa"/>
            </w:tcMar>
          </w:tcPr>
          <w:p w14:paraId="2C71367E" w14:textId="1AB6410E"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FK</w:t>
            </w:r>
          </w:p>
        </w:tc>
        <w:tc>
          <w:tcPr>
            <w:tcW w:w="1812" w:type="dxa"/>
            <w:shd w:val="clear" w:color="auto" w:fill="auto"/>
            <w:tcMar>
              <w:top w:w="100" w:type="dxa"/>
              <w:left w:w="100" w:type="dxa"/>
              <w:bottom w:w="100" w:type="dxa"/>
              <w:right w:w="100" w:type="dxa"/>
            </w:tcMar>
          </w:tcPr>
          <w:p w14:paraId="0E444E27"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X</w:t>
            </w:r>
          </w:p>
        </w:tc>
        <w:tc>
          <w:tcPr>
            <w:tcW w:w="2191" w:type="dxa"/>
            <w:shd w:val="clear" w:color="auto" w:fill="auto"/>
            <w:tcMar>
              <w:top w:w="100" w:type="dxa"/>
              <w:left w:w="100" w:type="dxa"/>
              <w:bottom w:w="100" w:type="dxa"/>
              <w:right w:w="100" w:type="dxa"/>
            </w:tcMar>
          </w:tcPr>
          <w:p w14:paraId="6D76E17E" w14:textId="4831574A"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 xml:space="preserve">Khóa </w:t>
            </w:r>
            <w:r>
              <w:rPr>
                <w:rFonts w:ascii="Times New Roman" w:hAnsi="Times New Roman"/>
              </w:rPr>
              <w:t>phụ</w:t>
            </w:r>
          </w:p>
        </w:tc>
      </w:tr>
      <w:tr w:rsidR="009B665C" w:rsidRPr="0073400D" w14:paraId="2DB34119" w14:textId="77777777" w:rsidTr="004413F3">
        <w:tc>
          <w:tcPr>
            <w:tcW w:w="1812" w:type="dxa"/>
            <w:shd w:val="clear" w:color="auto" w:fill="auto"/>
            <w:tcMar>
              <w:top w:w="100" w:type="dxa"/>
              <w:left w:w="100" w:type="dxa"/>
              <w:bottom w:w="100" w:type="dxa"/>
              <w:right w:w="100" w:type="dxa"/>
            </w:tcMar>
          </w:tcPr>
          <w:p w14:paraId="4350B4A5" w14:textId="48D07ED3"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Name</w:t>
            </w:r>
          </w:p>
        </w:tc>
        <w:tc>
          <w:tcPr>
            <w:tcW w:w="1812" w:type="dxa"/>
            <w:shd w:val="clear" w:color="auto" w:fill="auto"/>
            <w:tcMar>
              <w:top w:w="100" w:type="dxa"/>
              <w:left w:w="100" w:type="dxa"/>
              <w:bottom w:w="100" w:type="dxa"/>
              <w:right w:w="100" w:type="dxa"/>
            </w:tcMar>
          </w:tcPr>
          <w:p w14:paraId="0A2EEB6C" w14:textId="0E209208"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450A3AAB" w14:textId="21FD521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347980F2"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3454A10D" w14:textId="4BB3CDAB"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Tên người dùng</w:t>
            </w:r>
          </w:p>
        </w:tc>
      </w:tr>
      <w:tr w:rsidR="009B665C" w:rsidRPr="0073400D" w14:paraId="71C165DA" w14:textId="77777777" w:rsidTr="004413F3">
        <w:tc>
          <w:tcPr>
            <w:tcW w:w="1812" w:type="dxa"/>
            <w:shd w:val="clear" w:color="auto" w:fill="auto"/>
            <w:tcMar>
              <w:top w:w="100" w:type="dxa"/>
              <w:left w:w="100" w:type="dxa"/>
              <w:bottom w:w="100" w:type="dxa"/>
              <w:right w:w="100" w:type="dxa"/>
            </w:tcMar>
          </w:tcPr>
          <w:p w14:paraId="50D51999" w14:textId="6DBB7D06"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Del</w:t>
            </w:r>
            <w:r w:rsidRPr="00E40631">
              <w:rPr>
                <w:rFonts w:ascii="Times New Roman" w:hAnsi="Times New Roman"/>
              </w:rPr>
              <w:t>taiAddress</w:t>
            </w:r>
          </w:p>
        </w:tc>
        <w:tc>
          <w:tcPr>
            <w:tcW w:w="1812" w:type="dxa"/>
            <w:shd w:val="clear" w:color="auto" w:fill="auto"/>
            <w:tcMar>
              <w:top w:w="100" w:type="dxa"/>
              <w:left w:w="100" w:type="dxa"/>
              <w:bottom w:w="100" w:type="dxa"/>
              <w:right w:w="100" w:type="dxa"/>
            </w:tcMar>
          </w:tcPr>
          <w:p w14:paraId="1A43E14B" w14:textId="55711848" w:rsidR="009B665C" w:rsidRPr="0073400D" w:rsidRDefault="009B665C" w:rsidP="009B665C">
            <w:pPr>
              <w:widowControl w:val="0"/>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3926C480"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1F4D3C91" w14:textId="77777777" w:rsidR="009B665C" w:rsidRPr="0073400D" w:rsidRDefault="009B665C" w:rsidP="009B665C">
            <w:pPr>
              <w:widowControl w:val="0"/>
              <w:spacing w:line="360" w:lineRule="auto"/>
              <w:rPr>
                <w:rFonts w:ascii="Times New Roman" w:hAnsi="Times New Roman"/>
              </w:rPr>
            </w:pPr>
            <w:r w:rsidRPr="0073400D">
              <w:rPr>
                <w:rFonts w:ascii="Times New Roman" w:hAnsi="Times New Roman"/>
              </w:rPr>
              <w:t>X</w:t>
            </w:r>
          </w:p>
        </w:tc>
        <w:tc>
          <w:tcPr>
            <w:tcW w:w="2191" w:type="dxa"/>
            <w:shd w:val="clear" w:color="auto" w:fill="auto"/>
            <w:tcMar>
              <w:top w:w="100" w:type="dxa"/>
              <w:left w:w="100" w:type="dxa"/>
              <w:bottom w:w="100" w:type="dxa"/>
              <w:right w:w="100" w:type="dxa"/>
            </w:tcMar>
          </w:tcPr>
          <w:p w14:paraId="711946E3" w14:textId="602F9F84"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Đ</w:t>
            </w:r>
            <w:r w:rsidRPr="00E40631">
              <w:rPr>
                <w:rFonts w:ascii="Times New Roman" w:hAnsi="Times New Roman"/>
              </w:rPr>
              <w:t>ịa chỉ chi tiết</w:t>
            </w:r>
          </w:p>
        </w:tc>
      </w:tr>
      <w:tr w:rsidR="009B665C" w:rsidRPr="0073400D" w14:paraId="1B7DA7E7" w14:textId="77777777" w:rsidTr="004413F3">
        <w:tc>
          <w:tcPr>
            <w:tcW w:w="1812" w:type="dxa"/>
            <w:shd w:val="clear" w:color="auto" w:fill="auto"/>
            <w:tcMar>
              <w:top w:w="100" w:type="dxa"/>
              <w:left w:w="100" w:type="dxa"/>
              <w:bottom w:w="100" w:type="dxa"/>
              <w:right w:w="100" w:type="dxa"/>
            </w:tcMar>
          </w:tcPr>
          <w:p w14:paraId="236D51E9" w14:textId="3DBBFC39"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NumberP</w:t>
            </w:r>
            <w:r w:rsidRPr="00E40631">
              <w:rPr>
                <w:rFonts w:ascii="Times New Roman" w:hAnsi="Times New Roman"/>
              </w:rPr>
              <w:t>hone</w:t>
            </w:r>
          </w:p>
        </w:tc>
        <w:tc>
          <w:tcPr>
            <w:tcW w:w="1812" w:type="dxa"/>
            <w:shd w:val="clear" w:color="auto" w:fill="auto"/>
            <w:tcMar>
              <w:top w:w="100" w:type="dxa"/>
              <w:left w:w="100" w:type="dxa"/>
              <w:bottom w:w="100" w:type="dxa"/>
              <w:right w:w="100" w:type="dxa"/>
            </w:tcMar>
          </w:tcPr>
          <w:p w14:paraId="33EC18E8" w14:textId="553612E7" w:rsidR="009B665C" w:rsidRPr="009B665C" w:rsidRDefault="009B665C" w:rsidP="009B665C">
            <w:pPr>
              <w:widowControl w:val="0"/>
              <w:spacing w:line="360" w:lineRule="auto"/>
            </w:pPr>
            <w:r>
              <w:rPr>
                <w:rFonts w:ascii="Times New Roman" w:hAnsi="Times New Roman"/>
              </w:rPr>
              <w:t>Number</w:t>
            </w:r>
          </w:p>
        </w:tc>
        <w:tc>
          <w:tcPr>
            <w:tcW w:w="1813" w:type="dxa"/>
            <w:shd w:val="clear" w:color="auto" w:fill="auto"/>
            <w:tcMar>
              <w:top w:w="100" w:type="dxa"/>
              <w:left w:w="100" w:type="dxa"/>
              <w:bottom w:w="100" w:type="dxa"/>
              <w:right w:w="100" w:type="dxa"/>
            </w:tcMar>
          </w:tcPr>
          <w:p w14:paraId="03845E24"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081C4719" w14:textId="77777777"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3FE05084" w14:textId="09E12D9F" w:rsidR="009B665C" w:rsidRPr="0073400D" w:rsidRDefault="009B665C" w:rsidP="009B665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Số điện thoại</w:t>
            </w:r>
          </w:p>
        </w:tc>
      </w:tr>
    </w:tbl>
    <w:p w14:paraId="1ECED815" w14:textId="09AC95D8" w:rsidR="00E40631" w:rsidRDefault="00E40631" w:rsidP="008C1744">
      <w:pPr>
        <w:spacing w:after="160" w:line="276" w:lineRule="auto"/>
        <w:rPr>
          <w:rFonts w:ascii="Times New Roman" w:hAnsi="Times New Roman"/>
          <w:sz w:val="28"/>
          <w:szCs w:val="28"/>
        </w:rPr>
      </w:pPr>
    </w:p>
    <w:tbl>
      <w:tblPr>
        <w:tblW w:w="9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2"/>
        <w:gridCol w:w="1812"/>
        <w:gridCol w:w="1813"/>
        <w:gridCol w:w="1812"/>
        <w:gridCol w:w="2191"/>
      </w:tblGrid>
      <w:tr w:rsidR="00E40631" w:rsidRPr="0073400D" w14:paraId="730BBCB5" w14:textId="77777777" w:rsidTr="004413F3">
        <w:trPr>
          <w:trHeight w:val="440"/>
        </w:trPr>
        <w:tc>
          <w:tcPr>
            <w:tcW w:w="9440" w:type="dxa"/>
            <w:gridSpan w:val="5"/>
            <w:shd w:val="clear" w:color="auto" w:fill="auto"/>
            <w:tcMar>
              <w:top w:w="100" w:type="dxa"/>
              <w:left w:w="100" w:type="dxa"/>
              <w:bottom w:w="100" w:type="dxa"/>
              <w:right w:w="100" w:type="dxa"/>
            </w:tcMar>
          </w:tcPr>
          <w:p w14:paraId="440E48CD" w14:textId="7517FE4B" w:rsidR="00E40631" w:rsidRPr="00E40631" w:rsidRDefault="00E40631" w:rsidP="00EE2611">
            <w:pPr>
              <w:pStyle w:val="ListParagraph"/>
              <w:widowControl w:val="0"/>
              <w:numPr>
                <w:ilvl w:val="0"/>
                <w:numId w:val="11"/>
              </w:numPr>
              <w:pBdr>
                <w:top w:val="nil"/>
                <w:left w:val="nil"/>
                <w:bottom w:val="nil"/>
                <w:right w:val="nil"/>
                <w:between w:val="nil"/>
              </w:pBdr>
              <w:spacing w:line="360" w:lineRule="auto"/>
              <w:rPr>
                <w:rFonts w:ascii="Times New Roman" w:hAnsi="Times New Roman"/>
                <w:b/>
              </w:rPr>
            </w:pPr>
            <w:r w:rsidRPr="00E40631">
              <w:rPr>
                <w:rFonts w:ascii="Times New Roman" w:hAnsi="Times New Roman"/>
                <w:b/>
              </w:rPr>
              <w:t xml:space="preserve">Bảng </w:t>
            </w:r>
            <w:r>
              <w:rPr>
                <w:rFonts w:ascii="Times New Roman" w:hAnsi="Times New Roman"/>
                <w:b/>
              </w:rPr>
              <w:t>Comment</w:t>
            </w:r>
          </w:p>
        </w:tc>
      </w:tr>
      <w:tr w:rsidR="00E40631" w:rsidRPr="0073400D" w14:paraId="6AC5CD9B" w14:textId="77777777" w:rsidTr="004413F3">
        <w:tc>
          <w:tcPr>
            <w:tcW w:w="1812" w:type="dxa"/>
            <w:shd w:val="clear" w:color="auto" w:fill="auto"/>
            <w:tcMar>
              <w:top w:w="100" w:type="dxa"/>
              <w:left w:w="100" w:type="dxa"/>
              <w:bottom w:w="100" w:type="dxa"/>
              <w:right w:w="100" w:type="dxa"/>
            </w:tcMar>
          </w:tcPr>
          <w:p w14:paraId="24535C99" w14:textId="77777777" w:rsidR="00E40631" w:rsidRPr="0073400D" w:rsidRDefault="00E40631" w:rsidP="00997AF6">
            <w:pPr>
              <w:widowControl w:val="0"/>
              <w:spacing w:line="360" w:lineRule="auto"/>
              <w:rPr>
                <w:rFonts w:ascii="Times New Roman" w:hAnsi="Times New Roman"/>
                <w:b/>
              </w:rPr>
            </w:pPr>
            <w:r w:rsidRPr="0073400D">
              <w:rPr>
                <w:rFonts w:ascii="Times New Roman" w:hAnsi="Times New Roman"/>
                <w:b/>
              </w:rPr>
              <w:t>Name</w:t>
            </w:r>
          </w:p>
        </w:tc>
        <w:tc>
          <w:tcPr>
            <w:tcW w:w="1812" w:type="dxa"/>
            <w:shd w:val="clear" w:color="auto" w:fill="auto"/>
            <w:tcMar>
              <w:top w:w="100" w:type="dxa"/>
              <w:left w:w="100" w:type="dxa"/>
              <w:bottom w:w="100" w:type="dxa"/>
              <w:right w:w="100" w:type="dxa"/>
            </w:tcMar>
          </w:tcPr>
          <w:p w14:paraId="2D142257" w14:textId="77777777" w:rsidR="00E40631" w:rsidRPr="0073400D" w:rsidRDefault="00E40631" w:rsidP="00997AF6">
            <w:pPr>
              <w:widowControl w:val="0"/>
              <w:spacing w:line="360" w:lineRule="auto"/>
              <w:rPr>
                <w:rFonts w:ascii="Times New Roman" w:hAnsi="Times New Roman"/>
                <w:b/>
              </w:rPr>
            </w:pPr>
            <w:r w:rsidRPr="0073400D">
              <w:rPr>
                <w:rFonts w:ascii="Times New Roman" w:hAnsi="Times New Roman"/>
                <w:b/>
              </w:rPr>
              <w:t>Type</w:t>
            </w:r>
          </w:p>
        </w:tc>
        <w:tc>
          <w:tcPr>
            <w:tcW w:w="1813" w:type="dxa"/>
            <w:shd w:val="clear" w:color="auto" w:fill="auto"/>
            <w:tcMar>
              <w:top w:w="100" w:type="dxa"/>
              <w:left w:w="100" w:type="dxa"/>
              <w:bottom w:w="100" w:type="dxa"/>
              <w:right w:w="100" w:type="dxa"/>
            </w:tcMar>
          </w:tcPr>
          <w:p w14:paraId="78762564" w14:textId="77777777" w:rsidR="00E40631" w:rsidRPr="0073400D" w:rsidRDefault="00E40631" w:rsidP="00997AF6">
            <w:pPr>
              <w:widowControl w:val="0"/>
              <w:spacing w:line="360" w:lineRule="auto"/>
              <w:rPr>
                <w:rFonts w:ascii="Times New Roman" w:hAnsi="Times New Roman"/>
                <w:b/>
              </w:rPr>
            </w:pPr>
            <w:r w:rsidRPr="0073400D">
              <w:rPr>
                <w:rFonts w:ascii="Times New Roman" w:hAnsi="Times New Roman"/>
                <w:b/>
              </w:rPr>
              <w:t>Key</w:t>
            </w:r>
          </w:p>
        </w:tc>
        <w:tc>
          <w:tcPr>
            <w:tcW w:w="1812" w:type="dxa"/>
            <w:shd w:val="clear" w:color="auto" w:fill="auto"/>
            <w:tcMar>
              <w:top w:w="100" w:type="dxa"/>
              <w:left w:w="100" w:type="dxa"/>
              <w:bottom w:w="100" w:type="dxa"/>
              <w:right w:w="100" w:type="dxa"/>
            </w:tcMar>
          </w:tcPr>
          <w:p w14:paraId="67855999" w14:textId="77777777" w:rsidR="00E40631" w:rsidRPr="0073400D" w:rsidRDefault="00E40631" w:rsidP="00997AF6">
            <w:pPr>
              <w:widowControl w:val="0"/>
              <w:spacing w:line="360" w:lineRule="auto"/>
              <w:rPr>
                <w:rFonts w:ascii="Times New Roman" w:hAnsi="Times New Roman"/>
                <w:b/>
              </w:rPr>
            </w:pPr>
            <w:r w:rsidRPr="0073400D">
              <w:rPr>
                <w:rFonts w:ascii="Times New Roman" w:hAnsi="Times New Roman"/>
                <w:b/>
              </w:rPr>
              <w:t>Not null</w:t>
            </w:r>
          </w:p>
        </w:tc>
        <w:tc>
          <w:tcPr>
            <w:tcW w:w="2191" w:type="dxa"/>
            <w:shd w:val="clear" w:color="auto" w:fill="auto"/>
            <w:tcMar>
              <w:top w:w="100" w:type="dxa"/>
              <w:left w:w="100" w:type="dxa"/>
              <w:bottom w:w="100" w:type="dxa"/>
              <w:right w:w="100" w:type="dxa"/>
            </w:tcMar>
          </w:tcPr>
          <w:p w14:paraId="01CB2E8F" w14:textId="77777777" w:rsidR="00E40631" w:rsidRPr="0073400D" w:rsidRDefault="00E40631" w:rsidP="00997AF6">
            <w:pPr>
              <w:widowControl w:val="0"/>
              <w:spacing w:line="360" w:lineRule="auto"/>
              <w:rPr>
                <w:rFonts w:ascii="Times New Roman" w:hAnsi="Times New Roman"/>
                <w:b/>
              </w:rPr>
            </w:pPr>
            <w:r w:rsidRPr="0073400D">
              <w:rPr>
                <w:rFonts w:ascii="Times New Roman" w:hAnsi="Times New Roman"/>
                <w:b/>
              </w:rPr>
              <w:t>Description</w:t>
            </w:r>
          </w:p>
        </w:tc>
      </w:tr>
      <w:tr w:rsidR="00BF29D1" w:rsidRPr="0073400D" w14:paraId="0F122EC3" w14:textId="77777777" w:rsidTr="004413F3">
        <w:tc>
          <w:tcPr>
            <w:tcW w:w="1812" w:type="dxa"/>
            <w:shd w:val="clear" w:color="auto" w:fill="auto"/>
            <w:tcMar>
              <w:top w:w="100" w:type="dxa"/>
              <w:left w:w="100" w:type="dxa"/>
              <w:bottom w:w="100" w:type="dxa"/>
              <w:right w:w="100" w:type="dxa"/>
            </w:tcMar>
          </w:tcPr>
          <w:p w14:paraId="3EA9A0D5" w14:textId="1AAA5A67" w:rsidR="00BF29D1" w:rsidRPr="0073400D" w:rsidRDefault="00BF29D1" w:rsidP="00BF29D1">
            <w:pPr>
              <w:widowControl w:val="0"/>
              <w:pBdr>
                <w:top w:val="nil"/>
                <w:left w:val="nil"/>
                <w:bottom w:val="nil"/>
                <w:right w:val="nil"/>
                <w:between w:val="nil"/>
              </w:pBdr>
              <w:spacing w:line="360" w:lineRule="auto"/>
              <w:rPr>
                <w:rFonts w:ascii="Times New Roman" w:hAnsi="Times New Roman"/>
              </w:rPr>
            </w:pPr>
            <w:r>
              <w:rPr>
                <w:rFonts w:ascii="Times New Roman" w:hAnsi="Times New Roman"/>
                <w:lang w:val="vi-VN"/>
              </w:rPr>
              <w:t>_</w:t>
            </w:r>
            <w:r>
              <w:rPr>
                <w:rFonts w:ascii="Times New Roman" w:hAnsi="Times New Roman"/>
              </w:rPr>
              <w:t>id</w:t>
            </w:r>
          </w:p>
        </w:tc>
        <w:tc>
          <w:tcPr>
            <w:tcW w:w="1812" w:type="dxa"/>
            <w:shd w:val="clear" w:color="auto" w:fill="auto"/>
            <w:tcMar>
              <w:top w:w="100" w:type="dxa"/>
              <w:left w:w="100" w:type="dxa"/>
              <w:bottom w:w="100" w:type="dxa"/>
              <w:right w:w="100" w:type="dxa"/>
            </w:tcMar>
          </w:tcPr>
          <w:p w14:paraId="0C8BEF09" w14:textId="145AF198" w:rsidR="00BF29D1" w:rsidRPr="0073400D" w:rsidRDefault="00BF29D1" w:rsidP="00BF29D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objectId</w:t>
            </w:r>
          </w:p>
        </w:tc>
        <w:tc>
          <w:tcPr>
            <w:tcW w:w="1813" w:type="dxa"/>
            <w:shd w:val="clear" w:color="auto" w:fill="auto"/>
            <w:tcMar>
              <w:top w:w="100" w:type="dxa"/>
              <w:left w:w="100" w:type="dxa"/>
              <w:bottom w:w="100" w:type="dxa"/>
              <w:right w:w="100" w:type="dxa"/>
            </w:tcMar>
          </w:tcPr>
          <w:p w14:paraId="6F5DF612" w14:textId="7FF31554" w:rsidR="00BF29D1" w:rsidRPr="0073400D" w:rsidRDefault="00BF29D1" w:rsidP="00BF29D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PK</w:t>
            </w:r>
          </w:p>
        </w:tc>
        <w:tc>
          <w:tcPr>
            <w:tcW w:w="1812" w:type="dxa"/>
            <w:shd w:val="clear" w:color="auto" w:fill="auto"/>
            <w:tcMar>
              <w:top w:w="100" w:type="dxa"/>
              <w:left w:w="100" w:type="dxa"/>
              <w:bottom w:w="100" w:type="dxa"/>
              <w:right w:w="100" w:type="dxa"/>
            </w:tcMar>
          </w:tcPr>
          <w:p w14:paraId="02B60D86" w14:textId="2B8631CD" w:rsidR="00BF29D1" w:rsidRPr="0073400D" w:rsidRDefault="00BF29D1" w:rsidP="00BF29D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1D318042" w14:textId="563149BB" w:rsidR="00BF29D1" w:rsidRPr="0073400D" w:rsidRDefault="00BF29D1" w:rsidP="00BF29D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Khóa chính</w:t>
            </w:r>
          </w:p>
        </w:tc>
      </w:tr>
      <w:tr w:rsidR="00E40631" w:rsidRPr="0073400D" w14:paraId="171573D0" w14:textId="77777777" w:rsidTr="004413F3">
        <w:tc>
          <w:tcPr>
            <w:tcW w:w="1812" w:type="dxa"/>
            <w:shd w:val="clear" w:color="auto" w:fill="auto"/>
            <w:tcMar>
              <w:top w:w="100" w:type="dxa"/>
              <w:left w:w="100" w:type="dxa"/>
              <w:bottom w:w="100" w:type="dxa"/>
              <w:right w:w="100" w:type="dxa"/>
            </w:tcMar>
          </w:tcPr>
          <w:p w14:paraId="416DB337" w14:textId="289401BB" w:rsidR="00E40631" w:rsidRPr="0073400D" w:rsidRDefault="00BF29D1" w:rsidP="00E4063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userI</w:t>
            </w:r>
            <w:r w:rsidR="00E40631" w:rsidRPr="0073400D">
              <w:rPr>
                <w:rFonts w:ascii="Times New Roman" w:hAnsi="Times New Roman"/>
              </w:rPr>
              <w:t>d</w:t>
            </w:r>
          </w:p>
        </w:tc>
        <w:tc>
          <w:tcPr>
            <w:tcW w:w="1812" w:type="dxa"/>
            <w:shd w:val="clear" w:color="auto" w:fill="auto"/>
            <w:tcMar>
              <w:top w:w="100" w:type="dxa"/>
              <w:left w:w="100" w:type="dxa"/>
              <w:bottom w:w="100" w:type="dxa"/>
              <w:right w:w="100" w:type="dxa"/>
            </w:tcMar>
          </w:tcPr>
          <w:p w14:paraId="288111C9" w14:textId="651D1291" w:rsidR="00E40631" w:rsidRPr="0073400D" w:rsidRDefault="00BF29D1" w:rsidP="00E4063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objectId</w:t>
            </w:r>
          </w:p>
        </w:tc>
        <w:tc>
          <w:tcPr>
            <w:tcW w:w="1813" w:type="dxa"/>
            <w:shd w:val="clear" w:color="auto" w:fill="auto"/>
            <w:tcMar>
              <w:top w:w="100" w:type="dxa"/>
              <w:left w:w="100" w:type="dxa"/>
              <w:bottom w:w="100" w:type="dxa"/>
              <w:right w:w="100" w:type="dxa"/>
            </w:tcMar>
          </w:tcPr>
          <w:p w14:paraId="7A940676" w14:textId="22BA3185" w:rsidR="00E40631" w:rsidRPr="0073400D" w:rsidRDefault="00BF29D1" w:rsidP="00E4063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FK</w:t>
            </w:r>
          </w:p>
        </w:tc>
        <w:tc>
          <w:tcPr>
            <w:tcW w:w="1812" w:type="dxa"/>
            <w:shd w:val="clear" w:color="auto" w:fill="auto"/>
            <w:tcMar>
              <w:top w:w="100" w:type="dxa"/>
              <w:left w:w="100" w:type="dxa"/>
              <w:bottom w:w="100" w:type="dxa"/>
              <w:right w:w="100" w:type="dxa"/>
            </w:tcMar>
          </w:tcPr>
          <w:p w14:paraId="1BC8D0C9" w14:textId="065557D0" w:rsidR="00E40631" w:rsidRPr="0073400D" w:rsidRDefault="00E40631" w:rsidP="00E40631">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X</w:t>
            </w:r>
          </w:p>
        </w:tc>
        <w:tc>
          <w:tcPr>
            <w:tcW w:w="2191" w:type="dxa"/>
            <w:shd w:val="clear" w:color="auto" w:fill="auto"/>
            <w:tcMar>
              <w:top w:w="100" w:type="dxa"/>
              <w:left w:w="100" w:type="dxa"/>
              <w:bottom w:w="100" w:type="dxa"/>
              <w:right w:w="100" w:type="dxa"/>
            </w:tcMar>
          </w:tcPr>
          <w:p w14:paraId="01FE6280" w14:textId="0900905F" w:rsidR="00E40631" w:rsidRPr="0073400D" w:rsidRDefault="00E40631" w:rsidP="00E40631">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 xml:space="preserve">Khóa </w:t>
            </w:r>
            <w:r w:rsidR="00BF29D1">
              <w:rPr>
                <w:rFonts w:ascii="Times New Roman" w:hAnsi="Times New Roman"/>
              </w:rPr>
              <w:t>phụ</w:t>
            </w:r>
          </w:p>
        </w:tc>
      </w:tr>
      <w:tr w:rsidR="00E40631" w:rsidRPr="0073400D" w14:paraId="0D95B91C" w14:textId="77777777" w:rsidTr="004413F3">
        <w:tc>
          <w:tcPr>
            <w:tcW w:w="1812" w:type="dxa"/>
            <w:shd w:val="clear" w:color="auto" w:fill="auto"/>
            <w:tcMar>
              <w:top w:w="100" w:type="dxa"/>
              <w:left w:w="100" w:type="dxa"/>
              <w:bottom w:w="100" w:type="dxa"/>
              <w:right w:w="100" w:type="dxa"/>
            </w:tcMar>
          </w:tcPr>
          <w:p w14:paraId="2D08A598" w14:textId="56A2AF0D" w:rsidR="00E40631" w:rsidRPr="0073400D" w:rsidRDefault="00BF29D1" w:rsidP="00E40631">
            <w:pPr>
              <w:widowControl w:val="0"/>
              <w:pBdr>
                <w:top w:val="nil"/>
                <w:left w:val="nil"/>
                <w:bottom w:val="nil"/>
                <w:right w:val="nil"/>
                <w:between w:val="nil"/>
              </w:pBdr>
              <w:spacing w:line="360" w:lineRule="auto"/>
              <w:rPr>
                <w:rFonts w:ascii="Times New Roman" w:hAnsi="Times New Roman"/>
              </w:rPr>
            </w:pPr>
            <w:r>
              <w:rPr>
                <w:rFonts w:ascii="Times New Roman" w:hAnsi="Times New Roman"/>
              </w:rPr>
              <w:lastRenderedPageBreak/>
              <w:t>productI</w:t>
            </w:r>
            <w:r w:rsidR="00E40631">
              <w:rPr>
                <w:rFonts w:ascii="Times New Roman" w:hAnsi="Times New Roman"/>
              </w:rPr>
              <w:t>d</w:t>
            </w:r>
          </w:p>
        </w:tc>
        <w:tc>
          <w:tcPr>
            <w:tcW w:w="1812" w:type="dxa"/>
            <w:shd w:val="clear" w:color="auto" w:fill="auto"/>
            <w:tcMar>
              <w:top w:w="100" w:type="dxa"/>
              <w:left w:w="100" w:type="dxa"/>
              <w:bottom w:w="100" w:type="dxa"/>
              <w:right w:w="100" w:type="dxa"/>
            </w:tcMar>
          </w:tcPr>
          <w:p w14:paraId="3FC57715" w14:textId="53105437" w:rsidR="00E40631" w:rsidRPr="0073400D" w:rsidRDefault="00BF29D1" w:rsidP="00E4063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157649AE" w14:textId="4F835F62" w:rsidR="00E40631" w:rsidRPr="0073400D" w:rsidRDefault="00BF29D1" w:rsidP="00E4063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FK</w:t>
            </w:r>
          </w:p>
        </w:tc>
        <w:tc>
          <w:tcPr>
            <w:tcW w:w="1812" w:type="dxa"/>
            <w:shd w:val="clear" w:color="auto" w:fill="auto"/>
            <w:tcMar>
              <w:top w:w="100" w:type="dxa"/>
              <w:left w:w="100" w:type="dxa"/>
              <w:bottom w:w="100" w:type="dxa"/>
              <w:right w:w="100" w:type="dxa"/>
            </w:tcMar>
          </w:tcPr>
          <w:p w14:paraId="75F56502" w14:textId="166020FC" w:rsidR="00E40631" w:rsidRPr="0073400D" w:rsidRDefault="00E40631" w:rsidP="00E4063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623104E5" w14:textId="636B0FBF" w:rsidR="00E40631" w:rsidRPr="0073400D" w:rsidRDefault="00E40631" w:rsidP="00E4063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Id sản phẩm</w:t>
            </w:r>
          </w:p>
        </w:tc>
      </w:tr>
      <w:tr w:rsidR="00BF29D1" w:rsidRPr="0073400D" w14:paraId="600625A6" w14:textId="77777777" w:rsidTr="004413F3">
        <w:tc>
          <w:tcPr>
            <w:tcW w:w="1812" w:type="dxa"/>
            <w:shd w:val="clear" w:color="auto" w:fill="auto"/>
            <w:tcMar>
              <w:top w:w="100" w:type="dxa"/>
              <w:left w:w="100" w:type="dxa"/>
              <w:bottom w:w="100" w:type="dxa"/>
              <w:right w:w="100" w:type="dxa"/>
            </w:tcMar>
          </w:tcPr>
          <w:p w14:paraId="43EB1A93" w14:textId="17CFC937" w:rsidR="00BF29D1" w:rsidRPr="0073400D" w:rsidRDefault="00BF29D1" w:rsidP="00BF29D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userName</w:t>
            </w:r>
          </w:p>
        </w:tc>
        <w:tc>
          <w:tcPr>
            <w:tcW w:w="1812" w:type="dxa"/>
            <w:shd w:val="clear" w:color="auto" w:fill="auto"/>
            <w:tcMar>
              <w:top w:w="100" w:type="dxa"/>
              <w:left w:w="100" w:type="dxa"/>
              <w:bottom w:w="100" w:type="dxa"/>
              <w:right w:w="100" w:type="dxa"/>
            </w:tcMar>
          </w:tcPr>
          <w:p w14:paraId="2D67441B" w14:textId="44CDB15B" w:rsidR="00BF29D1" w:rsidRPr="0073400D" w:rsidRDefault="00BF29D1" w:rsidP="00BF29D1">
            <w:pPr>
              <w:widowControl w:val="0"/>
              <w:spacing w:line="360" w:lineRule="auto"/>
              <w:rPr>
                <w:rFonts w:ascii="Times New Roman" w:hAnsi="Times New Roman"/>
              </w:rPr>
            </w:pPr>
            <w:r w:rsidRPr="00FC3063">
              <w:rPr>
                <w:rFonts w:ascii="Times New Roman" w:hAnsi="Times New Roman"/>
              </w:rPr>
              <w:t>String</w:t>
            </w:r>
          </w:p>
        </w:tc>
        <w:tc>
          <w:tcPr>
            <w:tcW w:w="1813" w:type="dxa"/>
            <w:shd w:val="clear" w:color="auto" w:fill="auto"/>
            <w:tcMar>
              <w:top w:w="100" w:type="dxa"/>
              <w:left w:w="100" w:type="dxa"/>
              <w:bottom w:w="100" w:type="dxa"/>
              <w:right w:w="100" w:type="dxa"/>
            </w:tcMar>
          </w:tcPr>
          <w:p w14:paraId="6DAC9D51" w14:textId="77777777" w:rsidR="00BF29D1" w:rsidRPr="0073400D" w:rsidRDefault="00BF29D1" w:rsidP="00BF29D1">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121C20A5" w14:textId="77777777" w:rsidR="00BF29D1" w:rsidRPr="0073400D" w:rsidRDefault="00BF29D1" w:rsidP="00BF29D1">
            <w:pPr>
              <w:widowControl w:val="0"/>
              <w:spacing w:line="360" w:lineRule="auto"/>
              <w:rPr>
                <w:rFonts w:ascii="Times New Roman" w:hAnsi="Times New Roman"/>
              </w:rPr>
            </w:pPr>
            <w:r w:rsidRPr="0073400D">
              <w:rPr>
                <w:rFonts w:ascii="Times New Roman" w:hAnsi="Times New Roman"/>
              </w:rPr>
              <w:t>X</w:t>
            </w:r>
          </w:p>
        </w:tc>
        <w:tc>
          <w:tcPr>
            <w:tcW w:w="2191" w:type="dxa"/>
            <w:shd w:val="clear" w:color="auto" w:fill="auto"/>
            <w:tcMar>
              <w:top w:w="100" w:type="dxa"/>
              <w:left w:w="100" w:type="dxa"/>
              <w:bottom w:w="100" w:type="dxa"/>
              <w:right w:w="100" w:type="dxa"/>
            </w:tcMar>
          </w:tcPr>
          <w:p w14:paraId="5C1D02ED" w14:textId="562F03E5" w:rsidR="00BF29D1" w:rsidRPr="0073400D" w:rsidRDefault="00BF29D1" w:rsidP="00BF29D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Tên người dùng</w:t>
            </w:r>
          </w:p>
        </w:tc>
      </w:tr>
      <w:tr w:rsidR="00BF29D1" w:rsidRPr="0073400D" w14:paraId="2B63BAF3" w14:textId="77777777" w:rsidTr="004413F3">
        <w:tc>
          <w:tcPr>
            <w:tcW w:w="1812" w:type="dxa"/>
            <w:shd w:val="clear" w:color="auto" w:fill="auto"/>
            <w:tcMar>
              <w:top w:w="100" w:type="dxa"/>
              <w:left w:w="100" w:type="dxa"/>
              <w:bottom w:w="100" w:type="dxa"/>
              <w:right w:w="100" w:type="dxa"/>
            </w:tcMar>
          </w:tcPr>
          <w:p w14:paraId="66DF2C31" w14:textId="250BED8A" w:rsidR="00BF29D1" w:rsidRPr="0073400D" w:rsidRDefault="00BF29D1" w:rsidP="00BF29D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userIMG</w:t>
            </w:r>
          </w:p>
        </w:tc>
        <w:tc>
          <w:tcPr>
            <w:tcW w:w="1812" w:type="dxa"/>
            <w:shd w:val="clear" w:color="auto" w:fill="auto"/>
            <w:tcMar>
              <w:top w:w="100" w:type="dxa"/>
              <w:left w:w="100" w:type="dxa"/>
              <w:bottom w:w="100" w:type="dxa"/>
              <w:right w:w="100" w:type="dxa"/>
            </w:tcMar>
          </w:tcPr>
          <w:p w14:paraId="1AAF3A4E" w14:textId="4F7DAF98" w:rsidR="00BF29D1" w:rsidRPr="0073400D" w:rsidRDefault="00BF29D1" w:rsidP="00BF29D1">
            <w:pPr>
              <w:widowControl w:val="0"/>
              <w:spacing w:line="360" w:lineRule="auto"/>
              <w:rPr>
                <w:rFonts w:ascii="Times New Roman" w:hAnsi="Times New Roman"/>
              </w:rPr>
            </w:pPr>
            <w:r w:rsidRPr="00FC3063">
              <w:rPr>
                <w:rFonts w:ascii="Times New Roman" w:hAnsi="Times New Roman"/>
              </w:rPr>
              <w:t>String</w:t>
            </w:r>
          </w:p>
        </w:tc>
        <w:tc>
          <w:tcPr>
            <w:tcW w:w="1813" w:type="dxa"/>
            <w:shd w:val="clear" w:color="auto" w:fill="auto"/>
            <w:tcMar>
              <w:top w:w="100" w:type="dxa"/>
              <w:left w:w="100" w:type="dxa"/>
              <w:bottom w:w="100" w:type="dxa"/>
              <w:right w:w="100" w:type="dxa"/>
            </w:tcMar>
          </w:tcPr>
          <w:p w14:paraId="4F5C8865" w14:textId="77777777" w:rsidR="00BF29D1" w:rsidRPr="0073400D" w:rsidRDefault="00BF29D1" w:rsidP="00BF29D1">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2BE95E2A" w14:textId="77777777" w:rsidR="00BF29D1" w:rsidRPr="0073400D" w:rsidRDefault="00BF29D1" w:rsidP="00BF29D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32CE3212" w14:textId="38767AA4" w:rsidR="00BF29D1" w:rsidRPr="0073400D" w:rsidRDefault="00BF29D1" w:rsidP="00BF29D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Hình ảnh</w:t>
            </w:r>
          </w:p>
        </w:tc>
      </w:tr>
      <w:tr w:rsidR="00BF29D1" w:rsidRPr="0073400D" w14:paraId="4B2B2BDF" w14:textId="77777777" w:rsidTr="004413F3">
        <w:tc>
          <w:tcPr>
            <w:tcW w:w="1812" w:type="dxa"/>
            <w:shd w:val="clear" w:color="auto" w:fill="auto"/>
            <w:tcMar>
              <w:top w:w="100" w:type="dxa"/>
              <w:left w:w="100" w:type="dxa"/>
              <w:bottom w:w="100" w:type="dxa"/>
              <w:right w:w="100" w:type="dxa"/>
            </w:tcMar>
          </w:tcPr>
          <w:p w14:paraId="3CE62D47" w14:textId="25E4D63F" w:rsidR="00BF29D1" w:rsidRPr="00E40631" w:rsidRDefault="00BF29D1" w:rsidP="00BF29D1">
            <w:pPr>
              <w:widowControl w:val="0"/>
              <w:pBdr>
                <w:top w:val="nil"/>
                <w:left w:val="nil"/>
                <w:bottom w:val="nil"/>
                <w:right w:val="nil"/>
                <w:between w:val="nil"/>
              </w:pBdr>
              <w:spacing w:line="360" w:lineRule="auto"/>
              <w:rPr>
                <w:rFonts w:ascii="Times New Roman" w:hAnsi="Times New Roman"/>
              </w:rPr>
            </w:pPr>
            <w:r w:rsidRPr="004413F3">
              <w:rPr>
                <w:rFonts w:ascii="Times New Roman" w:hAnsi="Times New Roman"/>
              </w:rPr>
              <w:t>ratingStar</w:t>
            </w:r>
          </w:p>
        </w:tc>
        <w:tc>
          <w:tcPr>
            <w:tcW w:w="1812" w:type="dxa"/>
            <w:shd w:val="clear" w:color="auto" w:fill="auto"/>
            <w:tcMar>
              <w:top w:w="100" w:type="dxa"/>
              <w:left w:w="100" w:type="dxa"/>
              <w:bottom w:w="100" w:type="dxa"/>
              <w:right w:w="100" w:type="dxa"/>
            </w:tcMar>
          </w:tcPr>
          <w:p w14:paraId="6563C4F2" w14:textId="789ECBC6" w:rsidR="00BF29D1" w:rsidRPr="0073400D" w:rsidRDefault="00BF29D1" w:rsidP="00BF29D1">
            <w:pPr>
              <w:widowControl w:val="0"/>
              <w:spacing w:line="360" w:lineRule="auto"/>
              <w:rPr>
                <w:rFonts w:ascii="Times New Roman" w:hAnsi="Times New Roman"/>
              </w:rPr>
            </w:pPr>
            <w:r>
              <w:rPr>
                <w:rFonts w:ascii="Times New Roman" w:hAnsi="Times New Roman"/>
              </w:rPr>
              <w:t>Number</w:t>
            </w:r>
          </w:p>
        </w:tc>
        <w:tc>
          <w:tcPr>
            <w:tcW w:w="1813" w:type="dxa"/>
            <w:shd w:val="clear" w:color="auto" w:fill="auto"/>
            <w:tcMar>
              <w:top w:w="100" w:type="dxa"/>
              <w:left w:w="100" w:type="dxa"/>
              <w:bottom w:w="100" w:type="dxa"/>
              <w:right w:w="100" w:type="dxa"/>
            </w:tcMar>
          </w:tcPr>
          <w:p w14:paraId="3F87750B" w14:textId="77777777" w:rsidR="00BF29D1" w:rsidRPr="0073400D" w:rsidRDefault="00BF29D1" w:rsidP="00BF29D1">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4AA20DDF" w14:textId="77777777" w:rsidR="00BF29D1" w:rsidRDefault="00BF29D1" w:rsidP="00BF29D1">
            <w:pPr>
              <w:widowControl w:val="0"/>
              <w:pBdr>
                <w:top w:val="nil"/>
                <w:left w:val="nil"/>
                <w:bottom w:val="nil"/>
                <w:right w:val="nil"/>
                <w:between w:val="nil"/>
              </w:pBdr>
              <w:spacing w:line="360" w:lineRule="auto"/>
              <w:rPr>
                <w:rFonts w:ascii="Times New Roman" w:hAnsi="Times New Roman"/>
              </w:rPr>
            </w:pPr>
          </w:p>
        </w:tc>
        <w:tc>
          <w:tcPr>
            <w:tcW w:w="2191" w:type="dxa"/>
            <w:shd w:val="clear" w:color="auto" w:fill="auto"/>
            <w:tcMar>
              <w:top w:w="100" w:type="dxa"/>
              <w:left w:w="100" w:type="dxa"/>
              <w:bottom w:w="100" w:type="dxa"/>
              <w:right w:w="100" w:type="dxa"/>
            </w:tcMar>
          </w:tcPr>
          <w:p w14:paraId="45FB0CE9" w14:textId="57E89976" w:rsidR="00BF29D1" w:rsidRDefault="00BF29D1" w:rsidP="00BF29D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Đ</w:t>
            </w:r>
            <w:r w:rsidRPr="004413F3">
              <w:rPr>
                <w:rFonts w:ascii="Times New Roman" w:hAnsi="Times New Roman" w:hint="eastAsia"/>
              </w:rPr>
              <w:t>á</w:t>
            </w:r>
            <w:r w:rsidRPr="004413F3">
              <w:rPr>
                <w:rFonts w:ascii="Times New Roman" w:hAnsi="Times New Roman"/>
              </w:rPr>
              <w:t>nh giá sao</w:t>
            </w:r>
          </w:p>
        </w:tc>
      </w:tr>
      <w:tr w:rsidR="00BF29D1" w:rsidRPr="0073400D" w14:paraId="522C0BD5" w14:textId="77777777" w:rsidTr="004413F3">
        <w:tc>
          <w:tcPr>
            <w:tcW w:w="1812" w:type="dxa"/>
            <w:shd w:val="clear" w:color="auto" w:fill="auto"/>
            <w:tcMar>
              <w:top w:w="100" w:type="dxa"/>
              <w:left w:w="100" w:type="dxa"/>
              <w:bottom w:w="100" w:type="dxa"/>
              <w:right w:w="100" w:type="dxa"/>
            </w:tcMar>
          </w:tcPr>
          <w:p w14:paraId="523EF30F" w14:textId="56FC08F3" w:rsidR="00BF29D1" w:rsidRPr="00E40631" w:rsidRDefault="00BF29D1" w:rsidP="00BF29D1">
            <w:pPr>
              <w:widowControl w:val="0"/>
              <w:pBdr>
                <w:top w:val="nil"/>
                <w:left w:val="nil"/>
                <w:bottom w:val="nil"/>
                <w:right w:val="nil"/>
                <w:between w:val="nil"/>
              </w:pBdr>
              <w:spacing w:line="360" w:lineRule="auto"/>
              <w:rPr>
                <w:rFonts w:ascii="Times New Roman" w:hAnsi="Times New Roman"/>
              </w:rPr>
            </w:pPr>
            <w:r w:rsidRPr="004413F3">
              <w:rPr>
                <w:rFonts w:ascii="Times New Roman" w:hAnsi="Times New Roman"/>
              </w:rPr>
              <w:t>commentDes</w:t>
            </w:r>
          </w:p>
        </w:tc>
        <w:tc>
          <w:tcPr>
            <w:tcW w:w="1812" w:type="dxa"/>
            <w:shd w:val="clear" w:color="auto" w:fill="auto"/>
            <w:tcMar>
              <w:top w:w="100" w:type="dxa"/>
              <w:left w:w="100" w:type="dxa"/>
              <w:bottom w:w="100" w:type="dxa"/>
              <w:right w:w="100" w:type="dxa"/>
            </w:tcMar>
          </w:tcPr>
          <w:p w14:paraId="53FF799D" w14:textId="08C55914" w:rsidR="00BF29D1" w:rsidRPr="0073400D" w:rsidRDefault="00BF29D1" w:rsidP="00BF29D1">
            <w:pPr>
              <w:widowControl w:val="0"/>
              <w:spacing w:line="360" w:lineRule="auto"/>
              <w:rPr>
                <w:rFonts w:ascii="Times New Roman" w:hAnsi="Times New Roman"/>
              </w:rPr>
            </w:pPr>
            <w:r w:rsidRPr="00FC3063">
              <w:rPr>
                <w:rFonts w:ascii="Times New Roman" w:hAnsi="Times New Roman"/>
              </w:rPr>
              <w:t>String</w:t>
            </w:r>
          </w:p>
        </w:tc>
        <w:tc>
          <w:tcPr>
            <w:tcW w:w="1813" w:type="dxa"/>
            <w:shd w:val="clear" w:color="auto" w:fill="auto"/>
            <w:tcMar>
              <w:top w:w="100" w:type="dxa"/>
              <w:left w:w="100" w:type="dxa"/>
              <w:bottom w:w="100" w:type="dxa"/>
              <w:right w:w="100" w:type="dxa"/>
            </w:tcMar>
          </w:tcPr>
          <w:p w14:paraId="0AE95CD9" w14:textId="77777777" w:rsidR="00BF29D1" w:rsidRPr="0073400D" w:rsidRDefault="00BF29D1" w:rsidP="00BF29D1">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359B9805" w14:textId="15E5F935" w:rsidR="00BF29D1" w:rsidRDefault="00BF29D1" w:rsidP="00BF29D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2D23D195" w14:textId="18334839" w:rsidR="00BF29D1" w:rsidRPr="00BF29D1" w:rsidRDefault="00BF29D1" w:rsidP="00BF29D1">
            <w:pPr>
              <w:widowControl w:val="0"/>
              <w:pBdr>
                <w:top w:val="nil"/>
                <w:left w:val="nil"/>
                <w:bottom w:val="nil"/>
                <w:right w:val="nil"/>
                <w:between w:val="nil"/>
              </w:pBdr>
              <w:spacing w:line="360" w:lineRule="auto"/>
              <w:rPr>
                <w:rFonts w:ascii="Times New Roman" w:hAnsi="Times New Roman"/>
                <w:lang w:val="vi-VN"/>
              </w:rPr>
            </w:pPr>
            <w:r>
              <w:rPr>
                <w:rFonts w:ascii="Times New Roman" w:hAnsi="Times New Roman"/>
              </w:rPr>
              <w:t>Bình</w:t>
            </w:r>
            <w:r>
              <w:rPr>
                <w:rFonts w:ascii="Times New Roman" w:hAnsi="Times New Roman"/>
                <w:lang w:val="vi-VN"/>
              </w:rPr>
              <w:t xml:space="preserve"> luận</w:t>
            </w:r>
          </w:p>
        </w:tc>
      </w:tr>
    </w:tbl>
    <w:p w14:paraId="3CFD4275" w14:textId="78B848E9" w:rsidR="00E40631" w:rsidRDefault="00E40631" w:rsidP="008C1744">
      <w:pPr>
        <w:spacing w:after="160" w:line="276" w:lineRule="auto"/>
        <w:rPr>
          <w:rFonts w:ascii="Times New Roman" w:hAnsi="Times New Roman"/>
          <w:sz w:val="28"/>
          <w:szCs w:val="28"/>
        </w:rPr>
      </w:pPr>
    </w:p>
    <w:tbl>
      <w:tblPr>
        <w:tblW w:w="9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2"/>
        <w:gridCol w:w="1812"/>
        <w:gridCol w:w="1813"/>
        <w:gridCol w:w="1812"/>
        <w:gridCol w:w="2191"/>
      </w:tblGrid>
      <w:tr w:rsidR="004413F3" w:rsidRPr="0073400D" w14:paraId="59217DB9" w14:textId="77777777" w:rsidTr="005D3E02">
        <w:trPr>
          <w:trHeight w:val="440"/>
        </w:trPr>
        <w:tc>
          <w:tcPr>
            <w:tcW w:w="9440" w:type="dxa"/>
            <w:gridSpan w:val="5"/>
            <w:shd w:val="clear" w:color="auto" w:fill="auto"/>
            <w:tcMar>
              <w:top w:w="100" w:type="dxa"/>
              <w:left w:w="100" w:type="dxa"/>
              <w:bottom w:w="100" w:type="dxa"/>
              <w:right w:w="100" w:type="dxa"/>
            </w:tcMar>
          </w:tcPr>
          <w:p w14:paraId="252A0C2A" w14:textId="07592BD0" w:rsidR="004413F3" w:rsidRPr="004413F3" w:rsidRDefault="004413F3" w:rsidP="00EE2611">
            <w:pPr>
              <w:pStyle w:val="ListParagraph"/>
              <w:widowControl w:val="0"/>
              <w:numPr>
                <w:ilvl w:val="0"/>
                <w:numId w:val="11"/>
              </w:numPr>
              <w:pBdr>
                <w:top w:val="nil"/>
                <w:left w:val="nil"/>
                <w:bottom w:val="nil"/>
                <w:right w:val="nil"/>
                <w:between w:val="nil"/>
              </w:pBdr>
              <w:spacing w:line="360" w:lineRule="auto"/>
              <w:rPr>
                <w:rFonts w:ascii="Times New Roman" w:hAnsi="Times New Roman"/>
                <w:b/>
              </w:rPr>
            </w:pPr>
            <w:r w:rsidRPr="004413F3">
              <w:rPr>
                <w:rFonts w:ascii="Times New Roman" w:hAnsi="Times New Roman"/>
                <w:b/>
              </w:rPr>
              <w:t xml:space="preserve">Bảng </w:t>
            </w:r>
            <w:r>
              <w:rPr>
                <w:rFonts w:ascii="Times New Roman" w:hAnsi="Times New Roman"/>
                <w:b/>
              </w:rPr>
              <w:t>Product</w:t>
            </w:r>
          </w:p>
        </w:tc>
      </w:tr>
      <w:tr w:rsidR="004413F3" w:rsidRPr="0073400D" w14:paraId="629A96A0" w14:textId="77777777" w:rsidTr="005D3E02">
        <w:tc>
          <w:tcPr>
            <w:tcW w:w="1812" w:type="dxa"/>
            <w:shd w:val="clear" w:color="auto" w:fill="auto"/>
            <w:tcMar>
              <w:top w:w="100" w:type="dxa"/>
              <w:left w:w="100" w:type="dxa"/>
              <w:bottom w:w="100" w:type="dxa"/>
              <w:right w:w="100" w:type="dxa"/>
            </w:tcMar>
          </w:tcPr>
          <w:p w14:paraId="74E11392" w14:textId="77777777" w:rsidR="004413F3" w:rsidRPr="0073400D" w:rsidRDefault="004413F3" w:rsidP="00997AF6">
            <w:pPr>
              <w:widowControl w:val="0"/>
              <w:spacing w:line="360" w:lineRule="auto"/>
              <w:rPr>
                <w:rFonts w:ascii="Times New Roman" w:hAnsi="Times New Roman"/>
                <w:b/>
              </w:rPr>
            </w:pPr>
            <w:r w:rsidRPr="0073400D">
              <w:rPr>
                <w:rFonts w:ascii="Times New Roman" w:hAnsi="Times New Roman"/>
                <w:b/>
              </w:rPr>
              <w:t>Name</w:t>
            </w:r>
          </w:p>
        </w:tc>
        <w:tc>
          <w:tcPr>
            <w:tcW w:w="1812" w:type="dxa"/>
            <w:shd w:val="clear" w:color="auto" w:fill="auto"/>
            <w:tcMar>
              <w:top w:w="100" w:type="dxa"/>
              <w:left w:w="100" w:type="dxa"/>
              <w:bottom w:w="100" w:type="dxa"/>
              <w:right w:w="100" w:type="dxa"/>
            </w:tcMar>
          </w:tcPr>
          <w:p w14:paraId="79B8C16B" w14:textId="77777777" w:rsidR="004413F3" w:rsidRPr="0073400D" w:rsidRDefault="004413F3" w:rsidP="00997AF6">
            <w:pPr>
              <w:widowControl w:val="0"/>
              <w:spacing w:line="360" w:lineRule="auto"/>
              <w:rPr>
                <w:rFonts w:ascii="Times New Roman" w:hAnsi="Times New Roman"/>
                <w:b/>
              </w:rPr>
            </w:pPr>
            <w:r w:rsidRPr="0073400D">
              <w:rPr>
                <w:rFonts w:ascii="Times New Roman" w:hAnsi="Times New Roman"/>
                <w:b/>
              </w:rPr>
              <w:t>Type</w:t>
            </w:r>
          </w:p>
        </w:tc>
        <w:tc>
          <w:tcPr>
            <w:tcW w:w="1813" w:type="dxa"/>
            <w:shd w:val="clear" w:color="auto" w:fill="auto"/>
            <w:tcMar>
              <w:top w:w="100" w:type="dxa"/>
              <w:left w:w="100" w:type="dxa"/>
              <w:bottom w:w="100" w:type="dxa"/>
              <w:right w:w="100" w:type="dxa"/>
            </w:tcMar>
          </w:tcPr>
          <w:p w14:paraId="3FE12FF7" w14:textId="77777777" w:rsidR="004413F3" w:rsidRPr="0073400D" w:rsidRDefault="004413F3" w:rsidP="00997AF6">
            <w:pPr>
              <w:widowControl w:val="0"/>
              <w:spacing w:line="360" w:lineRule="auto"/>
              <w:rPr>
                <w:rFonts w:ascii="Times New Roman" w:hAnsi="Times New Roman"/>
                <w:b/>
              </w:rPr>
            </w:pPr>
            <w:r w:rsidRPr="0073400D">
              <w:rPr>
                <w:rFonts w:ascii="Times New Roman" w:hAnsi="Times New Roman"/>
                <w:b/>
              </w:rPr>
              <w:t>Key</w:t>
            </w:r>
          </w:p>
        </w:tc>
        <w:tc>
          <w:tcPr>
            <w:tcW w:w="1812" w:type="dxa"/>
            <w:shd w:val="clear" w:color="auto" w:fill="auto"/>
            <w:tcMar>
              <w:top w:w="100" w:type="dxa"/>
              <w:left w:w="100" w:type="dxa"/>
              <w:bottom w:w="100" w:type="dxa"/>
              <w:right w:w="100" w:type="dxa"/>
            </w:tcMar>
          </w:tcPr>
          <w:p w14:paraId="3CF9E794" w14:textId="77777777" w:rsidR="004413F3" w:rsidRPr="0073400D" w:rsidRDefault="004413F3" w:rsidP="00997AF6">
            <w:pPr>
              <w:widowControl w:val="0"/>
              <w:spacing w:line="360" w:lineRule="auto"/>
              <w:rPr>
                <w:rFonts w:ascii="Times New Roman" w:hAnsi="Times New Roman"/>
                <w:b/>
              </w:rPr>
            </w:pPr>
            <w:r w:rsidRPr="0073400D">
              <w:rPr>
                <w:rFonts w:ascii="Times New Roman" w:hAnsi="Times New Roman"/>
                <w:b/>
              </w:rPr>
              <w:t>Not null</w:t>
            </w:r>
          </w:p>
        </w:tc>
        <w:tc>
          <w:tcPr>
            <w:tcW w:w="2191" w:type="dxa"/>
            <w:shd w:val="clear" w:color="auto" w:fill="auto"/>
            <w:tcMar>
              <w:top w:w="100" w:type="dxa"/>
              <w:left w:w="100" w:type="dxa"/>
              <w:bottom w:w="100" w:type="dxa"/>
              <w:right w:w="100" w:type="dxa"/>
            </w:tcMar>
          </w:tcPr>
          <w:p w14:paraId="5A35F23B" w14:textId="77777777" w:rsidR="004413F3" w:rsidRPr="0073400D" w:rsidRDefault="004413F3" w:rsidP="00997AF6">
            <w:pPr>
              <w:widowControl w:val="0"/>
              <w:spacing w:line="360" w:lineRule="auto"/>
              <w:rPr>
                <w:rFonts w:ascii="Times New Roman" w:hAnsi="Times New Roman"/>
                <w:b/>
              </w:rPr>
            </w:pPr>
            <w:r w:rsidRPr="0073400D">
              <w:rPr>
                <w:rFonts w:ascii="Times New Roman" w:hAnsi="Times New Roman"/>
                <w:b/>
              </w:rPr>
              <w:t>Description</w:t>
            </w:r>
          </w:p>
        </w:tc>
      </w:tr>
      <w:tr w:rsidR="0042158C" w:rsidRPr="0073400D" w14:paraId="5EA631E2" w14:textId="77777777" w:rsidTr="005D3E02">
        <w:tc>
          <w:tcPr>
            <w:tcW w:w="1812" w:type="dxa"/>
            <w:shd w:val="clear" w:color="auto" w:fill="auto"/>
            <w:tcMar>
              <w:top w:w="100" w:type="dxa"/>
              <w:left w:w="100" w:type="dxa"/>
              <w:bottom w:w="100" w:type="dxa"/>
              <w:right w:w="100" w:type="dxa"/>
            </w:tcMar>
          </w:tcPr>
          <w:p w14:paraId="37CC96DE" w14:textId="1C2CD816" w:rsidR="0042158C" w:rsidRPr="0073400D" w:rsidRDefault="0042158C" w:rsidP="0042158C">
            <w:pPr>
              <w:widowControl w:val="0"/>
              <w:pBdr>
                <w:top w:val="nil"/>
                <w:left w:val="nil"/>
                <w:bottom w:val="nil"/>
                <w:right w:val="nil"/>
                <w:between w:val="nil"/>
              </w:pBdr>
              <w:spacing w:line="360" w:lineRule="auto"/>
              <w:rPr>
                <w:rFonts w:ascii="Times New Roman" w:hAnsi="Times New Roman"/>
              </w:rPr>
            </w:pPr>
            <w:r>
              <w:rPr>
                <w:rFonts w:ascii="Times New Roman" w:hAnsi="Times New Roman"/>
                <w:lang w:val="vi-VN"/>
              </w:rPr>
              <w:t>_</w:t>
            </w:r>
            <w:r>
              <w:rPr>
                <w:rFonts w:ascii="Times New Roman" w:hAnsi="Times New Roman"/>
              </w:rPr>
              <w:t>id</w:t>
            </w:r>
          </w:p>
        </w:tc>
        <w:tc>
          <w:tcPr>
            <w:tcW w:w="1812" w:type="dxa"/>
            <w:shd w:val="clear" w:color="auto" w:fill="auto"/>
            <w:tcMar>
              <w:top w:w="100" w:type="dxa"/>
              <w:left w:w="100" w:type="dxa"/>
              <w:bottom w:w="100" w:type="dxa"/>
              <w:right w:w="100" w:type="dxa"/>
            </w:tcMar>
          </w:tcPr>
          <w:p w14:paraId="3EC484F6" w14:textId="7F6A8480" w:rsidR="0042158C" w:rsidRPr="0073400D" w:rsidRDefault="0042158C" w:rsidP="0042158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objectId</w:t>
            </w:r>
          </w:p>
        </w:tc>
        <w:tc>
          <w:tcPr>
            <w:tcW w:w="1813" w:type="dxa"/>
            <w:shd w:val="clear" w:color="auto" w:fill="auto"/>
            <w:tcMar>
              <w:top w:w="100" w:type="dxa"/>
              <w:left w:w="100" w:type="dxa"/>
              <w:bottom w:w="100" w:type="dxa"/>
              <w:right w:w="100" w:type="dxa"/>
            </w:tcMar>
          </w:tcPr>
          <w:p w14:paraId="142DA1B1" w14:textId="346A31C4" w:rsidR="0042158C" w:rsidRPr="0073400D" w:rsidRDefault="0042158C" w:rsidP="0042158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PK</w:t>
            </w:r>
          </w:p>
        </w:tc>
        <w:tc>
          <w:tcPr>
            <w:tcW w:w="1812" w:type="dxa"/>
            <w:shd w:val="clear" w:color="auto" w:fill="auto"/>
            <w:tcMar>
              <w:top w:w="100" w:type="dxa"/>
              <w:left w:w="100" w:type="dxa"/>
              <w:bottom w:w="100" w:type="dxa"/>
              <w:right w:w="100" w:type="dxa"/>
            </w:tcMar>
          </w:tcPr>
          <w:p w14:paraId="35A0D25A" w14:textId="6903EB11" w:rsidR="0042158C" w:rsidRPr="0073400D" w:rsidRDefault="0042158C" w:rsidP="0042158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75B2925F" w14:textId="565DD439" w:rsidR="0042158C" w:rsidRPr="0073400D" w:rsidRDefault="0042158C" w:rsidP="0042158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Khóa chính</w:t>
            </w:r>
          </w:p>
        </w:tc>
      </w:tr>
      <w:tr w:rsidR="004413F3" w:rsidRPr="0073400D" w14:paraId="0F6C9F83" w14:textId="77777777" w:rsidTr="005D3E02">
        <w:tc>
          <w:tcPr>
            <w:tcW w:w="1812" w:type="dxa"/>
            <w:shd w:val="clear" w:color="auto" w:fill="auto"/>
            <w:tcMar>
              <w:top w:w="100" w:type="dxa"/>
              <w:left w:w="100" w:type="dxa"/>
              <w:bottom w:w="100" w:type="dxa"/>
              <w:right w:w="100" w:type="dxa"/>
            </w:tcMar>
          </w:tcPr>
          <w:p w14:paraId="5F91661E" w14:textId="77BCCDD6" w:rsidR="004413F3" w:rsidRPr="0073400D" w:rsidRDefault="004413F3"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Category</w:t>
            </w:r>
          </w:p>
        </w:tc>
        <w:tc>
          <w:tcPr>
            <w:tcW w:w="1812" w:type="dxa"/>
            <w:shd w:val="clear" w:color="auto" w:fill="auto"/>
            <w:tcMar>
              <w:top w:w="100" w:type="dxa"/>
              <w:left w:w="100" w:type="dxa"/>
              <w:bottom w:w="100" w:type="dxa"/>
              <w:right w:w="100" w:type="dxa"/>
            </w:tcMar>
          </w:tcPr>
          <w:p w14:paraId="68077F9D" w14:textId="6655A902" w:rsidR="004413F3" w:rsidRPr="0073400D" w:rsidRDefault="0042158C"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02B78766" w14:textId="7107171B" w:rsidR="004413F3" w:rsidRPr="0073400D" w:rsidRDefault="004413F3" w:rsidP="00997AF6">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55D213F8" w14:textId="77777777" w:rsidR="004413F3" w:rsidRPr="0073400D" w:rsidRDefault="004413F3" w:rsidP="00997AF6">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X</w:t>
            </w:r>
          </w:p>
        </w:tc>
        <w:tc>
          <w:tcPr>
            <w:tcW w:w="2191" w:type="dxa"/>
            <w:shd w:val="clear" w:color="auto" w:fill="auto"/>
            <w:tcMar>
              <w:top w:w="100" w:type="dxa"/>
              <w:left w:w="100" w:type="dxa"/>
              <w:bottom w:w="100" w:type="dxa"/>
              <w:right w:w="100" w:type="dxa"/>
            </w:tcMar>
          </w:tcPr>
          <w:p w14:paraId="7754E89C" w14:textId="031BD272" w:rsidR="004413F3" w:rsidRPr="0042158C" w:rsidRDefault="0042158C" w:rsidP="00997AF6">
            <w:pPr>
              <w:widowControl w:val="0"/>
              <w:pBdr>
                <w:top w:val="nil"/>
                <w:left w:val="nil"/>
                <w:bottom w:val="nil"/>
                <w:right w:val="nil"/>
                <w:between w:val="nil"/>
              </w:pBdr>
              <w:spacing w:line="360" w:lineRule="auto"/>
              <w:rPr>
                <w:rFonts w:ascii="Times New Roman" w:hAnsi="Times New Roman"/>
                <w:lang w:val="vi-VN"/>
              </w:rPr>
            </w:pPr>
            <w:r>
              <w:rPr>
                <w:rFonts w:ascii="Times New Roman" w:hAnsi="Times New Roman"/>
              </w:rPr>
              <w:t>Thể</w:t>
            </w:r>
            <w:r>
              <w:rPr>
                <w:rFonts w:ascii="Times New Roman" w:hAnsi="Times New Roman"/>
                <w:lang w:val="vi-VN"/>
              </w:rPr>
              <w:t xml:space="preserve"> loại</w:t>
            </w:r>
          </w:p>
        </w:tc>
      </w:tr>
      <w:tr w:rsidR="0042158C" w:rsidRPr="0073400D" w14:paraId="2AB038A1" w14:textId="77777777" w:rsidTr="005D3E02">
        <w:tc>
          <w:tcPr>
            <w:tcW w:w="1812" w:type="dxa"/>
            <w:shd w:val="clear" w:color="auto" w:fill="auto"/>
            <w:tcMar>
              <w:top w:w="100" w:type="dxa"/>
              <w:left w:w="100" w:type="dxa"/>
              <w:bottom w:w="100" w:type="dxa"/>
              <w:right w:w="100" w:type="dxa"/>
            </w:tcMar>
          </w:tcPr>
          <w:p w14:paraId="55301B5D" w14:textId="55405923" w:rsidR="0042158C" w:rsidRPr="0073400D" w:rsidRDefault="0042158C" w:rsidP="0042158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title</w:t>
            </w:r>
          </w:p>
        </w:tc>
        <w:tc>
          <w:tcPr>
            <w:tcW w:w="1812" w:type="dxa"/>
            <w:shd w:val="clear" w:color="auto" w:fill="auto"/>
            <w:tcMar>
              <w:top w:w="100" w:type="dxa"/>
              <w:left w:w="100" w:type="dxa"/>
              <w:bottom w:w="100" w:type="dxa"/>
              <w:right w:w="100" w:type="dxa"/>
            </w:tcMar>
          </w:tcPr>
          <w:p w14:paraId="31969029" w14:textId="08875912" w:rsidR="0042158C" w:rsidRPr="0073400D" w:rsidRDefault="0042158C" w:rsidP="0042158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78253268" w14:textId="5779C885" w:rsidR="0042158C" w:rsidRPr="0073400D" w:rsidRDefault="0042158C" w:rsidP="0042158C">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460BC4DB" w14:textId="760E7672" w:rsidR="0042158C" w:rsidRPr="0073400D" w:rsidRDefault="0042158C" w:rsidP="0042158C">
            <w:pPr>
              <w:widowControl w:val="0"/>
              <w:pBdr>
                <w:top w:val="nil"/>
                <w:left w:val="nil"/>
                <w:bottom w:val="nil"/>
                <w:right w:val="nil"/>
                <w:between w:val="nil"/>
              </w:pBdr>
              <w:spacing w:line="360" w:lineRule="auto"/>
              <w:rPr>
                <w:rFonts w:ascii="Times New Roman" w:hAnsi="Times New Roman"/>
              </w:rPr>
            </w:pPr>
          </w:p>
        </w:tc>
        <w:tc>
          <w:tcPr>
            <w:tcW w:w="2191" w:type="dxa"/>
            <w:shd w:val="clear" w:color="auto" w:fill="auto"/>
            <w:tcMar>
              <w:top w:w="100" w:type="dxa"/>
              <w:left w:w="100" w:type="dxa"/>
              <w:bottom w:w="100" w:type="dxa"/>
              <w:right w:w="100" w:type="dxa"/>
            </w:tcMar>
          </w:tcPr>
          <w:p w14:paraId="4C8BCFD0" w14:textId="10DA9C58" w:rsidR="0042158C" w:rsidRPr="00542934" w:rsidRDefault="00542934" w:rsidP="0042158C">
            <w:pPr>
              <w:widowControl w:val="0"/>
              <w:pBdr>
                <w:top w:val="nil"/>
                <w:left w:val="nil"/>
                <w:bottom w:val="nil"/>
                <w:right w:val="nil"/>
                <w:between w:val="nil"/>
              </w:pBdr>
              <w:spacing w:line="360" w:lineRule="auto"/>
              <w:rPr>
                <w:rFonts w:ascii="Times New Roman" w:hAnsi="Times New Roman"/>
                <w:lang w:val="vi-VN"/>
              </w:rPr>
            </w:pPr>
            <w:r>
              <w:rPr>
                <w:rFonts w:ascii="Times New Roman" w:hAnsi="Times New Roman"/>
              </w:rPr>
              <w:t>Tiêu</w:t>
            </w:r>
            <w:r>
              <w:rPr>
                <w:rFonts w:ascii="Times New Roman" w:hAnsi="Times New Roman"/>
                <w:lang w:val="vi-VN"/>
              </w:rPr>
              <w:t xml:space="preserve"> đề</w:t>
            </w:r>
          </w:p>
        </w:tc>
      </w:tr>
      <w:tr w:rsidR="0042158C" w:rsidRPr="0073400D" w14:paraId="579D7AC4" w14:textId="77777777" w:rsidTr="005D3E02">
        <w:tc>
          <w:tcPr>
            <w:tcW w:w="1812" w:type="dxa"/>
            <w:shd w:val="clear" w:color="auto" w:fill="auto"/>
            <w:tcMar>
              <w:top w:w="100" w:type="dxa"/>
              <w:left w:w="100" w:type="dxa"/>
              <w:bottom w:w="100" w:type="dxa"/>
              <w:right w:w="100" w:type="dxa"/>
            </w:tcMar>
          </w:tcPr>
          <w:p w14:paraId="457938B4" w14:textId="19B6AF8A" w:rsidR="0042158C" w:rsidRPr="0073400D" w:rsidRDefault="0042158C" w:rsidP="0042158C">
            <w:pPr>
              <w:widowControl w:val="0"/>
              <w:pBdr>
                <w:top w:val="nil"/>
                <w:left w:val="nil"/>
                <w:bottom w:val="nil"/>
                <w:right w:val="nil"/>
                <w:between w:val="nil"/>
              </w:pBdr>
              <w:spacing w:line="360" w:lineRule="auto"/>
              <w:rPr>
                <w:rFonts w:ascii="Times New Roman" w:hAnsi="Times New Roman"/>
              </w:rPr>
            </w:pPr>
            <w:r w:rsidRPr="004413F3">
              <w:rPr>
                <w:rFonts w:ascii="Times New Roman" w:hAnsi="Times New Roman"/>
              </w:rPr>
              <w:t>description</w:t>
            </w:r>
          </w:p>
        </w:tc>
        <w:tc>
          <w:tcPr>
            <w:tcW w:w="1812" w:type="dxa"/>
            <w:shd w:val="clear" w:color="auto" w:fill="auto"/>
            <w:tcMar>
              <w:top w:w="100" w:type="dxa"/>
              <w:left w:w="100" w:type="dxa"/>
              <w:bottom w:w="100" w:type="dxa"/>
              <w:right w:w="100" w:type="dxa"/>
            </w:tcMar>
          </w:tcPr>
          <w:p w14:paraId="56811E6A" w14:textId="40CE8297" w:rsidR="0042158C" w:rsidRPr="0073400D" w:rsidRDefault="0042158C" w:rsidP="0042158C">
            <w:pPr>
              <w:widowControl w:val="0"/>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3278BE39" w14:textId="77777777" w:rsidR="0042158C" w:rsidRPr="0073400D" w:rsidRDefault="0042158C" w:rsidP="0042158C">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5D2651E5" w14:textId="77777777" w:rsidR="0042158C" w:rsidRPr="0073400D" w:rsidRDefault="0042158C" w:rsidP="0042158C">
            <w:pPr>
              <w:widowControl w:val="0"/>
              <w:spacing w:line="360" w:lineRule="auto"/>
              <w:rPr>
                <w:rFonts w:ascii="Times New Roman" w:hAnsi="Times New Roman"/>
              </w:rPr>
            </w:pPr>
            <w:r w:rsidRPr="0073400D">
              <w:rPr>
                <w:rFonts w:ascii="Times New Roman" w:hAnsi="Times New Roman"/>
              </w:rPr>
              <w:t>X</w:t>
            </w:r>
          </w:p>
        </w:tc>
        <w:tc>
          <w:tcPr>
            <w:tcW w:w="2191" w:type="dxa"/>
            <w:shd w:val="clear" w:color="auto" w:fill="auto"/>
            <w:tcMar>
              <w:top w:w="100" w:type="dxa"/>
              <w:left w:w="100" w:type="dxa"/>
              <w:bottom w:w="100" w:type="dxa"/>
              <w:right w:w="100" w:type="dxa"/>
            </w:tcMar>
          </w:tcPr>
          <w:p w14:paraId="22209915" w14:textId="787F9827" w:rsidR="0042158C" w:rsidRPr="00137F46" w:rsidRDefault="0042158C" w:rsidP="0042158C">
            <w:pPr>
              <w:widowControl w:val="0"/>
              <w:pBdr>
                <w:top w:val="nil"/>
                <w:left w:val="nil"/>
                <w:bottom w:val="nil"/>
                <w:right w:val="nil"/>
                <w:between w:val="nil"/>
              </w:pBdr>
              <w:spacing w:line="360" w:lineRule="auto"/>
              <w:rPr>
                <w:rFonts w:ascii="Times New Roman" w:hAnsi="Times New Roman"/>
                <w:lang w:val="vi-VN"/>
              </w:rPr>
            </w:pPr>
            <w:r>
              <w:rPr>
                <w:rFonts w:ascii="Times New Roman" w:hAnsi="Times New Roman"/>
              </w:rPr>
              <w:t xml:space="preserve">Mô tả </w:t>
            </w:r>
            <w:r w:rsidR="00137F46">
              <w:rPr>
                <w:rFonts w:ascii="Times New Roman" w:hAnsi="Times New Roman"/>
              </w:rPr>
              <w:t>sản</w:t>
            </w:r>
            <w:r>
              <w:rPr>
                <w:rFonts w:ascii="Times New Roman" w:hAnsi="Times New Roman"/>
              </w:rPr>
              <w:t xml:space="preserve"> </w:t>
            </w:r>
            <w:r w:rsidR="00137F46">
              <w:rPr>
                <w:rFonts w:ascii="Times New Roman" w:hAnsi="Times New Roman"/>
              </w:rPr>
              <w:t>phẩm</w:t>
            </w:r>
          </w:p>
        </w:tc>
      </w:tr>
      <w:tr w:rsidR="0042158C" w:rsidRPr="0073400D" w14:paraId="1C6292FD" w14:textId="77777777" w:rsidTr="005D3E02">
        <w:tc>
          <w:tcPr>
            <w:tcW w:w="1812" w:type="dxa"/>
            <w:shd w:val="clear" w:color="auto" w:fill="auto"/>
            <w:tcMar>
              <w:top w:w="100" w:type="dxa"/>
              <w:left w:w="100" w:type="dxa"/>
              <w:bottom w:w="100" w:type="dxa"/>
              <w:right w:w="100" w:type="dxa"/>
            </w:tcMar>
          </w:tcPr>
          <w:p w14:paraId="4F7B9DA0" w14:textId="77777777" w:rsidR="0042158C" w:rsidRPr="0073400D" w:rsidRDefault="0042158C" w:rsidP="0042158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img</w:t>
            </w:r>
          </w:p>
        </w:tc>
        <w:tc>
          <w:tcPr>
            <w:tcW w:w="1812" w:type="dxa"/>
            <w:shd w:val="clear" w:color="auto" w:fill="auto"/>
            <w:tcMar>
              <w:top w:w="100" w:type="dxa"/>
              <w:left w:w="100" w:type="dxa"/>
              <w:bottom w:w="100" w:type="dxa"/>
              <w:right w:w="100" w:type="dxa"/>
            </w:tcMar>
          </w:tcPr>
          <w:p w14:paraId="545AD698" w14:textId="0E090796" w:rsidR="0042158C" w:rsidRPr="0073400D" w:rsidRDefault="0042158C" w:rsidP="0042158C">
            <w:pPr>
              <w:widowControl w:val="0"/>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3BE76C65" w14:textId="77777777" w:rsidR="0042158C" w:rsidRPr="0073400D" w:rsidRDefault="0042158C" w:rsidP="0042158C">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38363D1A" w14:textId="77777777" w:rsidR="0042158C" w:rsidRPr="0073400D" w:rsidRDefault="0042158C" w:rsidP="0042158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13D2E331" w14:textId="77777777" w:rsidR="0042158C" w:rsidRPr="0073400D" w:rsidRDefault="0042158C" w:rsidP="0042158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Hình ảnh</w:t>
            </w:r>
          </w:p>
        </w:tc>
      </w:tr>
      <w:tr w:rsidR="0042158C" w:rsidRPr="0073400D" w14:paraId="638B1D62" w14:textId="77777777" w:rsidTr="005D3E02">
        <w:tc>
          <w:tcPr>
            <w:tcW w:w="1812" w:type="dxa"/>
            <w:shd w:val="clear" w:color="auto" w:fill="auto"/>
            <w:tcMar>
              <w:top w:w="100" w:type="dxa"/>
              <w:left w:w="100" w:type="dxa"/>
              <w:bottom w:w="100" w:type="dxa"/>
              <w:right w:w="100" w:type="dxa"/>
            </w:tcMar>
          </w:tcPr>
          <w:p w14:paraId="0CADB2A1" w14:textId="47B21BE3" w:rsidR="0042158C" w:rsidRPr="00E40631" w:rsidRDefault="0042158C" w:rsidP="0042158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size</w:t>
            </w:r>
          </w:p>
        </w:tc>
        <w:tc>
          <w:tcPr>
            <w:tcW w:w="1812" w:type="dxa"/>
            <w:shd w:val="clear" w:color="auto" w:fill="auto"/>
            <w:tcMar>
              <w:top w:w="100" w:type="dxa"/>
              <w:left w:w="100" w:type="dxa"/>
              <w:bottom w:w="100" w:type="dxa"/>
              <w:right w:w="100" w:type="dxa"/>
            </w:tcMar>
          </w:tcPr>
          <w:p w14:paraId="7EAA7F3C" w14:textId="177B98AF" w:rsidR="0042158C" w:rsidRPr="0073400D" w:rsidRDefault="0042158C" w:rsidP="0042158C">
            <w:pPr>
              <w:widowControl w:val="0"/>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6DE01C34" w14:textId="77777777" w:rsidR="0042158C" w:rsidRPr="0073400D" w:rsidRDefault="0042158C" w:rsidP="0042158C">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49A6D706" w14:textId="77777777" w:rsidR="0042158C" w:rsidRDefault="0042158C" w:rsidP="0042158C">
            <w:pPr>
              <w:widowControl w:val="0"/>
              <w:pBdr>
                <w:top w:val="nil"/>
                <w:left w:val="nil"/>
                <w:bottom w:val="nil"/>
                <w:right w:val="nil"/>
                <w:between w:val="nil"/>
              </w:pBdr>
              <w:spacing w:line="360" w:lineRule="auto"/>
              <w:rPr>
                <w:rFonts w:ascii="Times New Roman" w:hAnsi="Times New Roman"/>
              </w:rPr>
            </w:pPr>
          </w:p>
        </w:tc>
        <w:tc>
          <w:tcPr>
            <w:tcW w:w="2191" w:type="dxa"/>
            <w:shd w:val="clear" w:color="auto" w:fill="auto"/>
            <w:tcMar>
              <w:top w:w="100" w:type="dxa"/>
              <w:left w:w="100" w:type="dxa"/>
              <w:bottom w:w="100" w:type="dxa"/>
              <w:right w:w="100" w:type="dxa"/>
            </w:tcMar>
          </w:tcPr>
          <w:p w14:paraId="2093DCD2" w14:textId="565C0B34" w:rsidR="0042158C" w:rsidRDefault="0042158C" w:rsidP="0042158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 xml:space="preserve">Kích cỡ </w:t>
            </w:r>
          </w:p>
        </w:tc>
      </w:tr>
      <w:tr w:rsidR="0042158C" w:rsidRPr="0073400D" w14:paraId="7F9FE5F8" w14:textId="77777777" w:rsidTr="005D3E02">
        <w:tc>
          <w:tcPr>
            <w:tcW w:w="1812" w:type="dxa"/>
            <w:shd w:val="clear" w:color="auto" w:fill="auto"/>
            <w:tcMar>
              <w:top w:w="100" w:type="dxa"/>
              <w:left w:w="100" w:type="dxa"/>
              <w:bottom w:w="100" w:type="dxa"/>
              <w:right w:w="100" w:type="dxa"/>
            </w:tcMar>
          </w:tcPr>
          <w:p w14:paraId="6AF3222C" w14:textId="45E348D7" w:rsidR="0042158C" w:rsidRPr="00E40631" w:rsidRDefault="0042158C" w:rsidP="0042158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color</w:t>
            </w:r>
          </w:p>
        </w:tc>
        <w:tc>
          <w:tcPr>
            <w:tcW w:w="1812" w:type="dxa"/>
            <w:shd w:val="clear" w:color="auto" w:fill="auto"/>
            <w:tcMar>
              <w:top w:w="100" w:type="dxa"/>
              <w:left w:w="100" w:type="dxa"/>
              <w:bottom w:w="100" w:type="dxa"/>
              <w:right w:w="100" w:type="dxa"/>
            </w:tcMar>
          </w:tcPr>
          <w:p w14:paraId="0C72EF91" w14:textId="570AB0BD" w:rsidR="0042158C" w:rsidRPr="0073400D" w:rsidRDefault="0042158C" w:rsidP="0042158C">
            <w:pPr>
              <w:widowControl w:val="0"/>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305D51A3" w14:textId="77777777" w:rsidR="0042158C" w:rsidRPr="0073400D" w:rsidRDefault="0042158C" w:rsidP="0042158C">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0711AA64" w14:textId="60E66A90" w:rsidR="0042158C" w:rsidRDefault="0042158C" w:rsidP="0042158C">
            <w:pPr>
              <w:widowControl w:val="0"/>
              <w:pBdr>
                <w:top w:val="nil"/>
                <w:left w:val="nil"/>
                <w:bottom w:val="nil"/>
                <w:right w:val="nil"/>
                <w:between w:val="nil"/>
              </w:pBdr>
              <w:spacing w:line="360" w:lineRule="auto"/>
              <w:rPr>
                <w:rFonts w:ascii="Times New Roman" w:hAnsi="Times New Roman"/>
              </w:rPr>
            </w:pPr>
          </w:p>
        </w:tc>
        <w:tc>
          <w:tcPr>
            <w:tcW w:w="2191" w:type="dxa"/>
            <w:shd w:val="clear" w:color="auto" w:fill="auto"/>
            <w:tcMar>
              <w:top w:w="100" w:type="dxa"/>
              <w:left w:w="100" w:type="dxa"/>
              <w:bottom w:w="100" w:type="dxa"/>
              <w:right w:w="100" w:type="dxa"/>
            </w:tcMar>
          </w:tcPr>
          <w:p w14:paraId="4BC27F71" w14:textId="491C61F2" w:rsidR="0042158C" w:rsidRDefault="0042158C" w:rsidP="0042158C">
            <w:pPr>
              <w:widowControl w:val="0"/>
              <w:pBdr>
                <w:top w:val="nil"/>
                <w:left w:val="nil"/>
                <w:bottom w:val="nil"/>
                <w:right w:val="nil"/>
                <w:between w:val="nil"/>
              </w:pBdr>
              <w:spacing w:line="360" w:lineRule="auto"/>
              <w:rPr>
                <w:rFonts w:ascii="Times New Roman" w:hAnsi="Times New Roman"/>
              </w:rPr>
            </w:pPr>
            <w:r>
              <w:rPr>
                <w:rFonts w:ascii="Times New Roman" w:hAnsi="Times New Roman"/>
              </w:rPr>
              <w:t xml:space="preserve">Màu </w:t>
            </w:r>
          </w:p>
        </w:tc>
      </w:tr>
      <w:tr w:rsidR="004413F3" w:rsidRPr="0073400D" w14:paraId="3B09CE2F" w14:textId="77777777" w:rsidTr="005D3E02">
        <w:tc>
          <w:tcPr>
            <w:tcW w:w="1812" w:type="dxa"/>
            <w:shd w:val="clear" w:color="auto" w:fill="auto"/>
            <w:tcMar>
              <w:top w:w="100" w:type="dxa"/>
              <w:left w:w="100" w:type="dxa"/>
              <w:bottom w:w="100" w:type="dxa"/>
              <w:right w:w="100" w:type="dxa"/>
            </w:tcMar>
          </w:tcPr>
          <w:p w14:paraId="4CF955FB" w14:textId="1D2D533D" w:rsidR="004413F3" w:rsidRPr="004413F3" w:rsidRDefault="004413F3"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price</w:t>
            </w:r>
          </w:p>
        </w:tc>
        <w:tc>
          <w:tcPr>
            <w:tcW w:w="1812" w:type="dxa"/>
            <w:shd w:val="clear" w:color="auto" w:fill="auto"/>
            <w:tcMar>
              <w:top w:w="100" w:type="dxa"/>
              <w:left w:w="100" w:type="dxa"/>
              <w:bottom w:w="100" w:type="dxa"/>
              <w:right w:w="100" w:type="dxa"/>
            </w:tcMar>
          </w:tcPr>
          <w:p w14:paraId="14645242" w14:textId="7228B631" w:rsidR="004413F3" w:rsidRPr="0073400D" w:rsidRDefault="0042158C" w:rsidP="00997AF6">
            <w:pPr>
              <w:widowControl w:val="0"/>
              <w:spacing w:line="360" w:lineRule="auto"/>
              <w:rPr>
                <w:rFonts w:ascii="Times New Roman" w:hAnsi="Times New Roman"/>
              </w:rPr>
            </w:pPr>
            <w:r>
              <w:rPr>
                <w:rFonts w:ascii="Times New Roman" w:hAnsi="Times New Roman"/>
              </w:rPr>
              <w:t>Number</w:t>
            </w:r>
          </w:p>
        </w:tc>
        <w:tc>
          <w:tcPr>
            <w:tcW w:w="1813" w:type="dxa"/>
            <w:shd w:val="clear" w:color="auto" w:fill="auto"/>
            <w:tcMar>
              <w:top w:w="100" w:type="dxa"/>
              <w:left w:w="100" w:type="dxa"/>
              <w:bottom w:w="100" w:type="dxa"/>
              <w:right w:w="100" w:type="dxa"/>
            </w:tcMar>
          </w:tcPr>
          <w:p w14:paraId="67B459CF" w14:textId="77777777" w:rsidR="004413F3" w:rsidRPr="0073400D" w:rsidRDefault="004413F3" w:rsidP="00997AF6">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0CE63E02" w14:textId="2482A52A" w:rsidR="004413F3" w:rsidRDefault="004413F3"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77E5841A" w14:textId="7B54DD03" w:rsidR="004413F3" w:rsidRDefault="004413F3"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Giá</w:t>
            </w:r>
          </w:p>
        </w:tc>
      </w:tr>
      <w:tr w:rsidR="004413F3" w:rsidRPr="0073400D" w14:paraId="0BB4D439" w14:textId="77777777" w:rsidTr="005D3E02">
        <w:tc>
          <w:tcPr>
            <w:tcW w:w="1812" w:type="dxa"/>
            <w:shd w:val="clear" w:color="auto" w:fill="auto"/>
            <w:tcMar>
              <w:top w:w="100" w:type="dxa"/>
              <w:left w:w="100" w:type="dxa"/>
              <w:bottom w:w="100" w:type="dxa"/>
              <w:right w:w="100" w:type="dxa"/>
            </w:tcMar>
          </w:tcPr>
          <w:p w14:paraId="0237BAEB" w14:textId="172DB714" w:rsidR="004413F3" w:rsidRPr="004413F3" w:rsidRDefault="004413F3"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stock</w:t>
            </w:r>
          </w:p>
        </w:tc>
        <w:tc>
          <w:tcPr>
            <w:tcW w:w="1812" w:type="dxa"/>
            <w:shd w:val="clear" w:color="auto" w:fill="auto"/>
            <w:tcMar>
              <w:top w:w="100" w:type="dxa"/>
              <w:left w:w="100" w:type="dxa"/>
              <w:bottom w:w="100" w:type="dxa"/>
              <w:right w:w="100" w:type="dxa"/>
            </w:tcMar>
          </w:tcPr>
          <w:p w14:paraId="2F0A74AE" w14:textId="188FD9EB" w:rsidR="004413F3" w:rsidRPr="0073400D" w:rsidRDefault="0042158C" w:rsidP="0042158C">
            <w:pPr>
              <w:widowControl w:val="0"/>
              <w:tabs>
                <w:tab w:val="left" w:pos="971"/>
              </w:tabs>
              <w:spacing w:line="360" w:lineRule="auto"/>
              <w:rPr>
                <w:rFonts w:ascii="Times New Roman" w:hAnsi="Times New Roman"/>
              </w:rPr>
            </w:pPr>
            <w:r>
              <w:rPr>
                <w:rFonts w:ascii="Times New Roman" w:hAnsi="Times New Roman"/>
              </w:rPr>
              <w:t>Number</w:t>
            </w:r>
          </w:p>
        </w:tc>
        <w:tc>
          <w:tcPr>
            <w:tcW w:w="1813" w:type="dxa"/>
            <w:shd w:val="clear" w:color="auto" w:fill="auto"/>
            <w:tcMar>
              <w:top w:w="100" w:type="dxa"/>
              <w:left w:w="100" w:type="dxa"/>
              <w:bottom w:w="100" w:type="dxa"/>
              <w:right w:w="100" w:type="dxa"/>
            </w:tcMar>
          </w:tcPr>
          <w:p w14:paraId="3F2B109A" w14:textId="77777777" w:rsidR="004413F3" w:rsidRPr="0073400D" w:rsidRDefault="004413F3" w:rsidP="00997AF6">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7228C92C" w14:textId="2F737088" w:rsidR="004413F3" w:rsidRDefault="005D3E02"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21BA8609" w14:textId="06B4DEF1" w:rsidR="004413F3" w:rsidRDefault="005D3E02"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Còn hàng</w:t>
            </w:r>
          </w:p>
        </w:tc>
      </w:tr>
      <w:tr w:rsidR="004413F3" w:rsidRPr="0073400D" w14:paraId="58FEA96A" w14:textId="77777777" w:rsidTr="005D3E02">
        <w:tc>
          <w:tcPr>
            <w:tcW w:w="1812" w:type="dxa"/>
            <w:shd w:val="clear" w:color="auto" w:fill="auto"/>
            <w:tcMar>
              <w:top w:w="100" w:type="dxa"/>
              <w:left w:w="100" w:type="dxa"/>
              <w:bottom w:w="100" w:type="dxa"/>
              <w:right w:w="100" w:type="dxa"/>
            </w:tcMar>
          </w:tcPr>
          <w:p w14:paraId="333E5717" w14:textId="7BC3F938" w:rsidR="004413F3" w:rsidRPr="004413F3" w:rsidRDefault="004413F3"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sold</w:t>
            </w:r>
          </w:p>
        </w:tc>
        <w:tc>
          <w:tcPr>
            <w:tcW w:w="1812" w:type="dxa"/>
            <w:shd w:val="clear" w:color="auto" w:fill="auto"/>
            <w:tcMar>
              <w:top w:w="100" w:type="dxa"/>
              <w:left w:w="100" w:type="dxa"/>
              <w:bottom w:w="100" w:type="dxa"/>
              <w:right w:w="100" w:type="dxa"/>
            </w:tcMar>
          </w:tcPr>
          <w:p w14:paraId="799FD2A9" w14:textId="3BCBE3B5" w:rsidR="004413F3" w:rsidRPr="0073400D" w:rsidRDefault="00542934" w:rsidP="00542934">
            <w:pPr>
              <w:widowControl w:val="0"/>
              <w:tabs>
                <w:tab w:val="left" w:pos="1429"/>
              </w:tabs>
              <w:spacing w:line="360" w:lineRule="auto"/>
              <w:rPr>
                <w:rFonts w:ascii="Times New Roman" w:hAnsi="Times New Roman"/>
              </w:rPr>
            </w:pPr>
            <w:r>
              <w:rPr>
                <w:rFonts w:ascii="Times New Roman" w:hAnsi="Times New Roman"/>
              </w:rPr>
              <w:t>Number</w:t>
            </w:r>
          </w:p>
        </w:tc>
        <w:tc>
          <w:tcPr>
            <w:tcW w:w="1813" w:type="dxa"/>
            <w:shd w:val="clear" w:color="auto" w:fill="auto"/>
            <w:tcMar>
              <w:top w:w="100" w:type="dxa"/>
              <w:left w:w="100" w:type="dxa"/>
              <w:bottom w:w="100" w:type="dxa"/>
              <w:right w:w="100" w:type="dxa"/>
            </w:tcMar>
          </w:tcPr>
          <w:p w14:paraId="03619E46" w14:textId="77777777" w:rsidR="004413F3" w:rsidRPr="0073400D" w:rsidRDefault="004413F3" w:rsidP="00997AF6">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5301A717" w14:textId="27235615" w:rsidR="004413F3" w:rsidRDefault="005D3E02"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0173F806" w14:textId="77D70C77" w:rsidR="004413F3" w:rsidRDefault="005D3E02" w:rsidP="00997AF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Đã bán</w:t>
            </w:r>
          </w:p>
        </w:tc>
      </w:tr>
    </w:tbl>
    <w:p w14:paraId="50D20C2D" w14:textId="346B2A24" w:rsidR="004413F3" w:rsidRDefault="004413F3" w:rsidP="008C1744">
      <w:pPr>
        <w:spacing w:after="160" w:line="276" w:lineRule="auto"/>
        <w:rPr>
          <w:rFonts w:ascii="Times New Roman" w:hAnsi="Times New Roman"/>
          <w:sz w:val="28"/>
          <w:szCs w:val="28"/>
        </w:rPr>
      </w:pPr>
    </w:p>
    <w:tbl>
      <w:tblPr>
        <w:tblW w:w="9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2"/>
        <w:gridCol w:w="1812"/>
        <w:gridCol w:w="1813"/>
        <w:gridCol w:w="1812"/>
        <w:gridCol w:w="2191"/>
      </w:tblGrid>
      <w:tr w:rsidR="005D3E02" w:rsidRPr="0073400D" w14:paraId="63D95CEA" w14:textId="77777777" w:rsidTr="00137F46">
        <w:trPr>
          <w:trHeight w:val="440"/>
        </w:trPr>
        <w:tc>
          <w:tcPr>
            <w:tcW w:w="9440" w:type="dxa"/>
            <w:gridSpan w:val="5"/>
            <w:shd w:val="clear" w:color="auto" w:fill="auto"/>
            <w:tcMar>
              <w:top w:w="100" w:type="dxa"/>
              <w:left w:w="100" w:type="dxa"/>
              <w:bottom w:w="100" w:type="dxa"/>
              <w:right w:w="100" w:type="dxa"/>
            </w:tcMar>
          </w:tcPr>
          <w:p w14:paraId="3DCC5B5A" w14:textId="27005532" w:rsidR="005D3E02" w:rsidRPr="005D3E02" w:rsidRDefault="005D3E02" w:rsidP="00EE2611">
            <w:pPr>
              <w:pStyle w:val="ListParagraph"/>
              <w:widowControl w:val="0"/>
              <w:numPr>
                <w:ilvl w:val="0"/>
                <w:numId w:val="11"/>
              </w:numPr>
              <w:pBdr>
                <w:top w:val="nil"/>
                <w:left w:val="nil"/>
                <w:bottom w:val="nil"/>
                <w:right w:val="nil"/>
                <w:between w:val="nil"/>
              </w:pBdr>
              <w:spacing w:line="360" w:lineRule="auto"/>
              <w:rPr>
                <w:rFonts w:ascii="Times New Roman" w:hAnsi="Times New Roman"/>
                <w:b/>
              </w:rPr>
            </w:pPr>
            <w:r w:rsidRPr="005D3E02">
              <w:rPr>
                <w:rFonts w:ascii="Times New Roman" w:hAnsi="Times New Roman"/>
                <w:b/>
              </w:rPr>
              <w:lastRenderedPageBreak/>
              <w:t xml:space="preserve">Bảng </w:t>
            </w:r>
            <w:r w:rsidR="006B53F9">
              <w:rPr>
                <w:rFonts w:ascii="Times New Roman" w:hAnsi="Times New Roman"/>
                <w:b/>
              </w:rPr>
              <w:t>Cart</w:t>
            </w:r>
          </w:p>
        </w:tc>
      </w:tr>
      <w:tr w:rsidR="005D3E02" w:rsidRPr="0073400D" w14:paraId="3067F0F0" w14:textId="77777777" w:rsidTr="00137F46">
        <w:tc>
          <w:tcPr>
            <w:tcW w:w="1812" w:type="dxa"/>
            <w:shd w:val="clear" w:color="auto" w:fill="auto"/>
            <w:tcMar>
              <w:top w:w="100" w:type="dxa"/>
              <w:left w:w="100" w:type="dxa"/>
              <w:bottom w:w="100" w:type="dxa"/>
              <w:right w:w="100" w:type="dxa"/>
            </w:tcMar>
          </w:tcPr>
          <w:p w14:paraId="24CE7951" w14:textId="77777777" w:rsidR="005D3E02" w:rsidRPr="0073400D" w:rsidRDefault="005D3E02" w:rsidP="00997AF6">
            <w:pPr>
              <w:widowControl w:val="0"/>
              <w:spacing w:line="360" w:lineRule="auto"/>
              <w:rPr>
                <w:rFonts w:ascii="Times New Roman" w:hAnsi="Times New Roman"/>
                <w:b/>
              </w:rPr>
            </w:pPr>
            <w:r w:rsidRPr="0073400D">
              <w:rPr>
                <w:rFonts w:ascii="Times New Roman" w:hAnsi="Times New Roman"/>
                <w:b/>
              </w:rPr>
              <w:t>Name</w:t>
            </w:r>
          </w:p>
        </w:tc>
        <w:tc>
          <w:tcPr>
            <w:tcW w:w="1812" w:type="dxa"/>
            <w:shd w:val="clear" w:color="auto" w:fill="auto"/>
            <w:tcMar>
              <w:top w:w="100" w:type="dxa"/>
              <w:left w:w="100" w:type="dxa"/>
              <w:bottom w:w="100" w:type="dxa"/>
              <w:right w:w="100" w:type="dxa"/>
            </w:tcMar>
          </w:tcPr>
          <w:p w14:paraId="2010D904" w14:textId="77777777" w:rsidR="005D3E02" w:rsidRPr="0073400D" w:rsidRDefault="005D3E02" w:rsidP="00997AF6">
            <w:pPr>
              <w:widowControl w:val="0"/>
              <w:spacing w:line="360" w:lineRule="auto"/>
              <w:rPr>
                <w:rFonts w:ascii="Times New Roman" w:hAnsi="Times New Roman"/>
                <w:b/>
              </w:rPr>
            </w:pPr>
            <w:r w:rsidRPr="0073400D">
              <w:rPr>
                <w:rFonts w:ascii="Times New Roman" w:hAnsi="Times New Roman"/>
                <w:b/>
              </w:rPr>
              <w:t>Type</w:t>
            </w:r>
          </w:p>
        </w:tc>
        <w:tc>
          <w:tcPr>
            <w:tcW w:w="1813" w:type="dxa"/>
            <w:shd w:val="clear" w:color="auto" w:fill="auto"/>
            <w:tcMar>
              <w:top w:w="100" w:type="dxa"/>
              <w:left w:w="100" w:type="dxa"/>
              <w:bottom w:w="100" w:type="dxa"/>
              <w:right w:w="100" w:type="dxa"/>
            </w:tcMar>
          </w:tcPr>
          <w:p w14:paraId="416237F5" w14:textId="77777777" w:rsidR="005D3E02" w:rsidRPr="0073400D" w:rsidRDefault="005D3E02" w:rsidP="00997AF6">
            <w:pPr>
              <w:widowControl w:val="0"/>
              <w:spacing w:line="360" w:lineRule="auto"/>
              <w:rPr>
                <w:rFonts w:ascii="Times New Roman" w:hAnsi="Times New Roman"/>
                <w:b/>
              </w:rPr>
            </w:pPr>
            <w:r w:rsidRPr="0073400D">
              <w:rPr>
                <w:rFonts w:ascii="Times New Roman" w:hAnsi="Times New Roman"/>
                <w:b/>
              </w:rPr>
              <w:t>Key</w:t>
            </w:r>
          </w:p>
        </w:tc>
        <w:tc>
          <w:tcPr>
            <w:tcW w:w="1812" w:type="dxa"/>
            <w:shd w:val="clear" w:color="auto" w:fill="auto"/>
            <w:tcMar>
              <w:top w:w="100" w:type="dxa"/>
              <w:left w:w="100" w:type="dxa"/>
              <w:bottom w:w="100" w:type="dxa"/>
              <w:right w:w="100" w:type="dxa"/>
            </w:tcMar>
          </w:tcPr>
          <w:p w14:paraId="7009931C" w14:textId="77777777" w:rsidR="005D3E02" w:rsidRPr="0073400D" w:rsidRDefault="005D3E02" w:rsidP="00997AF6">
            <w:pPr>
              <w:widowControl w:val="0"/>
              <w:spacing w:line="360" w:lineRule="auto"/>
              <w:rPr>
                <w:rFonts w:ascii="Times New Roman" w:hAnsi="Times New Roman"/>
                <w:b/>
              </w:rPr>
            </w:pPr>
            <w:r w:rsidRPr="0073400D">
              <w:rPr>
                <w:rFonts w:ascii="Times New Roman" w:hAnsi="Times New Roman"/>
                <w:b/>
              </w:rPr>
              <w:t>Not null</w:t>
            </w:r>
          </w:p>
        </w:tc>
        <w:tc>
          <w:tcPr>
            <w:tcW w:w="2191" w:type="dxa"/>
            <w:shd w:val="clear" w:color="auto" w:fill="auto"/>
            <w:tcMar>
              <w:top w:w="100" w:type="dxa"/>
              <w:left w:w="100" w:type="dxa"/>
              <w:bottom w:w="100" w:type="dxa"/>
              <w:right w:w="100" w:type="dxa"/>
            </w:tcMar>
          </w:tcPr>
          <w:p w14:paraId="3A5D8299" w14:textId="77777777" w:rsidR="005D3E02" w:rsidRPr="0073400D" w:rsidRDefault="005D3E02" w:rsidP="00997AF6">
            <w:pPr>
              <w:widowControl w:val="0"/>
              <w:spacing w:line="360" w:lineRule="auto"/>
              <w:rPr>
                <w:rFonts w:ascii="Times New Roman" w:hAnsi="Times New Roman"/>
                <w:b/>
              </w:rPr>
            </w:pPr>
            <w:r w:rsidRPr="0073400D">
              <w:rPr>
                <w:rFonts w:ascii="Times New Roman" w:hAnsi="Times New Roman"/>
                <w:b/>
              </w:rPr>
              <w:t>Description</w:t>
            </w:r>
          </w:p>
        </w:tc>
      </w:tr>
      <w:tr w:rsidR="00137F46" w14:paraId="0EDFE000" w14:textId="77777777" w:rsidTr="00137F46">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70BBF" w14:textId="77777777" w:rsidR="00137F46" w:rsidRDefault="00137F46">
            <w:pPr>
              <w:widowControl w:val="0"/>
              <w:spacing w:line="360" w:lineRule="auto"/>
              <w:rPr>
                <w:rFonts w:ascii="Times New Roman" w:hAnsi="Times New Roman"/>
              </w:rPr>
            </w:pPr>
            <w:r>
              <w:rPr>
                <w:rFonts w:ascii="Times New Roman" w:hAnsi="Times New Roman"/>
                <w:lang w:val="vi-VN"/>
              </w:rPr>
              <w:t>_</w:t>
            </w:r>
            <w:r>
              <w:rPr>
                <w:rFonts w:ascii="Times New Roman" w:hAnsi="Times New Roman"/>
              </w:rPr>
              <w:t>id</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A711B" w14:textId="77777777" w:rsidR="00137F46" w:rsidRDefault="00137F46">
            <w:pPr>
              <w:widowControl w:val="0"/>
              <w:spacing w:line="360" w:lineRule="auto"/>
              <w:rPr>
                <w:rFonts w:ascii="Times New Roman" w:hAnsi="Times New Roman"/>
              </w:rPr>
            </w:pPr>
            <w:r>
              <w:rPr>
                <w:rFonts w:ascii="Times New Roman" w:hAnsi="Times New Roman"/>
              </w:rPr>
              <w:t>objectId</w:t>
            </w:r>
          </w:p>
        </w:tc>
        <w:tc>
          <w:tcPr>
            <w:tcW w:w="1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20708" w14:textId="77777777" w:rsidR="00137F46" w:rsidRDefault="00137F46">
            <w:pPr>
              <w:widowControl w:val="0"/>
              <w:spacing w:line="360" w:lineRule="auto"/>
              <w:rPr>
                <w:rFonts w:ascii="Times New Roman" w:hAnsi="Times New Roman"/>
              </w:rPr>
            </w:pPr>
            <w:r>
              <w:rPr>
                <w:rFonts w:ascii="Times New Roman" w:hAnsi="Times New Roman"/>
              </w:rPr>
              <w:t>PK</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478CD" w14:textId="77777777" w:rsidR="00137F46" w:rsidRDefault="00137F46">
            <w:pPr>
              <w:widowControl w:val="0"/>
              <w:spacing w:line="360" w:lineRule="auto"/>
              <w:rPr>
                <w:rFonts w:ascii="Times New Roman" w:hAnsi="Times New Roman"/>
              </w:rPr>
            </w:pPr>
            <w:r>
              <w:rPr>
                <w:rFonts w:ascii="Times New Roman" w:hAnsi="Times New Roman"/>
              </w:rPr>
              <w:t>X</w:t>
            </w:r>
          </w:p>
        </w:tc>
        <w:tc>
          <w:tcPr>
            <w:tcW w:w="2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B2178" w14:textId="77777777" w:rsidR="00137F46" w:rsidRDefault="00137F46">
            <w:pPr>
              <w:widowControl w:val="0"/>
              <w:spacing w:line="360" w:lineRule="auto"/>
              <w:rPr>
                <w:rFonts w:ascii="Times New Roman" w:hAnsi="Times New Roman"/>
              </w:rPr>
            </w:pPr>
            <w:r>
              <w:rPr>
                <w:rFonts w:ascii="Times New Roman" w:hAnsi="Times New Roman"/>
              </w:rPr>
              <w:t>Khóa chính</w:t>
            </w:r>
          </w:p>
        </w:tc>
      </w:tr>
      <w:tr w:rsidR="00137F46" w:rsidRPr="0073400D" w14:paraId="1577ED03" w14:textId="77777777" w:rsidTr="00137F46">
        <w:tc>
          <w:tcPr>
            <w:tcW w:w="1812" w:type="dxa"/>
            <w:shd w:val="clear" w:color="auto" w:fill="auto"/>
            <w:tcMar>
              <w:top w:w="100" w:type="dxa"/>
              <w:left w:w="100" w:type="dxa"/>
              <w:bottom w:w="100" w:type="dxa"/>
              <w:right w:w="100" w:type="dxa"/>
            </w:tcMar>
          </w:tcPr>
          <w:p w14:paraId="348635D0" w14:textId="061FE95E" w:rsidR="00137F46" w:rsidRPr="0073400D" w:rsidRDefault="00137F46" w:rsidP="00137F4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userI</w:t>
            </w:r>
            <w:r w:rsidRPr="0073400D">
              <w:rPr>
                <w:rFonts w:ascii="Times New Roman" w:hAnsi="Times New Roman"/>
              </w:rPr>
              <w:t>d</w:t>
            </w:r>
          </w:p>
        </w:tc>
        <w:tc>
          <w:tcPr>
            <w:tcW w:w="1812" w:type="dxa"/>
            <w:shd w:val="clear" w:color="auto" w:fill="auto"/>
            <w:tcMar>
              <w:top w:w="100" w:type="dxa"/>
              <w:left w:w="100" w:type="dxa"/>
              <w:bottom w:w="100" w:type="dxa"/>
              <w:right w:w="100" w:type="dxa"/>
            </w:tcMar>
          </w:tcPr>
          <w:p w14:paraId="1BCB4E92" w14:textId="24249227" w:rsidR="00137F46" w:rsidRPr="0073400D" w:rsidRDefault="00137F46" w:rsidP="00137F4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objectId</w:t>
            </w:r>
          </w:p>
        </w:tc>
        <w:tc>
          <w:tcPr>
            <w:tcW w:w="1813" w:type="dxa"/>
            <w:shd w:val="clear" w:color="auto" w:fill="auto"/>
            <w:tcMar>
              <w:top w:w="100" w:type="dxa"/>
              <w:left w:w="100" w:type="dxa"/>
              <w:bottom w:w="100" w:type="dxa"/>
              <w:right w:w="100" w:type="dxa"/>
            </w:tcMar>
          </w:tcPr>
          <w:p w14:paraId="619200FE" w14:textId="7FF64D42" w:rsidR="00137F46" w:rsidRPr="0073400D" w:rsidRDefault="00137F46" w:rsidP="00137F4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FK</w:t>
            </w:r>
          </w:p>
        </w:tc>
        <w:tc>
          <w:tcPr>
            <w:tcW w:w="1812" w:type="dxa"/>
            <w:shd w:val="clear" w:color="auto" w:fill="auto"/>
            <w:tcMar>
              <w:top w:w="100" w:type="dxa"/>
              <w:left w:w="100" w:type="dxa"/>
              <w:bottom w:w="100" w:type="dxa"/>
              <w:right w:w="100" w:type="dxa"/>
            </w:tcMar>
          </w:tcPr>
          <w:p w14:paraId="393CF4D4" w14:textId="17BD7ED0" w:rsidR="00137F46" w:rsidRPr="0073400D" w:rsidRDefault="00137F46" w:rsidP="00137F46">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X</w:t>
            </w:r>
          </w:p>
        </w:tc>
        <w:tc>
          <w:tcPr>
            <w:tcW w:w="2191" w:type="dxa"/>
            <w:shd w:val="clear" w:color="auto" w:fill="auto"/>
            <w:tcMar>
              <w:top w:w="100" w:type="dxa"/>
              <w:left w:w="100" w:type="dxa"/>
              <w:bottom w:w="100" w:type="dxa"/>
              <w:right w:w="100" w:type="dxa"/>
            </w:tcMar>
          </w:tcPr>
          <w:p w14:paraId="728939B6" w14:textId="096D5C3B" w:rsidR="00137F46" w:rsidRPr="0073400D" w:rsidRDefault="00137F46" w:rsidP="00137F46">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 xml:space="preserve">Khóa </w:t>
            </w:r>
            <w:r>
              <w:rPr>
                <w:rFonts w:ascii="Times New Roman" w:hAnsi="Times New Roman"/>
              </w:rPr>
              <w:t>phụ</w:t>
            </w:r>
          </w:p>
        </w:tc>
      </w:tr>
      <w:tr w:rsidR="00137F46" w:rsidRPr="0073400D" w14:paraId="55DBD5C0" w14:textId="77777777" w:rsidTr="00137F46">
        <w:tc>
          <w:tcPr>
            <w:tcW w:w="1812" w:type="dxa"/>
            <w:shd w:val="clear" w:color="auto" w:fill="auto"/>
            <w:tcMar>
              <w:top w:w="100" w:type="dxa"/>
              <w:left w:w="100" w:type="dxa"/>
              <w:bottom w:w="100" w:type="dxa"/>
              <w:right w:w="100" w:type="dxa"/>
            </w:tcMar>
          </w:tcPr>
          <w:p w14:paraId="34CC432A" w14:textId="6BEEFE53" w:rsidR="00137F46" w:rsidRPr="0073400D" w:rsidRDefault="00137F46" w:rsidP="00137F4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productId</w:t>
            </w:r>
          </w:p>
        </w:tc>
        <w:tc>
          <w:tcPr>
            <w:tcW w:w="1812" w:type="dxa"/>
            <w:shd w:val="clear" w:color="auto" w:fill="auto"/>
            <w:tcMar>
              <w:top w:w="100" w:type="dxa"/>
              <w:left w:w="100" w:type="dxa"/>
              <w:bottom w:w="100" w:type="dxa"/>
              <w:right w:w="100" w:type="dxa"/>
            </w:tcMar>
          </w:tcPr>
          <w:p w14:paraId="1B396924" w14:textId="68386003" w:rsidR="00137F46" w:rsidRPr="0073400D" w:rsidRDefault="00137F46" w:rsidP="00137F4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04835D7A" w14:textId="00476066" w:rsidR="00137F46" w:rsidRPr="0073400D" w:rsidRDefault="00137F46" w:rsidP="00137F4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FK</w:t>
            </w:r>
          </w:p>
        </w:tc>
        <w:tc>
          <w:tcPr>
            <w:tcW w:w="1812" w:type="dxa"/>
            <w:shd w:val="clear" w:color="auto" w:fill="auto"/>
            <w:tcMar>
              <w:top w:w="100" w:type="dxa"/>
              <w:left w:w="100" w:type="dxa"/>
              <w:bottom w:w="100" w:type="dxa"/>
              <w:right w:w="100" w:type="dxa"/>
            </w:tcMar>
          </w:tcPr>
          <w:p w14:paraId="3EA5CB2A" w14:textId="23D513A5" w:rsidR="00137F46" w:rsidRPr="0073400D" w:rsidRDefault="00137F46" w:rsidP="00137F4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796FECC9" w14:textId="26C2E130" w:rsidR="00137F46" w:rsidRPr="0073400D" w:rsidRDefault="00137F46" w:rsidP="00137F4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Id sản phẩm</w:t>
            </w:r>
          </w:p>
        </w:tc>
      </w:tr>
      <w:tr w:rsidR="00137F46" w:rsidRPr="0073400D" w14:paraId="2D46ED4B" w14:textId="77777777" w:rsidTr="00137F46">
        <w:tc>
          <w:tcPr>
            <w:tcW w:w="1812" w:type="dxa"/>
            <w:shd w:val="clear" w:color="auto" w:fill="auto"/>
            <w:tcMar>
              <w:top w:w="100" w:type="dxa"/>
              <w:left w:w="100" w:type="dxa"/>
              <w:bottom w:w="100" w:type="dxa"/>
              <w:right w:w="100" w:type="dxa"/>
            </w:tcMar>
          </w:tcPr>
          <w:p w14:paraId="59B66E12" w14:textId="77777777" w:rsidR="00137F46" w:rsidRPr="0073400D" w:rsidRDefault="00137F46" w:rsidP="00137F4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title</w:t>
            </w:r>
          </w:p>
        </w:tc>
        <w:tc>
          <w:tcPr>
            <w:tcW w:w="1812" w:type="dxa"/>
            <w:shd w:val="clear" w:color="auto" w:fill="auto"/>
            <w:tcMar>
              <w:top w:w="100" w:type="dxa"/>
              <w:left w:w="100" w:type="dxa"/>
              <w:bottom w:w="100" w:type="dxa"/>
              <w:right w:w="100" w:type="dxa"/>
            </w:tcMar>
          </w:tcPr>
          <w:p w14:paraId="46A99E1A" w14:textId="553ED2C8" w:rsidR="00137F46" w:rsidRPr="0073400D" w:rsidRDefault="00137F46" w:rsidP="00137F4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7423250F" w14:textId="77777777" w:rsidR="00137F46" w:rsidRPr="0073400D" w:rsidRDefault="00137F46" w:rsidP="00137F46">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03519395" w14:textId="77777777" w:rsidR="00137F46" w:rsidRPr="0073400D" w:rsidRDefault="00137F46" w:rsidP="00137F46">
            <w:pPr>
              <w:widowControl w:val="0"/>
              <w:pBdr>
                <w:top w:val="nil"/>
                <w:left w:val="nil"/>
                <w:bottom w:val="nil"/>
                <w:right w:val="nil"/>
                <w:between w:val="nil"/>
              </w:pBdr>
              <w:spacing w:line="360" w:lineRule="auto"/>
              <w:rPr>
                <w:rFonts w:ascii="Times New Roman" w:hAnsi="Times New Roman"/>
              </w:rPr>
            </w:pPr>
          </w:p>
        </w:tc>
        <w:tc>
          <w:tcPr>
            <w:tcW w:w="2191" w:type="dxa"/>
            <w:shd w:val="clear" w:color="auto" w:fill="auto"/>
            <w:tcMar>
              <w:top w:w="100" w:type="dxa"/>
              <w:left w:w="100" w:type="dxa"/>
              <w:bottom w:w="100" w:type="dxa"/>
              <w:right w:w="100" w:type="dxa"/>
            </w:tcMar>
          </w:tcPr>
          <w:p w14:paraId="6B977A97" w14:textId="64A61B78" w:rsidR="00137F46" w:rsidRPr="00BF1101" w:rsidRDefault="00BF1101" w:rsidP="00137F46">
            <w:pPr>
              <w:widowControl w:val="0"/>
              <w:pBdr>
                <w:top w:val="nil"/>
                <w:left w:val="nil"/>
                <w:bottom w:val="nil"/>
                <w:right w:val="nil"/>
                <w:between w:val="nil"/>
              </w:pBdr>
              <w:spacing w:line="360" w:lineRule="auto"/>
              <w:rPr>
                <w:rFonts w:ascii="Times New Roman" w:hAnsi="Times New Roman"/>
                <w:lang w:val="vi-VN"/>
              </w:rPr>
            </w:pPr>
            <w:r>
              <w:rPr>
                <w:rFonts w:ascii="Times New Roman" w:hAnsi="Times New Roman"/>
              </w:rPr>
              <w:t>Tiêu</w:t>
            </w:r>
            <w:r>
              <w:rPr>
                <w:rFonts w:ascii="Times New Roman" w:hAnsi="Times New Roman"/>
                <w:lang w:val="vi-VN"/>
              </w:rPr>
              <w:t xml:space="preserve"> đề</w:t>
            </w:r>
          </w:p>
        </w:tc>
      </w:tr>
      <w:tr w:rsidR="00137F46" w:rsidRPr="0073400D" w14:paraId="3299E962" w14:textId="77777777" w:rsidTr="00137F46">
        <w:tc>
          <w:tcPr>
            <w:tcW w:w="1812" w:type="dxa"/>
            <w:shd w:val="clear" w:color="auto" w:fill="auto"/>
            <w:tcMar>
              <w:top w:w="100" w:type="dxa"/>
              <w:left w:w="100" w:type="dxa"/>
              <w:bottom w:w="100" w:type="dxa"/>
              <w:right w:w="100" w:type="dxa"/>
            </w:tcMar>
          </w:tcPr>
          <w:p w14:paraId="6586CB00" w14:textId="6E8EDBD1" w:rsidR="00137F46" w:rsidRPr="0073400D" w:rsidRDefault="00137F46" w:rsidP="00137F4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ProductIMG</w:t>
            </w:r>
          </w:p>
        </w:tc>
        <w:tc>
          <w:tcPr>
            <w:tcW w:w="1812" w:type="dxa"/>
            <w:shd w:val="clear" w:color="auto" w:fill="auto"/>
            <w:tcMar>
              <w:top w:w="100" w:type="dxa"/>
              <w:left w:w="100" w:type="dxa"/>
              <w:bottom w:w="100" w:type="dxa"/>
              <w:right w:w="100" w:type="dxa"/>
            </w:tcMar>
          </w:tcPr>
          <w:p w14:paraId="7F26A0A1" w14:textId="5322C6AB" w:rsidR="00137F46" w:rsidRPr="0073400D" w:rsidRDefault="00137F46" w:rsidP="00137F46">
            <w:pPr>
              <w:widowControl w:val="0"/>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07ED3455" w14:textId="77777777" w:rsidR="00137F46" w:rsidRPr="0073400D" w:rsidRDefault="00137F46" w:rsidP="00137F46">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31FD4D76" w14:textId="77777777" w:rsidR="00137F46" w:rsidRPr="0073400D" w:rsidRDefault="00137F46" w:rsidP="00137F4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5D9184A0" w14:textId="77777777" w:rsidR="00137F46" w:rsidRPr="0073400D" w:rsidRDefault="00137F46" w:rsidP="00137F4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Hình ảnh</w:t>
            </w:r>
          </w:p>
        </w:tc>
      </w:tr>
      <w:tr w:rsidR="00137F46" w:rsidRPr="0073400D" w14:paraId="59501AB2" w14:textId="77777777" w:rsidTr="00137F46">
        <w:tc>
          <w:tcPr>
            <w:tcW w:w="1812" w:type="dxa"/>
            <w:shd w:val="clear" w:color="auto" w:fill="auto"/>
            <w:tcMar>
              <w:top w:w="100" w:type="dxa"/>
              <w:left w:w="100" w:type="dxa"/>
              <w:bottom w:w="100" w:type="dxa"/>
              <w:right w:w="100" w:type="dxa"/>
            </w:tcMar>
          </w:tcPr>
          <w:p w14:paraId="7A211F5B" w14:textId="77777777" w:rsidR="00137F46" w:rsidRPr="0073400D" w:rsidRDefault="00137F46" w:rsidP="00137F46">
            <w:pPr>
              <w:widowControl w:val="0"/>
              <w:pBdr>
                <w:top w:val="nil"/>
                <w:left w:val="nil"/>
                <w:bottom w:val="nil"/>
                <w:right w:val="nil"/>
                <w:between w:val="nil"/>
              </w:pBdr>
              <w:spacing w:line="360" w:lineRule="auto"/>
              <w:rPr>
                <w:rFonts w:ascii="Times New Roman" w:hAnsi="Times New Roman"/>
              </w:rPr>
            </w:pPr>
            <w:r w:rsidRPr="00E40631">
              <w:rPr>
                <w:rFonts w:ascii="Times New Roman" w:hAnsi="Times New Roman"/>
              </w:rPr>
              <w:t>quantity</w:t>
            </w:r>
          </w:p>
        </w:tc>
        <w:tc>
          <w:tcPr>
            <w:tcW w:w="1812" w:type="dxa"/>
            <w:shd w:val="clear" w:color="auto" w:fill="auto"/>
            <w:tcMar>
              <w:top w:w="100" w:type="dxa"/>
              <w:left w:w="100" w:type="dxa"/>
              <w:bottom w:w="100" w:type="dxa"/>
              <w:right w:w="100" w:type="dxa"/>
            </w:tcMar>
          </w:tcPr>
          <w:p w14:paraId="63BCE50F" w14:textId="034D84CD" w:rsidR="00137F46" w:rsidRPr="0073400D" w:rsidRDefault="00BF1101" w:rsidP="00137F4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Number</w:t>
            </w:r>
          </w:p>
        </w:tc>
        <w:tc>
          <w:tcPr>
            <w:tcW w:w="1813" w:type="dxa"/>
            <w:shd w:val="clear" w:color="auto" w:fill="auto"/>
            <w:tcMar>
              <w:top w:w="100" w:type="dxa"/>
              <w:left w:w="100" w:type="dxa"/>
              <w:bottom w:w="100" w:type="dxa"/>
              <w:right w:w="100" w:type="dxa"/>
            </w:tcMar>
          </w:tcPr>
          <w:p w14:paraId="60AC6C27" w14:textId="77777777" w:rsidR="00137F46" w:rsidRPr="0073400D" w:rsidRDefault="00137F46" w:rsidP="00137F46">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51BE1019" w14:textId="77777777" w:rsidR="00137F46" w:rsidRPr="0073400D" w:rsidRDefault="00137F46" w:rsidP="00137F4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037C798F" w14:textId="77777777" w:rsidR="00137F46" w:rsidRPr="0073400D" w:rsidRDefault="00137F46" w:rsidP="00137F46">
            <w:pPr>
              <w:widowControl w:val="0"/>
              <w:pBdr>
                <w:top w:val="nil"/>
                <w:left w:val="nil"/>
                <w:bottom w:val="nil"/>
                <w:right w:val="nil"/>
                <w:between w:val="nil"/>
              </w:pBdr>
              <w:spacing w:line="360" w:lineRule="auto"/>
              <w:rPr>
                <w:rFonts w:ascii="Times New Roman" w:hAnsi="Times New Roman"/>
              </w:rPr>
            </w:pPr>
            <w:r>
              <w:rPr>
                <w:rFonts w:ascii="Times New Roman" w:hAnsi="Times New Roman"/>
              </w:rPr>
              <w:t>Số lượng</w:t>
            </w:r>
          </w:p>
        </w:tc>
      </w:tr>
      <w:tr w:rsidR="00BF1101" w:rsidRPr="0073400D" w14:paraId="6B69DA89" w14:textId="77777777" w:rsidTr="00137F46">
        <w:tc>
          <w:tcPr>
            <w:tcW w:w="1812" w:type="dxa"/>
            <w:shd w:val="clear" w:color="auto" w:fill="auto"/>
            <w:tcMar>
              <w:top w:w="100" w:type="dxa"/>
              <w:left w:w="100" w:type="dxa"/>
              <w:bottom w:w="100" w:type="dxa"/>
              <w:right w:w="100" w:type="dxa"/>
            </w:tcMar>
          </w:tcPr>
          <w:p w14:paraId="551C21C3" w14:textId="77777777" w:rsidR="00BF1101" w:rsidRPr="0073400D" w:rsidRDefault="00BF1101" w:rsidP="00BF110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Total</w:t>
            </w:r>
          </w:p>
        </w:tc>
        <w:tc>
          <w:tcPr>
            <w:tcW w:w="1812" w:type="dxa"/>
            <w:shd w:val="clear" w:color="auto" w:fill="auto"/>
            <w:tcMar>
              <w:top w:w="100" w:type="dxa"/>
              <w:left w:w="100" w:type="dxa"/>
              <w:bottom w:w="100" w:type="dxa"/>
              <w:right w:w="100" w:type="dxa"/>
            </w:tcMar>
          </w:tcPr>
          <w:p w14:paraId="33482AA7" w14:textId="2D51F208" w:rsidR="00BF1101" w:rsidRPr="0073400D" w:rsidRDefault="00BF1101" w:rsidP="00BF1101">
            <w:pPr>
              <w:widowControl w:val="0"/>
              <w:pBdr>
                <w:top w:val="nil"/>
                <w:left w:val="nil"/>
                <w:bottom w:val="nil"/>
                <w:right w:val="nil"/>
                <w:between w:val="nil"/>
              </w:pBdr>
              <w:spacing w:line="360" w:lineRule="auto"/>
              <w:rPr>
                <w:rFonts w:ascii="Times New Roman" w:hAnsi="Times New Roman"/>
              </w:rPr>
            </w:pPr>
            <w:r w:rsidRPr="00862600">
              <w:rPr>
                <w:rFonts w:ascii="Times New Roman" w:hAnsi="Times New Roman"/>
              </w:rPr>
              <w:t>Number</w:t>
            </w:r>
          </w:p>
        </w:tc>
        <w:tc>
          <w:tcPr>
            <w:tcW w:w="1813" w:type="dxa"/>
            <w:shd w:val="clear" w:color="auto" w:fill="auto"/>
            <w:tcMar>
              <w:top w:w="100" w:type="dxa"/>
              <w:left w:w="100" w:type="dxa"/>
              <w:bottom w:w="100" w:type="dxa"/>
              <w:right w:w="100" w:type="dxa"/>
            </w:tcMar>
          </w:tcPr>
          <w:p w14:paraId="72992953" w14:textId="77777777" w:rsidR="00BF1101" w:rsidRPr="0073400D" w:rsidRDefault="00BF1101" w:rsidP="00BF1101">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78D33B20" w14:textId="77777777" w:rsidR="00BF1101" w:rsidRPr="0073400D" w:rsidRDefault="00BF1101" w:rsidP="00BF1101">
            <w:pPr>
              <w:widowControl w:val="0"/>
              <w:spacing w:line="360" w:lineRule="auto"/>
              <w:rPr>
                <w:rFonts w:ascii="Times New Roman" w:hAnsi="Times New Roman"/>
              </w:rPr>
            </w:pPr>
            <w:r w:rsidRPr="0073400D">
              <w:rPr>
                <w:rFonts w:ascii="Times New Roman" w:hAnsi="Times New Roman"/>
              </w:rPr>
              <w:t>X</w:t>
            </w:r>
          </w:p>
        </w:tc>
        <w:tc>
          <w:tcPr>
            <w:tcW w:w="2191" w:type="dxa"/>
            <w:shd w:val="clear" w:color="auto" w:fill="auto"/>
            <w:tcMar>
              <w:top w:w="100" w:type="dxa"/>
              <w:left w:w="100" w:type="dxa"/>
              <w:bottom w:w="100" w:type="dxa"/>
              <w:right w:w="100" w:type="dxa"/>
            </w:tcMar>
          </w:tcPr>
          <w:p w14:paraId="5A904311" w14:textId="77777777" w:rsidR="00BF1101" w:rsidRPr="0073400D" w:rsidRDefault="00BF1101" w:rsidP="00BF110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Tổng giá tiền</w:t>
            </w:r>
          </w:p>
        </w:tc>
      </w:tr>
      <w:tr w:rsidR="00BF1101" w:rsidRPr="0073400D" w14:paraId="0B8CFF63" w14:textId="77777777" w:rsidTr="00137F46">
        <w:tc>
          <w:tcPr>
            <w:tcW w:w="1812" w:type="dxa"/>
            <w:shd w:val="clear" w:color="auto" w:fill="auto"/>
            <w:tcMar>
              <w:top w:w="100" w:type="dxa"/>
              <w:left w:w="100" w:type="dxa"/>
              <w:bottom w:w="100" w:type="dxa"/>
              <w:right w:w="100" w:type="dxa"/>
            </w:tcMar>
          </w:tcPr>
          <w:p w14:paraId="728FB2C6" w14:textId="77777777" w:rsidR="00BF1101" w:rsidRPr="004413F3" w:rsidRDefault="00BF1101" w:rsidP="00BF110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price</w:t>
            </w:r>
          </w:p>
        </w:tc>
        <w:tc>
          <w:tcPr>
            <w:tcW w:w="1812" w:type="dxa"/>
            <w:shd w:val="clear" w:color="auto" w:fill="auto"/>
            <w:tcMar>
              <w:top w:w="100" w:type="dxa"/>
              <w:left w:w="100" w:type="dxa"/>
              <w:bottom w:w="100" w:type="dxa"/>
              <w:right w:w="100" w:type="dxa"/>
            </w:tcMar>
          </w:tcPr>
          <w:p w14:paraId="0DCA46DA" w14:textId="2489178A" w:rsidR="00BF1101" w:rsidRPr="0073400D" w:rsidRDefault="00BF1101" w:rsidP="00BF1101">
            <w:pPr>
              <w:widowControl w:val="0"/>
              <w:spacing w:line="360" w:lineRule="auto"/>
              <w:rPr>
                <w:rFonts w:ascii="Times New Roman" w:hAnsi="Times New Roman"/>
              </w:rPr>
            </w:pPr>
            <w:r w:rsidRPr="00862600">
              <w:rPr>
                <w:rFonts w:ascii="Times New Roman" w:hAnsi="Times New Roman"/>
              </w:rPr>
              <w:t>Number</w:t>
            </w:r>
          </w:p>
        </w:tc>
        <w:tc>
          <w:tcPr>
            <w:tcW w:w="1813" w:type="dxa"/>
            <w:shd w:val="clear" w:color="auto" w:fill="auto"/>
            <w:tcMar>
              <w:top w:w="100" w:type="dxa"/>
              <w:left w:w="100" w:type="dxa"/>
              <w:bottom w:w="100" w:type="dxa"/>
              <w:right w:w="100" w:type="dxa"/>
            </w:tcMar>
          </w:tcPr>
          <w:p w14:paraId="240CC27C" w14:textId="77777777" w:rsidR="00BF1101" w:rsidRPr="0073400D" w:rsidRDefault="00BF1101" w:rsidP="00BF1101">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188DC5BF" w14:textId="77777777" w:rsidR="00BF1101" w:rsidRDefault="00BF1101" w:rsidP="00BF110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11E7FACB" w14:textId="77777777" w:rsidR="00BF1101" w:rsidRDefault="00BF1101" w:rsidP="00BF110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Giá</w:t>
            </w:r>
          </w:p>
        </w:tc>
      </w:tr>
    </w:tbl>
    <w:p w14:paraId="0E3C63C6" w14:textId="608C1EF7" w:rsidR="005D3E02" w:rsidRDefault="005D3E02" w:rsidP="008C1744">
      <w:pPr>
        <w:spacing w:after="160" w:line="276" w:lineRule="auto"/>
        <w:rPr>
          <w:rFonts w:ascii="Times New Roman" w:hAnsi="Times New Roman"/>
          <w:sz w:val="28"/>
          <w:szCs w:val="28"/>
        </w:rPr>
      </w:pPr>
    </w:p>
    <w:tbl>
      <w:tblPr>
        <w:tblW w:w="9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2"/>
        <w:gridCol w:w="1812"/>
        <w:gridCol w:w="1813"/>
        <w:gridCol w:w="1812"/>
        <w:gridCol w:w="2191"/>
      </w:tblGrid>
      <w:tr w:rsidR="005D3E02" w:rsidRPr="0073400D" w14:paraId="7116F72B" w14:textId="77777777" w:rsidTr="00997AF6">
        <w:trPr>
          <w:trHeight w:val="440"/>
        </w:trPr>
        <w:tc>
          <w:tcPr>
            <w:tcW w:w="9440" w:type="dxa"/>
            <w:gridSpan w:val="5"/>
            <w:shd w:val="clear" w:color="auto" w:fill="auto"/>
            <w:tcMar>
              <w:top w:w="100" w:type="dxa"/>
              <w:left w:w="100" w:type="dxa"/>
              <w:bottom w:w="100" w:type="dxa"/>
              <w:right w:w="100" w:type="dxa"/>
            </w:tcMar>
          </w:tcPr>
          <w:p w14:paraId="09E353EA" w14:textId="31980D9F" w:rsidR="005D3E02" w:rsidRPr="005D3E02" w:rsidRDefault="005D3E02" w:rsidP="00EE2611">
            <w:pPr>
              <w:pStyle w:val="ListParagraph"/>
              <w:widowControl w:val="0"/>
              <w:numPr>
                <w:ilvl w:val="0"/>
                <w:numId w:val="11"/>
              </w:numPr>
              <w:pBdr>
                <w:top w:val="nil"/>
                <w:left w:val="nil"/>
                <w:bottom w:val="nil"/>
                <w:right w:val="nil"/>
                <w:between w:val="nil"/>
              </w:pBdr>
              <w:spacing w:line="360" w:lineRule="auto"/>
              <w:rPr>
                <w:rFonts w:ascii="Times New Roman" w:hAnsi="Times New Roman"/>
                <w:b/>
              </w:rPr>
            </w:pPr>
            <w:r w:rsidRPr="005D3E02">
              <w:rPr>
                <w:rFonts w:ascii="Times New Roman" w:hAnsi="Times New Roman"/>
                <w:b/>
              </w:rPr>
              <w:t>Bảng C</w:t>
            </w:r>
            <w:r>
              <w:rPr>
                <w:rFonts w:ascii="Times New Roman" w:hAnsi="Times New Roman"/>
                <w:b/>
              </w:rPr>
              <w:t>ategory</w:t>
            </w:r>
          </w:p>
        </w:tc>
      </w:tr>
      <w:tr w:rsidR="005D3E02" w:rsidRPr="0073400D" w14:paraId="0BB78E31" w14:textId="77777777" w:rsidTr="00997AF6">
        <w:tc>
          <w:tcPr>
            <w:tcW w:w="1812" w:type="dxa"/>
            <w:shd w:val="clear" w:color="auto" w:fill="auto"/>
            <w:tcMar>
              <w:top w:w="100" w:type="dxa"/>
              <w:left w:w="100" w:type="dxa"/>
              <w:bottom w:w="100" w:type="dxa"/>
              <w:right w:w="100" w:type="dxa"/>
            </w:tcMar>
          </w:tcPr>
          <w:p w14:paraId="1915318C" w14:textId="77777777" w:rsidR="005D3E02" w:rsidRPr="0073400D" w:rsidRDefault="005D3E02" w:rsidP="00997AF6">
            <w:pPr>
              <w:widowControl w:val="0"/>
              <w:spacing w:line="360" w:lineRule="auto"/>
              <w:rPr>
                <w:rFonts w:ascii="Times New Roman" w:hAnsi="Times New Roman"/>
                <w:b/>
              </w:rPr>
            </w:pPr>
            <w:r w:rsidRPr="0073400D">
              <w:rPr>
                <w:rFonts w:ascii="Times New Roman" w:hAnsi="Times New Roman"/>
                <w:b/>
              </w:rPr>
              <w:t>Name</w:t>
            </w:r>
          </w:p>
        </w:tc>
        <w:tc>
          <w:tcPr>
            <w:tcW w:w="1812" w:type="dxa"/>
            <w:shd w:val="clear" w:color="auto" w:fill="auto"/>
            <w:tcMar>
              <w:top w:w="100" w:type="dxa"/>
              <w:left w:w="100" w:type="dxa"/>
              <w:bottom w:w="100" w:type="dxa"/>
              <w:right w:w="100" w:type="dxa"/>
            </w:tcMar>
          </w:tcPr>
          <w:p w14:paraId="5D1A8453" w14:textId="77777777" w:rsidR="005D3E02" w:rsidRPr="0073400D" w:rsidRDefault="005D3E02" w:rsidP="00997AF6">
            <w:pPr>
              <w:widowControl w:val="0"/>
              <w:spacing w:line="360" w:lineRule="auto"/>
              <w:rPr>
                <w:rFonts w:ascii="Times New Roman" w:hAnsi="Times New Roman"/>
                <w:b/>
              </w:rPr>
            </w:pPr>
            <w:r w:rsidRPr="0073400D">
              <w:rPr>
                <w:rFonts w:ascii="Times New Roman" w:hAnsi="Times New Roman"/>
                <w:b/>
              </w:rPr>
              <w:t>Type</w:t>
            </w:r>
          </w:p>
        </w:tc>
        <w:tc>
          <w:tcPr>
            <w:tcW w:w="1813" w:type="dxa"/>
            <w:shd w:val="clear" w:color="auto" w:fill="auto"/>
            <w:tcMar>
              <w:top w:w="100" w:type="dxa"/>
              <w:left w:w="100" w:type="dxa"/>
              <w:bottom w:w="100" w:type="dxa"/>
              <w:right w:w="100" w:type="dxa"/>
            </w:tcMar>
          </w:tcPr>
          <w:p w14:paraId="5D535465" w14:textId="77777777" w:rsidR="005D3E02" w:rsidRPr="0073400D" w:rsidRDefault="005D3E02" w:rsidP="00997AF6">
            <w:pPr>
              <w:widowControl w:val="0"/>
              <w:spacing w:line="360" w:lineRule="auto"/>
              <w:rPr>
                <w:rFonts w:ascii="Times New Roman" w:hAnsi="Times New Roman"/>
                <w:b/>
              </w:rPr>
            </w:pPr>
            <w:r w:rsidRPr="0073400D">
              <w:rPr>
                <w:rFonts w:ascii="Times New Roman" w:hAnsi="Times New Roman"/>
                <w:b/>
              </w:rPr>
              <w:t>Key</w:t>
            </w:r>
          </w:p>
        </w:tc>
        <w:tc>
          <w:tcPr>
            <w:tcW w:w="1812" w:type="dxa"/>
            <w:shd w:val="clear" w:color="auto" w:fill="auto"/>
            <w:tcMar>
              <w:top w:w="100" w:type="dxa"/>
              <w:left w:w="100" w:type="dxa"/>
              <w:bottom w:w="100" w:type="dxa"/>
              <w:right w:w="100" w:type="dxa"/>
            </w:tcMar>
          </w:tcPr>
          <w:p w14:paraId="60D98446" w14:textId="77777777" w:rsidR="005D3E02" w:rsidRPr="0073400D" w:rsidRDefault="005D3E02" w:rsidP="00997AF6">
            <w:pPr>
              <w:widowControl w:val="0"/>
              <w:spacing w:line="360" w:lineRule="auto"/>
              <w:rPr>
                <w:rFonts w:ascii="Times New Roman" w:hAnsi="Times New Roman"/>
                <w:b/>
              </w:rPr>
            </w:pPr>
            <w:r w:rsidRPr="0073400D">
              <w:rPr>
                <w:rFonts w:ascii="Times New Roman" w:hAnsi="Times New Roman"/>
                <w:b/>
              </w:rPr>
              <w:t>Not null</w:t>
            </w:r>
          </w:p>
        </w:tc>
        <w:tc>
          <w:tcPr>
            <w:tcW w:w="2191" w:type="dxa"/>
            <w:shd w:val="clear" w:color="auto" w:fill="auto"/>
            <w:tcMar>
              <w:top w:w="100" w:type="dxa"/>
              <w:left w:w="100" w:type="dxa"/>
              <w:bottom w:w="100" w:type="dxa"/>
              <w:right w:w="100" w:type="dxa"/>
            </w:tcMar>
          </w:tcPr>
          <w:p w14:paraId="13B46C9D" w14:textId="77777777" w:rsidR="005D3E02" w:rsidRPr="0073400D" w:rsidRDefault="005D3E02" w:rsidP="00997AF6">
            <w:pPr>
              <w:widowControl w:val="0"/>
              <w:spacing w:line="360" w:lineRule="auto"/>
              <w:rPr>
                <w:rFonts w:ascii="Times New Roman" w:hAnsi="Times New Roman"/>
                <w:b/>
              </w:rPr>
            </w:pPr>
            <w:r w:rsidRPr="0073400D">
              <w:rPr>
                <w:rFonts w:ascii="Times New Roman" w:hAnsi="Times New Roman"/>
                <w:b/>
              </w:rPr>
              <w:t>Description</w:t>
            </w:r>
          </w:p>
        </w:tc>
      </w:tr>
      <w:tr w:rsidR="00BF1101" w:rsidRPr="0073400D" w14:paraId="044249F2" w14:textId="77777777" w:rsidTr="00997AF6">
        <w:tc>
          <w:tcPr>
            <w:tcW w:w="1812" w:type="dxa"/>
            <w:shd w:val="clear" w:color="auto" w:fill="auto"/>
            <w:tcMar>
              <w:top w:w="100" w:type="dxa"/>
              <w:left w:w="100" w:type="dxa"/>
              <w:bottom w:w="100" w:type="dxa"/>
              <w:right w:w="100" w:type="dxa"/>
            </w:tcMar>
          </w:tcPr>
          <w:p w14:paraId="009C61CD" w14:textId="2B8D0DBB" w:rsidR="00BF1101" w:rsidRDefault="00BF1101" w:rsidP="00BF1101">
            <w:pPr>
              <w:widowControl w:val="0"/>
              <w:pBdr>
                <w:top w:val="nil"/>
                <w:left w:val="nil"/>
                <w:bottom w:val="nil"/>
                <w:right w:val="nil"/>
                <w:between w:val="nil"/>
              </w:pBdr>
              <w:spacing w:line="360" w:lineRule="auto"/>
              <w:rPr>
                <w:rFonts w:ascii="Times New Roman" w:hAnsi="Times New Roman"/>
              </w:rPr>
            </w:pPr>
            <w:r>
              <w:rPr>
                <w:rFonts w:ascii="Times New Roman" w:hAnsi="Times New Roman"/>
                <w:lang w:val="vi-VN"/>
              </w:rPr>
              <w:t>_</w:t>
            </w:r>
            <w:r>
              <w:rPr>
                <w:rFonts w:ascii="Times New Roman" w:hAnsi="Times New Roman"/>
              </w:rPr>
              <w:t>id</w:t>
            </w:r>
          </w:p>
        </w:tc>
        <w:tc>
          <w:tcPr>
            <w:tcW w:w="1812" w:type="dxa"/>
            <w:shd w:val="clear" w:color="auto" w:fill="auto"/>
            <w:tcMar>
              <w:top w:w="100" w:type="dxa"/>
              <w:left w:w="100" w:type="dxa"/>
              <w:bottom w:w="100" w:type="dxa"/>
              <w:right w:w="100" w:type="dxa"/>
            </w:tcMar>
          </w:tcPr>
          <w:p w14:paraId="0A60B610" w14:textId="5D548464" w:rsidR="00BF1101" w:rsidRPr="0073400D" w:rsidRDefault="00BF1101" w:rsidP="00BF1101">
            <w:pPr>
              <w:widowControl w:val="0"/>
              <w:spacing w:line="360" w:lineRule="auto"/>
              <w:rPr>
                <w:rFonts w:ascii="Times New Roman" w:hAnsi="Times New Roman"/>
              </w:rPr>
            </w:pPr>
            <w:r>
              <w:rPr>
                <w:rFonts w:ascii="Times New Roman" w:hAnsi="Times New Roman"/>
              </w:rPr>
              <w:t>objectId</w:t>
            </w:r>
          </w:p>
        </w:tc>
        <w:tc>
          <w:tcPr>
            <w:tcW w:w="1813" w:type="dxa"/>
            <w:shd w:val="clear" w:color="auto" w:fill="auto"/>
            <w:tcMar>
              <w:top w:w="100" w:type="dxa"/>
              <w:left w:w="100" w:type="dxa"/>
              <w:bottom w:w="100" w:type="dxa"/>
              <w:right w:w="100" w:type="dxa"/>
            </w:tcMar>
          </w:tcPr>
          <w:p w14:paraId="3B354D52" w14:textId="0E67D8C8" w:rsidR="00BF1101" w:rsidRPr="0073400D" w:rsidRDefault="00BF1101" w:rsidP="00BF110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PK</w:t>
            </w:r>
          </w:p>
        </w:tc>
        <w:tc>
          <w:tcPr>
            <w:tcW w:w="1812" w:type="dxa"/>
            <w:shd w:val="clear" w:color="auto" w:fill="auto"/>
            <w:tcMar>
              <w:top w:w="100" w:type="dxa"/>
              <w:left w:w="100" w:type="dxa"/>
              <w:bottom w:w="100" w:type="dxa"/>
              <w:right w:w="100" w:type="dxa"/>
            </w:tcMar>
          </w:tcPr>
          <w:p w14:paraId="06E4090A" w14:textId="40F42C13" w:rsidR="00BF1101" w:rsidRPr="0073400D" w:rsidRDefault="00BF1101" w:rsidP="00BF110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753B6FF0" w14:textId="724BB050" w:rsidR="00BF1101" w:rsidRDefault="00BF1101" w:rsidP="00BF110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Khóa chính</w:t>
            </w:r>
          </w:p>
        </w:tc>
      </w:tr>
      <w:tr w:rsidR="00BF1101" w:rsidRPr="0073400D" w14:paraId="1FAB05EA" w14:textId="77777777" w:rsidTr="00997AF6">
        <w:tc>
          <w:tcPr>
            <w:tcW w:w="1812" w:type="dxa"/>
            <w:shd w:val="clear" w:color="auto" w:fill="auto"/>
            <w:tcMar>
              <w:top w:w="100" w:type="dxa"/>
              <w:left w:w="100" w:type="dxa"/>
              <w:bottom w:w="100" w:type="dxa"/>
              <w:right w:w="100" w:type="dxa"/>
            </w:tcMar>
          </w:tcPr>
          <w:p w14:paraId="0E17D9B7" w14:textId="45C3769D" w:rsidR="00BF1101" w:rsidRPr="0073400D" w:rsidRDefault="00BF1101" w:rsidP="00BF110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CateImg</w:t>
            </w:r>
          </w:p>
        </w:tc>
        <w:tc>
          <w:tcPr>
            <w:tcW w:w="1812" w:type="dxa"/>
            <w:shd w:val="clear" w:color="auto" w:fill="auto"/>
            <w:tcMar>
              <w:top w:w="100" w:type="dxa"/>
              <w:left w:w="100" w:type="dxa"/>
              <w:bottom w:w="100" w:type="dxa"/>
              <w:right w:w="100" w:type="dxa"/>
            </w:tcMar>
          </w:tcPr>
          <w:p w14:paraId="440806DD" w14:textId="2A767265" w:rsidR="00BF1101" w:rsidRPr="0073400D" w:rsidRDefault="00BF1101" w:rsidP="00BF1101">
            <w:pPr>
              <w:widowControl w:val="0"/>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02FC2DC5" w14:textId="3BA1C2ED" w:rsidR="00BF1101" w:rsidRPr="0073400D" w:rsidRDefault="00BF1101" w:rsidP="00BF1101">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1F749E1C" w14:textId="23F70638" w:rsidR="00BF1101" w:rsidRPr="0073400D" w:rsidRDefault="00BF1101" w:rsidP="00BF1101">
            <w:pPr>
              <w:widowControl w:val="0"/>
              <w:pBdr>
                <w:top w:val="nil"/>
                <w:left w:val="nil"/>
                <w:bottom w:val="nil"/>
                <w:right w:val="nil"/>
                <w:between w:val="nil"/>
              </w:pBdr>
              <w:spacing w:line="360" w:lineRule="auto"/>
              <w:rPr>
                <w:rFonts w:ascii="Times New Roman" w:hAnsi="Times New Roman"/>
              </w:rPr>
            </w:pPr>
          </w:p>
        </w:tc>
        <w:tc>
          <w:tcPr>
            <w:tcW w:w="2191" w:type="dxa"/>
            <w:shd w:val="clear" w:color="auto" w:fill="auto"/>
            <w:tcMar>
              <w:top w:w="100" w:type="dxa"/>
              <w:left w:w="100" w:type="dxa"/>
              <w:bottom w:w="100" w:type="dxa"/>
              <w:right w:w="100" w:type="dxa"/>
            </w:tcMar>
          </w:tcPr>
          <w:p w14:paraId="57E24CD9" w14:textId="77777777" w:rsidR="00BF1101" w:rsidRPr="0073400D" w:rsidRDefault="00BF1101" w:rsidP="00BF110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Hình ảnh</w:t>
            </w:r>
          </w:p>
        </w:tc>
      </w:tr>
      <w:tr w:rsidR="00BF1101" w:rsidRPr="0073400D" w14:paraId="3319C9B7" w14:textId="77777777" w:rsidTr="00997AF6">
        <w:tc>
          <w:tcPr>
            <w:tcW w:w="1812" w:type="dxa"/>
            <w:shd w:val="clear" w:color="auto" w:fill="auto"/>
            <w:tcMar>
              <w:top w:w="100" w:type="dxa"/>
              <w:left w:w="100" w:type="dxa"/>
              <w:bottom w:w="100" w:type="dxa"/>
              <w:right w:w="100" w:type="dxa"/>
            </w:tcMar>
          </w:tcPr>
          <w:p w14:paraId="2C66AB8A" w14:textId="77777777" w:rsidR="00BF1101" w:rsidRPr="0073400D" w:rsidRDefault="00BF1101" w:rsidP="00BF110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title</w:t>
            </w:r>
          </w:p>
        </w:tc>
        <w:tc>
          <w:tcPr>
            <w:tcW w:w="1812" w:type="dxa"/>
            <w:shd w:val="clear" w:color="auto" w:fill="auto"/>
            <w:tcMar>
              <w:top w:w="100" w:type="dxa"/>
              <w:left w:w="100" w:type="dxa"/>
              <w:bottom w:w="100" w:type="dxa"/>
              <w:right w:w="100" w:type="dxa"/>
            </w:tcMar>
          </w:tcPr>
          <w:p w14:paraId="79CF8B52" w14:textId="6F200C24" w:rsidR="00BF1101" w:rsidRPr="0073400D" w:rsidRDefault="00BF1101" w:rsidP="00BF1101">
            <w:pPr>
              <w:widowControl w:val="0"/>
              <w:pBdr>
                <w:top w:val="nil"/>
                <w:left w:val="nil"/>
                <w:bottom w:val="nil"/>
                <w:right w:val="nil"/>
                <w:between w:val="nil"/>
              </w:pBdr>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2A20BFDA" w14:textId="77777777" w:rsidR="00BF1101" w:rsidRPr="0073400D" w:rsidRDefault="00BF1101" w:rsidP="00BF1101">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456CD9CC" w14:textId="77777777" w:rsidR="00BF1101" w:rsidRPr="0073400D" w:rsidRDefault="00BF1101" w:rsidP="00BF1101">
            <w:pPr>
              <w:widowControl w:val="0"/>
              <w:pBdr>
                <w:top w:val="nil"/>
                <w:left w:val="nil"/>
                <w:bottom w:val="nil"/>
                <w:right w:val="nil"/>
                <w:between w:val="nil"/>
              </w:pBdr>
              <w:spacing w:line="360" w:lineRule="auto"/>
              <w:rPr>
                <w:rFonts w:ascii="Times New Roman" w:hAnsi="Times New Roman"/>
              </w:rPr>
            </w:pPr>
          </w:p>
        </w:tc>
        <w:tc>
          <w:tcPr>
            <w:tcW w:w="2191" w:type="dxa"/>
            <w:shd w:val="clear" w:color="auto" w:fill="auto"/>
            <w:tcMar>
              <w:top w:w="100" w:type="dxa"/>
              <w:left w:w="100" w:type="dxa"/>
              <w:bottom w:w="100" w:type="dxa"/>
              <w:right w:w="100" w:type="dxa"/>
            </w:tcMar>
          </w:tcPr>
          <w:p w14:paraId="7BEC4B83" w14:textId="7323DE9B" w:rsidR="00BF1101" w:rsidRPr="00BF1101" w:rsidRDefault="00BF1101" w:rsidP="00BF1101">
            <w:pPr>
              <w:widowControl w:val="0"/>
              <w:pBdr>
                <w:top w:val="nil"/>
                <w:left w:val="nil"/>
                <w:bottom w:val="nil"/>
                <w:right w:val="nil"/>
                <w:between w:val="nil"/>
              </w:pBdr>
              <w:spacing w:line="360" w:lineRule="auto"/>
              <w:rPr>
                <w:rFonts w:ascii="Times New Roman" w:hAnsi="Times New Roman"/>
                <w:lang w:val="vi-VN"/>
              </w:rPr>
            </w:pPr>
            <w:r>
              <w:rPr>
                <w:rFonts w:ascii="Times New Roman" w:hAnsi="Times New Roman"/>
              </w:rPr>
              <w:t>Tiêu</w:t>
            </w:r>
            <w:r>
              <w:rPr>
                <w:rFonts w:ascii="Times New Roman" w:hAnsi="Times New Roman"/>
                <w:lang w:val="vi-VN"/>
              </w:rPr>
              <w:t xml:space="preserve"> đề</w:t>
            </w:r>
          </w:p>
        </w:tc>
      </w:tr>
    </w:tbl>
    <w:p w14:paraId="487AC88C" w14:textId="0ED128FB" w:rsidR="00520C8F" w:rsidRDefault="00520C8F" w:rsidP="008C1744">
      <w:pPr>
        <w:spacing w:after="160" w:line="276" w:lineRule="auto"/>
        <w:rPr>
          <w:rFonts w:ascii="Times New Roman" w:hAnsi="Times New Roman"/>
          <w:sz w:val="28"/>
          <w:szCs w:val="28"/>
        </w:rPr>
      </w:pPr>
    </w:p>
    <w:tbl>
      <w:tblPr>
        <w:tblW w:w="9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2"/>
        <w:gridCol w:w="1812"/>
        <w:gridCol w:w="1813"/>
        <w:gridCol w:w="1812"/>
        <w:gridCol w:w="2191"/>
      </w:tblGrid>
      <w:tr w:rsidR="00BF1101" w:rsidRPr="0073400D" w14:paraId="197A65B9" w14:textId="77777777" w:rsidTr="00FC62BE">
        <w:trPr>
          <w:trHeight w:val="440"/>
        </w:trPr>
        <w:tc>
          <w:tcPr>
            <w:tcW w:w="9440" w:type="dxa"/>
            <w:gridSpan w:val="5"/>
            <w:shd w:val="clear" w:color="auto" w:fill="auto"/>
            <w:tcMar>
              <w:top w:w="100" w:type="dxa"/>
              <w:left w:w="100" w:type="dxa"/>
              <w:bottom w:w="100" w:type="dxa"/>
              <w:right w:w="100" w:type="dxa"/>
            </w:tcMar>
          </w:tcPr>
          <w:p w14:paraId="5824DE8B" w14:textId="70911A85" w:rsidR="00BF1101" w:rsidRPr="00BF1101" w:rsidRDefault="00BF1101" w:rsidP="00EE2611">
            <w:pPr>
              <w:pStyle w:val="ListParagraph"/>
              <w:widowControl w:val="0"/>
              <w:numPr>
                <w:ilvl w:val="0"/>
                <w:numId w:val="11"/>
              </w:numPr>
              <w:pBdr>
                <w:top w:val="nil"/>
                <w:left w:val="nil"/>
                <w:bottom w:val="nil"/>
                <w:right w:val="nil"/>
                <w:between w:val="nil"/>
              </w:pBdr>
              <w:spacing w:line="360" w:lineRule="auto"/>
              <w:rPr>
                <w:rFonts w:ascii="Times New Roman" w:hAnsi="Times New Roman"/>
                <w:b/>
              </w:rPr>
            </w:pPr>
            <w:r w:rsidRPr="00BF1101">
              <w:rPr>
                <w:rFonts w:ascii="Times New Roman" w:hAnsi="Times New Roman"/>
                <w:b/>
              </w:rPr>
              <w:t xml:space="preserve">Bảng </w:t>
            </w:r>
            <w:r>
              <w:rPr>
                <w:rFonts w:ascii="Times New Roman" w:hAnsi="Times New Roman"/>
                <w:b/>
              </w:rPr>
              <w:t>N</w:t>
            </w:r>
            <w:r w:rsidRPr="00BF1101">
              <w:rPr>
                <w:rFonts w:ascii="Times New Roman" w:hAnsi="Times New Roman"/>
                <w:b/>
              </w:rPr>
              <w:t>otification</w:t>
            </w:r>
          </w:p>
        </w:tc>
      </w:tr>
      <w:tr w:rsidR="00BF1101" w:rsidRPr="0073400D" w14:paraId="70CA286C" w14:textId="77777777" w:rsidTr="00FC62BE">
        <w:tc>
          <w:tcPr>
            <w:tcW w:w="1812" w:type="dxa"/>
            <w:shd w:val="clear" w:color="auto" w:fill="auto"/>
            <w:tcMar>
              <w:top w:w="100" w:type="dxa"/>
              <w:left w:w="100" w:type="dxa"/>
              <w:bottom w:w="100" w:type="dxa"/>
              <w:right w:w="100" w:type="dxa"/>
            </w:tcMar>
          </w:tcPr>
          <w:p w14:paraId="079D1AEA" w14:textId="77777777" w:rsidR="00BF1101" w:rsidRPr="0073400D" w:rsidRDefault="00BF1101" w:rsidP="00FC62BE">
            <w:pPr>
              <w:widowControl w:val="0"/>
              <w:spacing w:line="360" w:lineRule="auto"/>
              <w:rPr>
                <w:rFonts w:ascii="Times New Roman" w:hAnsi="Times New Roman"/>
                <w:b/>
              </w:rPr>
            </w:pPr>
            <w:r w:rsidRPr="0073400D">
              <w:rPr>
                <w:rFonts w:ascii="Times New Roman" w:hAnsi="Times New Roman"/>
                <w:b/>
              </w:rPr>
              <w:t>Name</w:t>
            </w:r>
          </w:p>
        </w:tc>
        <w:tc>
          <w:tcPr>
            <w:tcW w:w="1812" w:type="dxa"/>
            <w:shd w:val="clear" w:color="auto" w:fill="auto"/>
            <w:tcMar>
              <w:top w:w="100" w:type="dxa"/>
              <w:left w:w="100" w:type="dxa"/>
              <w:bottom w:w="100" w:type="dxa"/>
              <w:right w:w="100" w:type="dxa"/>
            </w:tcMar>
          </w:tcPr>
          <w:p w14:paraId="311E3908" w14:textId="77777777" w:rsidR="00BF1101" w:rsidRPr="0073400D" w:rsidRDefault="00BF1101" w:rsidP="00FC62BE">
            <w:pPr>
              <w:widowControl w:val="0"/>
              <w:spacing w:line="360" w:lineRule="auto"/>
              <w:rPr>
                <w:rFonts w:ascii="Times New Roman" w:hAnsi="Times New Roman"/>
                <w:b/>
              </w:rPr>
            </w:pPr>
            <w:r w:rsidRPr="0073400D">
              <w:rPr>
                <w:rFonts w:ascii="Times New Roman" w:hAnsi="Times New Roman"/>
                <w:b/>
              </w:rPr>
              <w:t>Type</w:t>
            </w:r>
          </w:p>
        </w:tc>
        <w:tc>
          <w:tcPr>
            <w:tcW w:w="1813" w:type="dxa"/>
            <w:shd w:val="clear" w:color="auto" w:fill="auto"/>
            <w:tcMar>
              <w:top w:w="100" w:type="dxa"/>
              <w:left w:w="100" w:type="dxa"/>
              <w:bottom w:w="100" w:type="dxa"/>
              <w:right w:w="100" w:type="dxa"/>
            </w:tcMar>
          </w:tcPr>
          <w:p w14:paraId="6F7EC052" w14:textId="77777777" w:rsidR="00BF1101" w:rsidRPr="0073400D" w:rsidRDefault="00BF1101" w:rsidP="00FC62BE">
            <w:pPr>
              <w:widowControl w:val="0"/>
              <w:spacing w:line="360" w:lineRule="auto"/>
              <w:rPr>
                <w:rFonts w:ascii="Times New Roman" w:hAnsi="Times New Roman"/>
                <w:b/>
              </w:rPr>
            </w:pPr>
            <w:r w:rsidRPr="0073400D">
              <w:rPr>
                <w:rFonts w:ascii="Times New Roman" w:hAnsi="Times New Roman"/>
                <w:b/>
              </w:rPr>
              <w:t>Key</w:t>
            </w:r>
          </w:p>
        </w:tc>
        <w:tc>
          <w:tcPr>
            <w:tcW w:w="1812" w:type="dxa"/>
            <w:shd w:val="clear" w:color="auto" w:fill="auto"/>
            <w:tcMar>
              <w:top w:w="100" w:type="dxa"/>
              <w:left w:w="100" w:type="dxa"/>
              <w:bottom w:w="100" w:type="dxa"/>
              <w:right w:w="100" w:type="dxa"/>
            </w:tcMar>
          </w:tcPr>
          <w:p w14:paraId="6CA4F083" w14:textId="77777777" w:rsidR="00BF1101" w:rsidRPr="0073400D" w:rsidRDefault="00BF1101" w:rsidP="00FC62BE">
            <w:pPr>
              <w:widowControl w:val="0"/>
              <w:spacing w:line="360" w:lineRule="auto"/>
              <w:rPr>
                <w:rFonts w:ascii="Times New Roman" w:hAnsi="Times New Roman"/>
                <w:b/>
              </w:rPr>
            </w:pPr>
            <w:r w:rsidRPr="0073400D">
              <w:rPr>
                <w:rFonts w:ascii="Times New Roman" w:hAnsi="Times New Roman"/>
                <w:b/>
              </w:rPr>
              <w:t>Not null</w:t>
            </w:r>
          </w:p>
        </w:tc>
        <w:tc>
          <w:tcPr>
            <w:tcW w:w="2191" w:type="dxa"/>
            <w:shd w:val="clear" w:color="auto" w:fill="auto"/>
            <w:tcMar>
              <w:top w:w="100" w:type="dxa"/>
              <w:left w:w="100" w:type="dxa"/>
              <w:bottom w:w="100" w:type="dxa"/>
              <w:right w:w="100" w:type="dxa"/>
            </w:tcMar>
          </w:tcPr>
          <w:p w14:paraId="0EABD2FF" w14:textId="77777777" w:rsidR="00BF1101" w:rsidRPr="0073400D" w:rsidRDefault="00BF1101" w:rsidP="00FC62BE">
            <w:pPr>
              <w:widowControl w:val="0"/>
              <w:spacing w:line="360" w:lineRule="auto"/>
              <w:rPr>
                <w:rFonts w:ascii="Times New Roman" w:hAnsi="Times New Roman"/>
                <w:b/>
              </w:rPr>
            </w:pPr>
            <w:r w:rsidRPr="0073400D">
              <w:rPr>
                <w:rFonts w:ascii="Times New Roman" w:hAnsi="Times New Roman"/>
                <w:b/>
              </w:rPr>
              <w:t>Description</w:t>
            </w:r>
          </w:p>
        </w:tc>
      </w:tr>
      <w:tr w:rsidR="00BF1101" w14:paraId="12241981" w14:textId="77777777" w:rsidTr="00FC62BE">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DA262" w14:textId="77777777" w:rsidR="00BF1101" w:rsidRDefault="00BF1101" w:rsidP="00FC62BE">
            <w:pPr>
              <w:widowControl w:val="0"/>
              <w:spacing w:line="360" w:lineRule="auto"/>
              <w:rPr>
                <w:rFonts w:ascii="Times New Roman" w:hAnsi="Times New Roman"/>
              </w:rPr>
            </w:pPr>
            <w:r>
              <w:rPr>
                <w:rFonts w:ascii="Times New Roman" w:hAnsi="Times New Roman"/>
                <w:lang w:val="vi-VN"/>
              </w:rPr>
              <w:lastRenderedPageBreak/>
              <w:t>_</w:t>
            </w:r>
            <w:r>
              <w:rPr>
                <w:rFonts w:ascii="Times New Roman" w:hAnsi="Times New Roman"/>
              </w:rPr>
              <w:t>id</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B59D9" w14:textId="77777777" w:rsidR="00BF1101" w:rsidRDefault="00BF1101" w:rsidP="00FC62BE">
            <w:pPr>
              <w:widowControl w:val="0"/>
              <w:spacing w:line="360" w:lineRule="auto"/>
              <w:rPr>
                <w:rFonts w:ascii="Times New Roman" w:hAnsi="Times New Roman"/>
              </w:rPr>
            </w:pPr>
            <w:r>
              <w:rPr>
                <w:rFonts w:ascii="Times New Roman" w:hAnsi="Times New Roman"/>
              </w:rPr>
              <w:t>objectId</w:t>
            </w:r>
          </w:p>
        </w:tc>
        <w:tc>
          <w:tcPr>
            <w:tcW w:w="1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2C847" w14:textId="77777777" w:rsidR="00BF1101" w:rsidRDefault="00BF1101" w:rsidP="00FC62BE">
            <w:pPr>
              <w:widowControl w:val="0"/>
              <w:spacing w:line="360" w:lineRule="auto"/>
              <w:rPr>
                <w:rFonts w:ascii="Times New Roman" w:hAnsi="Times New Roman"/>
              </w:rPr>
            </w:pPr>
            <w:r>
              <w:rPr>
                <w:rFonts w:ascii="Times New Roman" w:hAnsi="Times New Roman"/>
              </w:rPr>
              <w:t>PK</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A1BBE" w14:textId="77777777" w:rsidR="00BF1101" w:rsidRDefault="00BF1101" w:rsidP="00FC62BE">
            <w:pPr>
              <w:widowControl w:val="0"/>
              <w:spacing w:line="360" w:lineRule="auto"/>
              <w:rPr>
                <w:rFonts w:ascii="Times New Roman" w:hAnsi="Times New Roman"/>
              </w:rPr>
            </w:pPr>
            <w:r>
              <w:rPr>
                <w:rFonts w:ascii="Times New Roman" w:hAnsi="Times New Roman"/>
              </w:rPr>
              <w:t>X</w:t>
            </w:r>
          </w:p>
        </w:tc>
        <w:tc>
          <w:tcPr>
            <w:tcW w:w="2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71A97" w14:textId="77777777" w:rsidR="00BF1101" w:rsidRDefault="00BF1101" w:rsidP="00FC62BE">
            <w:pPr>
              <w:widowControl w:val="0"/>
              <w:spacing w:line="360" w:lineRule="auto"/>
              <w:rPr>
                <w:rFonts w:ascii="Times New Roman" w:hAnsi="Times New Roman"/>
              </w:rPr>
            </w:pPr>
            <w:r>
              <w:rPr>
                <w:rFonts w:ascii="Times New Roman" w:hAnsi="Times New Roman"/>
              </w:rPr>
              <w:t>Khóa chính</w:t>
            </w:r>
          </w:p>
        </w:tc>
      </w:tr>
      <w:tr w:rsidR="00BF1101" w:rsidRPr="0073400D" w14:paraId="3CFEE4E7" w14:textId="77777777" w:rsidTr="00FC62BE">
        <w:tc>
          <w:tcPr>
            <w:tcW w:w="1812" w:type="dxa"/>
            <w:shd w:val="clear" w:color="auto" w:fill="auto"/>
            <w:tcMar>
              <w:top w:w="100" w:type="dxa"/>
              <w:left w:w="100" w:type="dxa"/>
              <w:bottom w:w="100" w:type="dxa"/>
              <w:right w:w="100" w:type="dxa"/>
            </w:tcMar>
          </w:tcPr>
          <w:p w14:paraId="0DF32D14" w14:textId="77777777" w:rsidR="00BF1101" w:rsidRPr="0073400D" w:rsidRDefault="00BF1101" w:rsidP="00FC62BE">
            <w:pPr>
              <w:widowControl w:val="0"/>
              <w:pBdr>
                <w:top w:val="nil"/>
                <w:left w:val="nil"/>
                <w:bottom w:val="nil"/>
                <w:right w:val="nil"/>
                <w:between w:val="nil"/>
              </w:pBdr>
              <w:spacing w:line="360" w:lineRule="auto"/>
              <w:rPr>
                <w:rFonts w:ascii="Times New Roman" w:hAnsi="Times New Roman"/>
              </w:rPr>
            </w:pPr>
            <w:r>
              <w:rPr>
                <w:rFonts w:ascii="Times New Roman" w:hAnsi="Times New Roman"/>
              </w:rPr>
              <w:t>userI</w:t>
            </w:r>
            <w:r w:rsidRPr="0073400D">
              <w:rPr>
                <w:rFonts w:ascii="Times New Roman" w:hAnsi="Times New Roman"/>
              </w:rPr>
              <w:t>d</w:t>
            </w:r>
          </w:p>
        </w:tc>
        <w:tc>
          <w:tcPr>
            <w:tcW w:w="1812" w:type="dxa"/>
            <w:shd w:val="clear" w:color="auto" w:fill="auto"/>
            <w:tcMar>
              <w:top w:w="100" w:type="dxa"/>
              <w:left w:w="100" w:type="dxa"/>
              <w:bottom w:w="100" w:type="dxa"/>
              <w:right w:w="100" w:type="dxa"/>
            </w:tcMar>
          </w:tcPr>
          <w:p w14:paraId="4515091E" w14:textId="77777777" w:rsidR="00BF1101" w:rsidRPr="0073400D" w:rsidRDefault="00BF1101" w:rsidP="00FC62BE">
            <w:pPr>
              <w:widowControl w:val="0"/>
              <w:pBdr>
                <w:top w:val="nil"/>
                <w:left w:val="nil"/>
                <w:bottom w:val="nil"/>
                <w:right w:val="nil"/>
                <w:between w:val="nil"/>
              </w:pBdr>
              <w:spacing w:line="360" w:lineRule="auto"/>
              <w:rPr>
                <w:rFonts w:ascii="Times New Roman" w:hAnsi="Times New Roman"/>
              </w:rPr>
            </w:pPr>
            <w:r>
              <w:rPr>
                <w:rFonts w:ascii="Times New Roman" w:hAnsi="Times New Roman"/>
              </w:rPr>
              <w:t>objectId</w:t>
            </w:r>
          </w:p>
        </w:tc>
        <w:tc>
          <w:tcPr>
            <w:tcW w:w="1813" w:type="dxa"/>
            <w:shd w:val="clear" w:color="auto" w:fill="auto"/>
            <w:tcMar>
              <w:top w:w="100" w:type="dxa"/>
              <w:left w:w="100" w:type="dxa"/>
              <w:bottom w:w="100" w:type="dxa"/>
              <w:right w:w="100" w:type="dxa"/>
            </w:tcMar>
          </w:tcPr>
          <w:p w14:paraId="530BAE39" w14:textId="77777777" w:rsidR="00BF1101" w:rsidRPr="0073400D" w:rsidRDefault="00BF1101" w:rsidP="00FC62BE">
            <w:pPr>
              <w:widowControl w:val="0"/>
              <w:pBdr>
                <w:top w:val="nil"/>
                <w:left w:val="nil"/>
                <w:bottom w:val="nil"/>
                <w:right w:val="nil"/>
                <w:between w:val="nil"/>
              </w:pBdr>
              <w:spacing w:line="360" w:lineRule="auto"/>
              <w:rPr>
                <w:rFonts w:ascii="Times New Roman" w:hAnsi="Times New Roman"/>
              </w:rPr>
            </w:pPr>
            <w:r>
              <w:rPr>
                <w:rFonts w:ascii="Times New Roman" w:hAnsi="Times New Roman"/>
              </w:rPr>
              <w:t>FK</w:t>
            </w:r>
          </w:p>
        </w:tc>
        <w:tc>
          <w:tcPr>
            <w:tcW w:w="1812" w:type="dxa"/>
            <w:shd w:val="clear" w:color="auto" w:fill="auto"/>
            <w:tcMar>
              <w:top w:w="100" w:type="dxa"/>
              <w:left w:w="100" w:type="dxa"/>
              <w:bottom w:w="100" w:type="dxa"/>
              <w:right w:w="100" w:type="dxa"/>
            </w:tcMar>
          </w:tcPr>
          <w:p w14:paraId="022790E2" w14:textId="77777777" w:rsidR="00BF1101" w:rsidRPr="0073400D" w:rsidRDefault="00BF1101" w:rsidP="00FC62BE">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X</w:t>
            </w:r>
          </w:p>
        </w:tc>
        <w:tc>
          <w:tcPr>
            <w:tcW w:w="2191" w:type="dxa"/>
            <w:shd w:val="clear" w:color="auto" w:fill="auto"/>
            <w:tcMar>
              <w:top w:w="100" w:type="dxa"/>
              <w:left w:w="100" w:type="dxa"/>
              <w:bottom w:w="100" w:type="dxa"/>
              <w:right w:w="100" w:type="dxa"/>
            </w:tcMar>
          </w:tcPr>
          <w:p w14:paraId="42EDEF37" w14:textId="77777777" w:rsidR="00BF1101" w:rsidRPr="0073400D" w:rsidRDefault="00BF1101" w:rsidP="00FC62BE">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 xml:space="preserve">Khóa </w:t>
            </w:r>
            <w:r>
              <w:rPr>
                <w:rFonts w:ascii="Times New Roman" w:hAnsi="Times New Roman"/>
              </w:rPr>
              <w:t>phụ</w:t>
            </w:r>
          </w:p>
        </w:tc>
      </w:tr>
      <w:tr w:rsidR="00BF1101" w:rsidRPr="0073400D" w14:paraId="26B1204C" w14:textId="77777777" w:rsidTr="00FC62BE">
        <w:tc>
          <w:tcPr>
            <w:tcW w:w="1812" w:type="dxa"/>
            <w:shd w:val="clear" w:color="auto" w:fill="auto"/>
            <w:tcMar>
              <w:top w:w="100" w:type="dxa"/>
              <w:left w:w="100" w:type="dxa"/>
              <w:bottom w:w="100" w:type="dxa"/>
              <w:right w:w="100" w:type="dxa"/>
            </w:tcMar>
          </w:tcPr>
          <w:p w14:paraId="005C5121" w14:textId="77777777" w:rsidR="00BF1101" w:rsidRPr="0073400D" w:rsidRDefault="00BF1101" w:rsidP="00FC62BE">
            <w:pPr>
              <w:widowControl w:val="0"/>
              <w:pBdr>
                <w:top w:val="nil"/>
                <w:left w:val="nil"/>
                <w:bottom w:val="nil"/>
                <w:right w:val="nil"/>
                <w:between w:val="nil"/>
              </w:pBdr>
              <w:spacing w:line="360" w:lineRule="auto"/>
              <w:rPr>
                <w:rFonts w:ascii="Times New Roman" w:hAnsi="Times New Roman"/>
              </w:rPr>
            </w:pPr>
            <w:r>
              <w:rPr>
                <w:rFonts w:ascii="Times New Roman" w:hAnsi="Times New Roman"/>
              </w:rPr>
              <w:t>title</w:t>
            </w:r>
          </w:p>
        </w:tc>
        <w:tc>
          <w:tcPr>
            <w:tcW w:w="1812" w:type="dxa"/>
            <w:shd w:val="clear" w:color="auto" w:fill="auto"/>
            <w:tcMar>
              <w:top w:w="100" w:type="dxa"/>
              <w:left w:w="100" w:type="dxa"/>
              <w:bottom w:w="100" w:type="dxa"/>
              <w:right w:w="100" w:type="dxa"/>
            </w:tcMar>
          </w:tcPr>
          <w:p w14:paraId="70A117DB" w14:textId="77777777" w:rsidR="00BF1101" w:rsidRPr="0073400D" w:rsidRDefault="00BF1101" w:rsidP="00FC62BE">
            <w:pPr>
              <w:widowControl w:val="0"/>
              <w:pBdr>
                <w:top w:val="nil"/>
                <w:left w:val="nil"/>
                <w:bottom w:val="nil"/>
                <w:right w:val="nil"/>
                <w:between w:val="nil"/>
              </w:pBdr>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6F1D2797" w14:textId="77777777" w:rsidR="00BF1101" w:rsidRPr="0073400D" w:rsidRDefault="00BF1101" w:rsidP="00FC62BE">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4C84BDD2" w14:textId="77777777" w:rsidR="00BF1101" w:rsidRPr="0073400D" w:rsidRDefault="00BF1101" w:rsidP="00FC62BE">
            <w:pPr>
              <w:widowControl w:val="0"/>
              <w:pBdr>
                <w:top w:val="nil"/>
                <w:left w:val="nil"/>
                <w:bottom w:val="nil"/>
                <w:right w:val="nil"/>
                <w:between w:val="nil"/>
              </w:pBdr>
              <w:spacing w:line="360" w:lineRule="auto"/>
              <w:rPr>
                <w:rFonts w:ascii="Times New Roman" w:hAnsi="Times New Roman"/>
              </w:rPr>
            </w:pPr>
          </w:p>
        </w:tc>
        <w:tc>
          <w:tcPr>
            <w:tcW w:w="2191" w:type="dxa"/>
            <w:shd w:val="clear" w:color="auto" w:fill="auto"/>
            <w:tcMar>
              <w:top w:w="100" w:type="dxa"/>
              <w:left w:w="100" w:type="dxa"/>
              <w:bottom w:w="100" w:type="dxa"/>
              <w:right w:w="100" w:type="dxa"/>
            </w:tcMar>
          </w:tcPr>
          <w:p w14:paraId="1B7305C5" w14:textId="26B9E734" w:rsidR="00BF1101" w:rsidRPr="00BF1101" w:rsidRDefault="00BF1101" w:rsidP="00FC62BE">
            <w:pPr>
              <w:widowControl w:val="0"/>
              <w:pBdr>
                <w:top w:val="nil"/>
                <w:left w:val="nil"/>
                <w:bottom w:val="nil"/>
                <w:right w:val="nil"/>
                <w:between w:val="nil"/>
              </w:pBdr>
              <w:spacing w:line="360" w:lineRule="auto"/>
              <w:rPr>
                <w:rFonts w:ascii="Times New Roman" w:hAnsi="Times New Roman"/>
                <w:lang w:val="vi-VN"/>
              </w:rPr>
            </w:pPr>
            <w:r>
              <w:rPr>
                <w:rFonts w:ascii="Times New Roman" w:hAnsi="Times New Roman"/>
              </w:rPr>
              <w:t>Tiêu</w:t>
            </w:r>
            <w:r>
              <w:rPr>
                <w:rFonts w:ascii="Times New Roman" w:hAnsi="Times New Roman"/>
                <w:lang w:val="vi-VN"/>
              </w:rPr>
              <w:t xml:space="preserve"> Đề</w:t>
            </w:r>
          </w:p>
        </w:tc>
      </w:tr>
      <w:tr w:rsidR="00BF1101" w:rsidRPr="0073400D" w14:paraId="18A881AD" w14:textId="77777777" w:rsidTr="00FC62BE">
        <w:tc>
          <w:tcPr>
            <w:tcW w:w="1812" w:type="dxa"/>
            <w:shd w:val="clear" w:color="auto" w:fill="auto"/>
            <w:tcMar>
              <w:top w:w="100" w:type="dxa"/>
              <w:left w:w="100" w:type="dxa"/>
              <w:bottom w:w="100" w:type="dxa"/>
              <w:right w:w="100" w:type="dxa"/>
            </w:tcMar>
          </w:tcPr>
          <w:p w14:paraId="7430D341" w14:textId="2B363D11" w:rsidR="00BF1101" w:rsidRPr="0073400D" w:rsidRDefault="008449F3" w:rsidP="00FC62BE">
            <w:pPr>
              <w:widowControl w:val="0"/>
              <w:pBdr>
                <w:top w:val="nil"/>
                <w:left w:val="nil"/>
                <w:bottom w:val="nil"/>
                <w:right w:val="nil"/>
                <w:between w:val="nil"/>
              </w:pBdr>
              <w:spacing w:line="360" w:lineRule="auto"/>
              <w:rPr>
                <w:rFonts w:ascii="Times New Roman" w:hAnsi="Times New Roman"/>
              </w:rPr>
            </w:pPr>
            <w:r>
              <w:rPr>
                <w:rFonts w:ascii="Times New Roman" w:hAnsi="Times New Roman"/>
              </w:rPr>
              <w:t>image</w:t>
            </w:r>
          </w:p>
        </w:tc>
        <w:tc>
          <w:tcPr>
            <w:tcW w:w="1812" w:type="dxa"/>
            <w:shd w:val="clear" w:color="auto" w:fill="auto"/>
            <w:tcMar>
              <w:top w:w="100" w:type="dxa"/>
              <w:left w:w="100" w:type="dxa"/>
              <w:bottom w:w="100" w:type="dxa"/>
              <w:right w:w="100" w:type="dxa"/>
            </w:tcMar>
          </w:tcPr>
          <w:p w14:paraId="1025680A" w14:textId="77777777" w:rsidR="00BF1101" w:rsidRPr="0073400D" w:rsidRDefault="00BF1101" w:rsidP="00FC62BE">
            <w:pPr>
              <w:widowControl w:val="0"/>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06151231" w14:textId="77777777" w:rsidR="00BF1101" w:rsidRPr="0073400D" w:rsidRDefault="00BF1101" w:rsidP="00FC62BE">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71678B02" w14:textId="77777777" w:rsidR="00BF1101" w:rsidRPr="0073400D" w:rsidRDefault="00BF1101" w:rsidP="00FC62BE">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2C4CC82F" w14:textId="77777777" w:rsidR="00BF1101" w:rsidRPr="0073400D" w:rsidRDefault="00BF1101" w:rsidP="00FC62BE">
            <w:pPr>
              <w:widowControl w:val="0"/>
              <w:pBdr>
                <w:top w:val="nil"/>
                <w:left w:val="nil"/>
                <w:bottom w:val="nil"/>
                <w:right w:val="nil"/>
                <w:between w:val="nil"/>
              </w:pBdr>
              <w:spacing w:line="360" w:lineRule="auto"/>
              <w:rPr>
                <w:rFonts w:ascii="Times New Roman" w:hAnsi="Times New Roman"/>
              </w:rPr>
            </w:pPr>
            <w:r>
              <w:rPr>
                <w:rFonts w:ascii="Times New Roman" w:hAnsi="Times New Roman"/>
              </w:rPr>
              <w:t>Hình ảnh</w:t>
            </w:r>
          </w:p>
        </w:tc>
      </w:tr>
      <w:tr w:rsidR="00BF1101" w:rsidRPr="0073400D" w14:paraId="163053EE" w14:textId="77777777" w:rsidTr="00FC62BE">
        <w:tc>
          <w:tcPr>
            <w:tcW w:w="1812" w:type="dxa"/>
            <w:shd w:val="clear" w:color="auto" w:fill="auto"/>
            <w:tcMar>
              <w:top w:w="100" w:type="dxa"/>
              <w:left w:w="100" w:type="dxa"/>
              <w:bottom w:w="100" w:type="dxa"/>
              <w:right w:w="100" w:type="dxa"/>
            </w:tcMar>
          </w:tcPr>
          <w:p w14:paraId="13839215" w14:textId="53A14224" w:rsidR="00BF1101" w:rsidRPr="0073400D" w:rsidRDefault="008449F3" w:rsidP="00FC62BE">
            <w:pPr>
              <w:widowControl w:val="0"/>
              <w:pBdr>
                <w:top w:val="nil"/>
                <w:left w:val="nil"/>
                <w:bottom w:val="nil"/>
                <w:right w:val="nil"/>
                <w:between w:val="nil"/>
              </w:pBdr>
              <w:spacing w:line="360" w:lineRule="auto"/>
              <w:rPr>
                <w:rFonts w:ascii="Times New Roman" w:hAnsi="Times New Roman"/>
              </w:rPr>
            </w:pPr>
            <w:r>
              <w:rPr>
                <w:rFonts w:ascii="Times New Roman" w:hAnsi="Times New Roman"/>
              </w:rPr>
              <w:t>time</w:t>
            </w:r>
          </w:p>
        </w:tc>
        <w:tc>
          <w:tcPr>
            <w:tcW w:w="1812" w:type="dxa"/>
            <w:shd w:val="clear" w:color="auto" w:fill="auto"/>
            <w:tcMar>
              <w:top w:w="100" w:type="dxa"/>
              <w:left w:w="100" w:type="dxa"/>
              <w:bottom w:w="100" w:type="dxa"/>
              <w:right w:w="100" w:type="dxa"/>
            </w:tcMar>
          </w:tcPr>
          <w:p w14:paraId="3987E700" w14:textId="032C69D6" w:rsidR="00BF1101" w:rsidRPr="0073400D" w:rsidRDefault="008449F3" w:rsidP="00FC62BE">
            <w:pPr>
              <w:widowControl w:val="0"/>
              <w:pBdr>
                <w:top w:val="nil"/>
                <w:left w:val="nil"/>
                <w:bottom w:val="nil"/>
                <w:right w:val="nil"/>
                <w:between w:val="nil"/>
              </w:pBdr>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2DB5CDC2" w14:textId="77777777" w:rsidR="00BF1101" w:rsidRPr="0073400D" w:rsidRDefault="00BF1101" w:rsidP="00FC62BE">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32A34E63" w14:textId="77777777" w:rsidR="00BF1101" w:rsidRPr="0073400D" w:rsidRDefault="00BF1101" w:rsidP="00FC62BE">
            <w:pPr>
              <w:widowControl w:val="0"/>
              <w:pBdr>
                <w:top w:val="nil"/>
                <w:left w:val="nil"/>
                <w:bottom w:val="nil"/>
                <w:right w:val="nil"/>
                <w:between w:val="nil"/>
              </w:pBdr>
              <w:spacing w:line="360" w:lineRule="auto"/>
              <w:rPr>
                <w:rFonts w:ascii="Times New Roman" w:hAnsi="Times New Roman"/>
              </w:rPr>
            </w:pPr>
            <w:r>
              <w:rPr>
                <w:rFonts w:ascii="Times New Roman" w:hAnsi="Times New Roman"/>
              </w:rPr>
              <w:t>X</w:t>
            </w:r>
          </w:p>
        </w:tc>
        <w:tc>
          <w:tcPr>
            <w:tcW w:w="2191" w:type="dxa"/>
            <w:shd w:val="clear" w:color="auto" w:fill="auto"/>
            <w:tcMar>
              <w:top w:w="100" w:type="dxa"/>
              <w:left w:w="100" w:type="dxa"/>
              <w:bottom w:w="100" w:type="dxa"/>
              <w:right w:w="100" w:type="dxa"/>
            </w:tcMar>
          </w:tcPr>
          <w:p w14:paraId="3E030DAC" w14:textId="777ABC0B" w:rsidR="00BF1101" w:rsidRPr="008449F3" w:rsidRDefault="008449F3" w:rsidP="00FC62BE">
            <w:pPr>
              <w:widowControl w:val="0"/>
              <w:pBdr>
                <w:top w:val="nil"/>
                <w:left w:val="nil"/>
                <w:bottom w:val="nil"/>
                <w:right w:val="nil"/>
                <w:between w:val="nil"/>
              </w:pBdr>
              <w:spacing w:line="360" w:lineRule="auto"/>
              <w:rPr>
                <w:rFonts w:ascii="Times New Roman" w:hAnsi="Times New Roman"/>
                <w:lang w:val="vi-VN"/>
              </w:rPr>
            </w:pPr>
            <w:r>
              <w:rPr>
                <w:rFonts w:ascii="Times New Roman" w:hAnsi="Times New Roman"/>
              </w:rPr>
              <w:t>Thời</w:t>
            </w:r>
            <w:r>
              <w:rPr>
                <w:rFonts w:ascii="Times New Roman" w:hAnsi="Times New Roman"/>
                <w:lang w:val="vi-VN"/>
              </w:rPr>
              <w:t xml:space="preserve"> gian</w:t>
            </w:r>
          </w:p>
        </w:tc>
      </w:tr>
      <w:tr w:rsidR="00BF1101" w:rsidRPr="0073400D" w14:paraId="0D682662" w14:textId="77777777" w:rsidTr="00FC62BE">
        <w:tc>
          <w:tcPr>
            <w:tcW w:w="1812" w:type="dxa"/>
            <w:shd w:val="clear" w:color="auto" w:fill="auto"/>
            <w:tcMar>
              <w:top w:w="100" w:type="dxa"/>
              <w:left w:w="100" w:type="dxa"/>
              <w:bottom w:w="100" w:type="dxa"/>
              <w:right w:w="100" w:type="dxa"/>
            </w:tcMar>
          </w:tcPr>
          <w:p w14:paraId="5710A022" w14:textId="123A615B" w:rsidR="00BF1101" w:rsidRPr="008449F3" w:rsidRDefault="008449F3" w:rsidP="00FC62BE">
            <w:pPr>
              <w:widowControl w:val="0"/>
              <w:pBdr>
                <w:top w:val="nil"/>
                <w:left w:val="nil"/>
                <w:bottom w:val="nil"/>
                <w:right w:val="nil"/>
                <w:between w:val="nil"/>
              </w:pBdr>
              <w:spacing w:line="360" w:lineRule="auto"/>
              <w:rPr>
                <w:rFonts w:ascii="Times New Roman" w:hAnsi="Times New Roman"/>
                <w:szCs w:val="26"/>
              </w:rPr>
            </w:pPr>
            <w:r w:rsidRPr="008449F3">
              <w:rPr>
                <w:rFonts w:ascii="Times New Roman" w:hAnsi="Times New Roman"/>
                <w:color w:val="202124"/>
                <w:szCs w:val="26"/>
                <w:shd w:val="clear" w:color="auto" w:fill="FFFFFF"/>
              </w:rPr>
              <w:t>typenotificaton</w:t>
            </w:r>
          </w:p>
        </w:tc>
        <w:tc>
          <w:tcPr>
            <w:tcW w:w="1812" w:type="dxa"/>
            <w:shd w:val="clear" w:color="auto" w:fill="auto"/>
            <w:tcMar>
              <w:top w:w="100" w:type="dxa"/>
              <w:left w:w="100" w:type="dxa"/>
              <w:bottom w:w="100" w:type="dxa"/>
              <w:right w:w="100" w:type="dxa"/>
            </w:tcMar>
          </w:tcPr>
          <w:p w14:paraId="33DC2DEA" w14:textId="610DE3B1" w:rsidR="00BF1101" w:rsidRPr="0073400D" w:rsidRDefault="008449F3" w:rsidP="008449F3">
            <w:pPr>
              <w:widowControl w:val="0"/>
              <w:spacing w:line="360" w:lineRule="auto"/>
              <w:rPr>
                <w:rFonts w:ascii="Times New Roman" w:hAnsi="Times New Roman"/>
              </w:rPr>
            </w:pPr>
            <w:r>
              <w:rPr>
                <w:rFonts w:ascii="Times New Roman" w:hAnsi="Times New Roman"/>
              </w:rPr>
              <w:t>String</w:t>
            </w:r>
          </w:p>
        </w:tc>
        <w:tc>
          <w:tcPr>
            <w:tcW w:w="1813" w:type="dxa"/>
            <w:shd w:val="clear" w:color="auto" w:fill="auto"/>
            <w:tcMar>
              <w:top w:w="100" w:type="dxa"/>
              <w:left w:w="100" w:type="dxa"/>
              <w:bottom w:w="100" w:type="dxa"/>
              <w:right w:w="100" w:type="dxa"/>
            </w:tcMar>
          </w:tcPr>
          <w:p w14:paraId="20DA43A0" w14:textId="77777777" w:rsidR="00BF1101" w:rsidRPr="0073400D" w:rsidRDefault="00BF1101" w:rsidP="00FC62BE">
            <w:pPr>
              <w:widowControl w:val="0"/>
              <w:pBdr>
                <w:top w:val="nil"/>
                <w:left w:val="nil"/>
                <w:bottom w:val="nil"/>
                <w:right w:val="nil"/>
                <w:between w:val="nil"/>
              </w:pBdr>
              <w:spacing w:line="360" w:lineRule="auto"/>
              <w:rPr>
                <w:rFonts w:ascii="Times New Roman" w:hAnsi="Times New Roman"/>
              </w:rPr>
            </w:pPr>
          </w:p>
        </w:tc>
        <w:tc>
          <w:tcPr>
            <w:tcW w:w="1812" w:type="dxa"/>
            <w:shd w:val="clear" w:color="auto" w:fill="auto"/>
            <w:tcMar>
              <w:top w:w="100" w:type="dxa"/>
              <w:left w:w="100" w:type="dxa"/>
              <w:bottom w:w="100" w:type="dxa"/>
              <w:right w:w="100" w:type="dxa"/>
            </w:tcMar>
          </w:tcPr>
          <w:p w14:paraId="70610DE4" w14:textId="77777777" w:rsidR="00BF1101" w:rsidRPr="0073400D" w:rsidRDefault="00BF1101" w:rsidP="00FC62BE">
            <w:pPr>
              <w:widowControl w:val="0"/>
              <w:spacing w:line="360" w:lineRule="auto"/>
              <w:rPr>
                <w:rFonts w:ascii="Times New Roman" w:hAnsi="Times New Roman"/>
              </w:rPr>
            </w:pPr>
            <w:r w:rsidRPr="0073400D">
              <w:rPr>
                <w:rFonts w:ascii="Times New Roman" w:hAnsi="Times New Roman"/>
              </w:rPr>
              <w:t>X</w:t>
            </w:r>
          </w:p>
        </w:tc>
        <w:tc>
          <w:tcPr>
            <w:tcW w:w="2191" w:type="dxa"/>
            <w:shd w:val="clear" w:color="auto" w:fill="auto"/>
            <w:tcMar>
              <w:top w:w="100" w:type="dxa"/>
              <w:left w:w="100" w:type="dxa"/>
              <w:bottom w:w="100" w:type="dxa"/>
              <w:right w:w="100" w:type="dxa"/>
            </w:tcMar>
          </w:tcPr>
          <w:p w14:paraId="565EC994" w14:textId="1B037C44" w:rsidR="00BF1101" w:rsidRPr="008449F3" w:rsidRDefault="008449F3" w:rsidP="00FC62BE">
            <w:pPr>
              <w:widowControl w:val="0"/>
              <w:pBdr>
                <w:top w:val="nil"/>
                <w:left w:val="nil"/>
                <w:bottom w:val="nil"/>
                <w:right w:val="nil"/>
                <w:between w:val="nil"/>
              </w:pBdr>
              <w:spacing w:line="360" w:lineRule="auto"/>
              <w:rPr>
                <w:rFonts w:ascii="Times New Roman" w:hAnsi="Times New Roman"/>
                <w:lang w:val="vi-VN"/>
              </w:rPr>
            </w:pPr>
            <w:r>
              <w:rPr>
                <w:rFonts w:ascii="Times New Roman" w:hAnsi="Times New Roman"/>
              </w:rPr>
              <w:t>Kiểu</w:t>
            </w:r>
            <w:r>
              <w:rPr>
                <w:rFonts w:ascii="Times New Roman" w:hAnsi="Times New Roman"/>
                <w:lang w:val="vi-VN"/>
              </w:rPr>
              <w:t xml:space="preserve"> thông báo</w:t>
            </w:r>
          </w:p>
        </w:tc>
      </w:tr>
    </w:tbl>
    <w:p w14:paraId="091DD299" w14:textId="7A3006CF" w:rsidR="00BF1101" w:rsidRDefault="00BF1101" w:rsidP="008C1744">
      <w:pPr>
        <w:spacing w:after="160" w:line="276" w:lineRule="auto"/>
        <w:rPr>
          <w:rFonts w:ascii="Times New Roman" w:hAnsi="Times New Roman"/>
          <w:sz w:val="28"/>
          <w:szCs w:val="28"/>
        </w:rPr>
      </w:pPr>
    </w:p>
    <w:p w14:paraId="1F821DE6" w14:textId="5DC1CD34" w:rsidR="00B0392C" w:rsidRDefault="00B0392C" w:rsidP="008C1744">
      <w:pPr>
        <w:spacing w:after="160" w:line="276" w:lineRule="auto"/>
        <w:rPr>
          <w:rFonts w:ascii="Times New Roman" w:hAnsi="Times New Roman"/>
          <w:sz w:val="28"/>
          <w:szCs w:val="28"/>
        </w:rPr>
      </w:pPr>
    </w:p>
    <w:p w14:paraId="6EEA3D1F" w14:textId="2B37CA6B" w:rsidR="00B0392C" w:rsidRDefault="00B0392C" w:rsidP="008C1744">
      <w:pPr>
        <w:spacing w:after="160" w:line="276" w:lineRule="auto"/>
        <w:rPr>
          <w:rFonts w:ascii="Times New Roman" w:hAnsi="Times New Roman"/>
          <w:sz w:val="28"/>
          <w:szCs w:val="28"/>
        </w:rPr>
      </w:pPr>
    </w:p>
    <w:p w14:paraId="165D43F7" w14:textId="13050D16" w:rsidR="00B0392C" w:rsidRDefault="00B0392C" w:rsidP="008C1744">
      <w:pPr>
        <w:spacing w:after="160" w:line="276" w:lineRule="auto"/>
        <w:rPr>
          <w:rFonts w:ascii="Times New Roman" w:hAnsi="Times New Roman"/>
          <w:sz w:val="28"/>
          <w:szCs w:val="28"/>
        </w:rPr>
      </w:pPr>
    </w:p>
    <w:p w14:paraId="43D3BADE" w14:textId="2CB4A121" w:rsidR="00B0392C" w:rsidRDefault="00B0392C" w:rsidP="008C1744">
      <w:pPr>
        <w:spacing w:after="160" w:line="276" w:lineRule="auto"/>
        <w:rPr>
          <w:rFonts w:ascii="Times New Roman" w:hAnsi="Times New Roman"/>
          <w:sz w:val="28"/>
          <w:szCs w:val="28"/>
        </w:rPr>
      </w:pPr>
    </w:p>
    <w:p w14:paraId="28963798" w14:textId="25DF9C6F" w:rsidR="00B0392C" w:rsidRDefault="00B0392C" w:rsidP="008C1744">
      <w:pPr>
        <w:spacing w:after="160" w:line="276" w:lineRule="auto"/>
        <w:rPr>
          <w:rFonts w:ascii="Times New Roman" w:hAnsi="Times New Roman"/>
          <w:sz w:val="28"/>
          <w:szCs w:val="28"/>
        </w:rPr>
      </w:pPr>
    </w:p>
    <w:p w14:paraId="0E811C7A" w14:textId="0A2E391C" w:rsidR="00B0392C" w:rsidRDefault="00B0392C" w:rsidP="008C1744">
      <w:pPr>
        <w:spacing w:after="160" w:line="276" w:lineRule="auto"/>
        <w:rPr>
          <w:rFonts w:ascii="Times New Roman" w:hAnsi="Times New Roman"/>
          <w:sz w:val="28"/>
          <w:szCs w:val="28"/>
        </w:rPr>
      </w:pPr>
    </w:p>
    <w:p w14:paraId="2A5190E9" w14:textId="1630F4CB" w:rsidR="00B0392C" w:rsidRDefault="00B0392C" w:rsidP="008C1744">
      <w:pPr>
        <w:spacing w:after="160" w:line="276" w:lineRule="auto"/>
        <w:rPr>
          <w:rFonts w:ascii="Times New Roman" w:hAnsi="Times New Roman"/>
          <w:sz w:val="28"/>
          <w:szCs w:val="28"/>
        </w:rPr>
      </w:pPr>
    </w:p>
    <w:p w14:paraId="6F2BC16C" w14:textId="7CA8367B" w:rsidR="00B0392C" w:rsidRDefault="00B0392C" w:rsidP="008C1744">
      <w:pPr>
        <w:spacing w:after="160" w:line="276" w:lineRule="auto"/>
        <w:rPr>
          <w:rFonts w:ascii="Times New Roman" w:hAnsi="Times New Roman"/>
          <w:sz w:val="28"/>
          <w:szCs w:val="28"/>
        </w:rPr>
      </w:pPr>
    </w:p>
    <w:p w14:paraId="5C3EFC66" w14:textId="7765CEA9" w:rsidR="00B0392C" w:rsidRDefault="00B0392C" w:rsidP="008C1744">
      <w:pPr>
        <w:spacing w:after="160" w:line="276" w:lineRule="auto"/>
        <w:rPr>
          <w:rFonts w:ascii="Times New Roman" w:hAnsi="Times New Roman"/>
          <w:sz w:val="28"/>
          <w:szCs w:val="28"/>
        </w:rPr>
      </w:pPr>
    </w:p>
    <w:p w14:paraId="17B62208" w14:textId="41445177" w:rsidR="00B0392C" w:rsidRDefault="00B0392C" w:rsidP="008C1744">
      <w:pPr>
        <w:spacing w:after="160" w:line="276" w:lineRule="auto"/>
        <w:rPr>
          <w:rFonts w:ascii="Times New Roman" w:hAnsi="Times New Roman"/>
          <w:sz w:val="28"/>
          <w:szCs w:val="28"/>
        </w:rPr>
      </w:pPr>
    </w:p>
    <w:p w14:paraId="74F623C9" w14:textId="21C7C2E4" w:rsidR="00B0392C" w:rsidRDefault="00B0392C" w:rsidP="008C1744">
      <w:pPr>
        <w:spacing w:after="160" w:line="276" w:lineRule="auto"/>
        <w:rPr>
          <w:rFonts w:ascii="Times New Roman" w:hAnsi="Times New Roman"/>
          <w:sz w:val="28"/>
          <w:szCs w:val="28"/>
        </w:rPr>
      </w:pPr>
    </w:p>
    <w:p w14:paraId="76C9884A" w14:textId="77777777" w:rsidR="00B0392C" w:rsidRDefault="00B0392C" w:rsidP="008C1744">
      <w:pPr>
        <w:spacing w:after="160" w:line="276" w:lineRule="auto"/>
        <w:rPr>
          <w:rFonts w:ascii="Times New Roman" w:hAnsi="Times New Roman"/>
          <w:sz w:val="28"/>
          <w:szCs w:val="28"/>
        </w:rPr>
      </w:pPr>
    </w:p>
    <w:p w14:paraId="08619811" w14:textId="77777777" w:rsidR="00520C8F" w:rsidRDefault="00520C8F" w:rsidP="008C1744">
      <w:pPr>
        <w:spacing w:after="160" w:line="276" w:lineRule="auto"/>
        <w:rPr>
          <w:rFonts w:ascii="Times New Roman" w:hAnsi="Times New Roman"/>
          <w:sz w:val="28"/>
          <w:szCs w:val="28"/>
        </w:rPr>
      </w:pPr>
    </w:p>
    <w:p w14:paraId="7CE84A02" w14:textId="78070EEE" w:rsidR="005D3E02" w:rsidRPr="00520C8F" w:rsidRDefault="005D3E02" w:rsidP="005D3E02">
      <w:pPr>
        <w:pStyle w:val="Heading1"/>
        <w:spacing w:line="360" w:lineRule="auto"/>
        <w:jc w:val="left"/>
        <w:rPr>
          <w:rFonts w:ascii="Times New Roman" w:hAnsi="Times New Roman"/>
          <w:sz w:val="36"/>
          <w:szCs w:val="36"/>
        </w:rPr>
      </w:pPr>
      <w:bookmarkStart w:id="67" w:name="_Toc121767617"/>
      <w:bookmarkStart w:id="68" w:name="_Hlk121480623"/>
      <w:bookmarkEnd w:id="0"/>
      <w:r w:rsidRPr="00520C8F">
        <w:rPr>
          <w:rFonts w:ascii="Times New Roman" w:hAnsi="Times New Roman"/>
          <w:sz w:val="36"/>
          <w:szCs w:val="36"/>
        </w:rPr>
        <w:lastRenderedPageBreak/>
        <w:t>PHẦN 3. PHÂN TÍCH VÀ THIẾT KẾ</w:t>
      </w:r>
      <w:bookmarkEnd w:id="67"/>
    </w:p>
    <w:p w14:paraId="45A0BD8D" w14:textId="77777777" w:rsidR="00264967" w:rsidRDefault="00264967" w:rsidP="008C1744">
      <w:pPr>
        <w:pStyle w:val="Heading2"/>
        <w:spacing w:line="276" w:lineRule="auto"/>
        <w:rPr>
          <w:rFonts w:ascii="Times New Roman" w:hAnsi="Times New Roman" w:cs="Times New Roman"/>
          <w:b/>
          <w:color w:val="auto"/>
          <w:sz w:val="28"/>
          <w:szCs w:val="28"/>
        </w:rPr>
      </w:pPr>
      <w:bookmarkStart w:id="69" w:name="_Toc117359796"/>
      <w:bookmarkStart w:id="70" w:name="_Toc120028863"/>
      <w:bookmarkStart w:id="71" w:name="_Toc121767618"/>
      <w:r w:rsidRPr="00DD21DF">
        <w:rPr>
          <w:rFonts w:ascii="Times New Roman" w:hAnsi="Times New Roman" w:cs="Times New Roman"/>
          <w:b/>
          <w:color w:val="auto"/>
          <w:sz w:val="28"/>
          <w:szCs w:val="28"/>
        </w:rPr>
        <w:t>3.1 Danh sách tác nhân</w:t>
      </w:r>
      <w:bookmarkEnd w:id="69"/>
      <w:bookmarkEnd w:id="70"/>
      <w:bookmarkEnd w:id="71"/>
      <w:r w:rsidRPr="00DD21DF">
        <w:rPr>
          <w:rFonts w:ascii="Times New Roman" w:hAnsi="Times New Roman" w:cs="Times New Roman"/>
          <w:b/>
          <w:color w:val="auto"/>
          <w:sz w:val="28"/>
          <w:szCs w:val="28"/>
        </w:rPr>
        <w:t xml:space="preserve"> </w:t>
      </w:r>
    </w:p>
    <w:p w14:paraId="45A0BD8E" w14:textId="77777777" w:rsidR="002230B8" w:rsidRPr="002230B8" w:rsidRDefault="002230B8" w:rsidP="008C1744">
      <w:pPr>
        <w:spacing w:line="276" w:lineRule="auto"/>
        <w:rPr>
          <w:rFonts w:ascii="Times New Roman" w:hAnsi="Times New Roman"/>
          <w:sz w:val="28"/>
          <w:szCs w:val="28"/>
        </w:rPr>
      </w:pPr>
      <w:r w:rsidRPr="002230B8">
        <w:rPr>
          <w:rFonts w:ascii="Times New Roman" w:hAnsi="Times New Roman"/>
          <w:sz w:val="28"/>
          <w:szCs w:val="28"/>
        </w:rPr>
        <w:t>- Quản trị viên</w:t>
      </w:r>
    </w:p>
    <w:p w14:paraId="67673EB0" w14:textId="0A2D49C1" w:rsidR="00287BDC" w:rsidRDefault="002230B8" w:rsidP="008C1744">
      <w:pPr>
        <w:spacing w:line="276" w:lineRule="auto"/>
        <w:rPr>
          <w:rFonts w:ascii="Times New Roman" w:hAnsi="Times New Roman"/>
          <w:sz w:val="28"/>
          <w:szCs w:val="28"/>
        </w:rPr>
      </w:pPr>
      <w:r w:rsidRPr="002230B8">
        <w:rPr>
          <w:rFonts w:ascii="Times New Roman" w:hAnsi="Times New Roman"/>
          <w:sz w:val="28"/>
          <w:szCs w:val="28"/>
        </w:rPr>
        <w:t>- Khách hàng</w:t>
      </w:r>
    </w:p>
    <w:p w14:paraId="45A0BD90" w14:textId="77777777" w:rsidR="008B5D41" w:rsidRPr="008B5D41" w:rsidRDefault="00264967" w:rsidP="008C1744">
      <w:pPr>
        <w:pStyle w:val="Heading2"/>
        <w:spacing w:line="276" w:lineRule="auto"/>
        <w:rPr>
          <w:rFonts w:ascii="Times New Roman" w:hAnsi="Times New Roman" w:cs="Times New Roman"/>
          <w:b/>
          <w:color w:val="auto"/>
          <w:sz w:val="28"/>
          <w:szCs w:val="28"/>
        </w:rPr>
      </w:pPr>
      <w:bookmarkStart w:id="72" w:name="_Toc117359797"/>
      <w:bookmarkStart w:id="73" w:name="_Toc120028864"/>
      <w:bookmarkStart w:id="74" w:name="_Toc121767619"/>
      <w:r w:rsidRPr="00DD21DF">
        <w:rPr>
          <w:rFonts w:ascii="Times New Roman" w:hAnsi="Times New Roman" w:cs="Times New Roman"/>
          <w:b/>
          <w:color w:val="auto"/>
          <w:sz w:val="28"/>
          <w:szCs w:val="28"/>
        </w:rPr>
        <w:t>3.2 Danh sách các use case</w:t>
      </w:r>
      <w:bookmarkEnd w:id="72"/>
      <w:bookmarkEnd w:id="73"/>
      <w:bookmarkEnd w:id="74"/>
    </w:p>
    <w:tbl>
      <w:tblPr>
        <w:tblStyle w:val="TableGrid"/>
        <w:tblW w:w="10352" w:type="dxa"/>
        <w:tblLook w:val="04A0" w:firstRow="1" w:lastRow="0" w:firstColumn="1" w:lastColumn="0" w:noHBand="0" w:noVBand="1"/>
      </w:tblPr>
      <w:tblGrid>
        <w:gridCol w:w="4765"/>
        <w:gridCol w:w="5587"/>
      </w:tblGrid>
      <w:tr w:rsidR="00A064BA" w14:paraId="0DB7EB80" w14:textId="77777777" w:rsidTr="0081182C">
        <w:trPr>
          <w:trHeight w:val="376"/>
        </w:trPr>
        <w:tc>
          <w:tcPr>
            <w:tcW w:w="4765" w:type="dxa"/>
          </w:tcPr>
          <w:p w14:paraId="0A6667A1" w14:textId="6A1918E6" w:rsidR="00A064BA" w:rsidRPr="00A064BA" w:rsidRDefault="00A064BA" w:rsidP="00A064BA">
            <w:pPr>
              <w:spacing w:line="276" w:lineRule="auto"/>
              <w:ind w:left="1440"/>
              <w:rPr>
                <w:rFonts w:ascii="Times New Roman" w:hAnsi="Times New Roman"/>
                <w:b/>
                <w:bCs/>
                <w:sz w:val="28"/>
                <w:szCs w:val="28"/>
                <w:lang w:val="vi-VN"/>
              </w:rPr>
            </w:pPr>
            <w:r w:rsidRPr="00A064BA">
              <w:rPr>
                <w:rFonts w:ascii="Times New Roman" w:hAnsi="Times New Roman"/>
                <w:b/>
                <w:bCs/>
                <w:sz w:val="28"/>
                <w:szCs w:val="28"/>
              </w:rPr>
              <w:t>Quản trị viên</w:t>
            </w:r>
          </w:p>
        </w:tc>
        <w:tc>
          <w:tcPr>
            <w:tcW w:w="5587" w:type="dxa"/>
          </w:tcPr>
          <w:p w14:paraId="15A2482F" w14:textId="3E889B77" w:rsidR="00A064BA" w:rsidRPr="00A064BA" w:rsidRDefault="00A064BA" w:rsidP="00A064BA">
            <w:pPr>
              <w:spacing w:line="276" w:lineRule="auto"/>
              <w:jc w:val="both"/>
              <w:rPr>
                <w:rFonts w:ascii="Times New Roman" w:hAnsi="Times New Roman"/>
                <w:b/>
                <w:bCs/>
                <w:sz w:val="28"/>
                <w:szCs w:val="28"/>
                <w:lang w:val="vi-VN"/>
              </w:rPr>
            </w:pPr>
            <w:r>
              <w:rPr>
                <w:rFonts w:ascii="Times New Roman" w:hAnsi="Times New Roman"/>
                <w:sz w:val="28"/>
                <w:szCs w:val="28"/>
                <w:lang w:val="vi-VN"/>
              </w:rPr>
              <w:t xml:space="preserve">                         </w:t>
            </w:r>
            <w:r w:rsidRPr="00A064BA">
              <w:rPr>
                <w:rFonts w:ascii="Times New Roman" w:hAnsi="Times New Roman"/>
                <w:b/>
                <w:bCs/>
                <w:sz w:val="28"/>
                <w:szCs w:val="28"/>
              </w:rPr>
              <w:t>Khách hàng</w:t>
            </w:r>
          </w:p>
        </w:tc>
      </w:tr>
      <w:tr w:rsidR="00A064BA" w14:paraId="2F6A301E" w14:textId="77777777" w:rsidTr="0081182C">
        <w:trPr>
          <w:trHeight w:val="376"/>
        </w:trPr>
        <w:tc>
          <w:tcPr>
            <w:tcW w:w="4765" w:type="dxa"/>
          </w:tcPr>
          <w:p w14:paraId="7ED86A53" w14:textId="00C5F36F" w:rsidR="00A064BA" w:rsidRPr="00A064BA" w:rsidRDefault="00A064BA" w:rsidP="00A064BA">
            <w:pPr>
              <w:spacing w:line="276" w:lineRule="auto"/>
              <w:rPr>
                <w:rFonts w:ascii="Times New Roman" w:hAnsi="Times New Roman"/>
                <w:sz w:val="28"/>
                <w:szCs w:val="28"/>
                <w:lang w:val="vi-VN"/>
              </w:rPr>
            </w:pPr>
            <w:r>
              <w:rPr>
                <w:rFonts w:ascii="Times New Roman" w:hAnsi="Times New Roman"/>
                <w:sz w:val="28"/>
                <w:szCs w:val="28"/>
                <w:lang w:val="vi-VN"/>
              </w:rPr>
              <w:t>- Đăng nhập, đăng xuất</w:t>
            </w:r>
          </w:p>
        </w:tc>
        <w:tc>
          <w:tcPr>
            <w:tcW w:w="5587" w:type="dxa"/>
          </w:tcPr>
          <w:p w14:paraId="4F73FAD2" w14:textId="5FC4E514" w:rsidR="00A064BA" w:rsidRDefault="00A064BA" w:rsidP="00A064BA">
            <w:pPr>
              <w:spacing w:line="276" w:lineRule="auto"/>
              <w:rPr>
                <w:rFonts w:ascii="Times New Roman" w:hAnsi="Times New Roman"/>
                <w:sz w:val="28"/>
                <w:szCs w:val="28"/>
                <w:lang w:val="vi-VN"/>
              </w:rPr>
            </w:pPr>
            <w:r>
              <w:rPr>
                <w:rFonts w:ascii="Times New Roman" w:hAnsi="Times New Roman"/>
                <w:sz w:val="28"/>
                <w:szCs w:val="28"/>
                <w:lang w:val="vi-VN"/>
              </w:rPr>
              <w:t xml:space="preserve">- Đăng </w:t>
            </w:r>
            <w:r w:rsidR="004F2391">
              <w:rPr>
                <w:rFonts w:ascii="Times New Roman" w:hAnsi="Times New Roman"/>
                <w:sz w:val="28"/>
                <w:szCs w:val="28"/>
                <w:lang w:val="vi-VN"/>
              </w:rPr>
              <w:t>nhập,Đăng ký</w:t>
            </w:r>
            <w:r>
              <w:rPr>
                <w:rFonts w:ascii="Times New Roman" w:hAnsi="Times New Roman"/>
                <w:sz w:val="28"/>
                <w:szCs w:val="28"/>
                <w:lang w:val="vi-VN"/>
              </w:rPr>
              <w:t>, đăng xuất</w:t>
            </w:r>
          </w:p>
        </w:tc>
      </w:tr>
      <w:tr w:rsidR="00A064BA" w14:paraId="45A0BD93" w14:textId="77777777" w:rsidTr="0081182C">
        <w:trPr>
          <w:trHeight w:val="376"/>
        </w:trPr>
        <w:tc>
          <w:tcPr>
            <w:tcW w:w="4765" w:type="dxa"/>
          </w:tcPr>
          <w:p w14:paraId="45A0BD91" w14:textId="5FC71EB3" w:rsidR="00A064BA" w:rsidRPr="008B5D41" w:rsidRDefault="00A064BA" w:rsidP="00A064BA">
            <w:pPr>
              <w:spacing w:line="276" w:lineRule="auto"/>
              <w:rPr>
                <w:rFonts w:ascii="Times New Roman" w:hAnsi="Times New Roman"/>
                <w:sz w:val="28"/>
                <w:szCs w:val="28"/>
              </w:rPr>
            </w:pPr>
            <w:r w:rsidRPr="008B5D41">
              <w:rPr>
                <w:rFonts w:ascii="Times New Roman" w:hAnsi="Times New Roman"/>
                <w:sz w:val="28"/>
                <w:szCs w:val="28"/>
              </w:rPr>
              <w:t>- Quản lý danh sách khách hàng</w:t>
            </w:r>
          </w:p>
        </w:tc>
        <w:tc>
          <w:tcPr>
            <w:tcW w:w="5587" w:type="dxa"/>
          </w:tcPr>
          <w:p w14:paraId="45A0BD92" w14:textId="017D8466" w:rsidR="00A064BA" w:rsidRPr="00A064BA" w:rsidRDefault="00A064BA" w:rsidP="00A064BA">
            <w:pPr>
              <w:spacing w:line="276" w:lineRule="auto"/>
              <w:rPr>
                <w:rFonts w:ascii="Times New Roman" w:hAnsi="Times New Roman"/>
                <w:sz w:val="28"/>
                <w:szCs w:val="28"/>
                <w:lang w:val="vi-VN"/>
              </w:rPr>
            </w:pPr>
            <w:r>
              <w:rPr>
                <w:rFonts w:ascii="Times New Roman" w:hAnsi="Times New Roman"/>
                <w:sz w:val="28"/>
                <w:szCs w:val="28"/>
                <w:lang w:val="vi-VN"/>
              </w:rPr>
              <w:t xml:space="preserve">- Hủy đơn </w:t>
            </w:r>
            <w:r w:rsidR="00EF1B5E">
              <w:rPr>
                <w:rFonts w:ascii="Times New Roman" w:hAnsi="Times New Roman"/>
                <w:sz w:val="28"/>
                <w:szCs w:val="28"/>
                <w:lang w:val="vi-VN"/>
              </w:rPr>
              <w:t>hàng,liên hệ cửa hàng</w:t>
            </w:r>
          </w:p>
        </w:tc>
      </w:tr>
      <w:tr w:rsidR="00A064BA" w14:paraId="45A0BD96" w14:textId="77777777" w:rsidTr="0081182C">
        <w:trPr>
          <w:trHeight w:val="376"/>
        </w:trPr>
        <w:tc>
          <w:tcPr>
            <w:tcW w:w="4765" w:type="dxa"/>
          </w:tcPr>
          <w:p w14:paraId="45A0BD94" w14:textId="74F196E9" w:rsidR="00A064BA" w:rsidRPr="008B5D41" w:rsidRDefault="00A064BA" w:rsidP="00A064BA">
            <w:pPr>
              <w:spacing w:line="276" w:lineRule="auto"/>
              <w:rPr>
                <w:rFonts w:ascii="Times New Roman" w:hAnsi="Times New Roman"/>
                <w:sz w:val="28"/>
                <w:szCs w:val="28"/>
              </w:rPr>
            </w:pPr>
            <w:r w:rsidRPr="008B5D41">
              <w:rPr>
                <w:rFonts w:ascii="Times New Roman" w:hAnsi="Times New Roman"/>
                <w:sz w:val="28"/>
                <w:szCs w:val="28"/>
              </w:rPr>
              <w:t>- Quản lý hóa đơn</w:t>
            </w:r>
          </w:p>
        </w:tc>
        <w:tc>
          <w:tcPr>
            <w:tcW w:w="5587" w:type="dxa"/>
          </w:tcPr>
          <w:p w14:paraId="45A0BD95" w14:textId="56614FA8" w:rsidR="00A064BA" w:rsidRPr="008B5D41" w:rsidRDefault="00A064BA" w:rsidP="00A064BA">
            <w:pPr>
              <w:spacing w:line="276" w:lineRule="auto"/>
              <w:rPr>
                <w:rFonts w:ascii="Times New Roman" w:hAnsi="Times New Roman"/>
                <w:sz w:val="28"/>
                <w:szCs w:val="28"/>
              </w:rPr>
            </w:pPr>
            <w:r w:rsidRPr="008B5D41">
              <w:rPr>
                <w:rFonts w:ascii="Times New Roman" w:hAnsi="Times New Roman"/>
                <w:sz w:val="28"/>
                <w:szCs w:val="28"/>
              </w:rPr>
              <w:t xml:space="preserve">- Tìm kiếm </w:t>
            </w:r>
            <w:r>
              <w:rPr>
                <w:rFonts w:ascii="Times New Roman" w:hAnsi="Times New Roman"/>
                <w:sz w:val="28"/>
                <w:szCs w:val="28"/>
              </w:rPr>
              <w:t>sản phẩm</w:t>
            </w:r>
          </w:p>
        </w:tc>
      </w:tr>
      <w:tr w:rsidR="00A064BA" w14:paraId="45A0BD99" w14:textId="77777777" w:rsidTr="0081182C">
        <w:trPr>
          <w:trHeight w:val="398"/>
        </w:trPr>
        <w:tc>
          <w:tcPr>
            <w:tcW w:w="4765" w:type="dxa"/>
          </w:tcPr>
          <w:p w14:paraId="45A0BD97" w14:textId="73375955" w:rsidR="00A064BA" w:rsidRPr="008B5D41" w:rsidRDefault="00A064BA" w:rsidP="00A064BA">
            <w:pPr>
              <w:spacing w:line="276" w:lineRule="auto"/>
              <w:rPr>
                <w:rFonts w:ascii="Times New Roman" w:hAnsi="Times New Roman"/>
                <w:sz w:val="28"/>
                <w:szCs w:val="28"/>
              </w:rPr>
            </w:pPr>
            <w:r w:rsidRPr="008B5D41">
              <w:rPr>
                <w:rFonts w:ascii="Times New Roman" w:hAnsi="Times New Roman"/>
                <w:sz w:val="28"/>
                <w:szCs w:val="28"/>
              </w:rPr>
              <w:t>- Quản lý sản phẩm</w:t>
            </w:r>
          </w:p>
        </w:tc>
        <w:tc>
          <w:tcPr>
            <w:tcW w:w="5587" w:type="dxa"/>
          </w:tcPr>
          <w:p w14:paraId="45A0BD98" w14:textId="2EBB5F24" w:rsidR="00A064BA" w:rsidRPr="008B5D41" w:rsidRDefault="00A064BA" w:rsidP="00A064BA">
            <w:pPr>
              <w:spacing w:line="276" w:lineRule="auto"/>
              <w:rPr>
                <w:rFonts w:ascii="Times New Roman" w:hAnsi="Times New Roman"/>
                <w:sz w:val="28"/>
                <w:szCs w:val="28"/>
              </w:rPr>
            </w:pPr>
            <w:r w:rsidRPr="008B5D41">
              <w:rPr>
                <w:rFonts w:ascii="Times New Roman" w:hAnsi="Times New Roman"/>
                <w:sz w:val="28"/>
                <w:szCs w:val="28"/>
              </w:rPr>
              <w:t>- Đánh giá</w:t>
            </w:r>
            <w:r>
              <w:rPr>
                <w:rFonts w:ascii="Times New Roman" w:hAnsi="Times New Roman"/>
                <w:sz w:val="28"/>
                <w:szCs w:val="28"/>
              </w:rPr>
              <w:t xml:space="preserve"> sản phẩm</w:t>
            </w:r>
          </w:p>
        </w:tc>
      </w:tr>
      <w:tr w:rsidR="00267E40" w14:paraId="45A0BD9C" w14:textId="77777777" w:rsidTr="0081182C">
        <w:trPr>
          <w:trHeight w:val="376"/>
        </w:trPr>
        <w:tc>
          <w:tcPr>
            <w:tcW w:w="4765" w:type="dxa"/>
          </w:tcPr>
          <w:p w14:paraId="45A0BD9A" w14:textId="09536D9C" w:rsidR="00267E40" w:rsidRPr="008B5D41" w:rsidRDefault="00267E40" w:rsidP="00267E40">
            <w:pPr>
              <w:spacing w:line="276" w:lineRule="auto"/>
              <w:rPr>
                <w:rFonts w:ascii="Times New Roman" w:hAnsi="Times New Roman"/>
                <w:sz w:val="28"/>
                <w:szCs w:val="28"/>
              </w:rPr>
            </w:pPr>
            <w:r w:rsidRPr="008B5D41">
              <w:rPr>
                <w:rFonts w:ascii="Times New Roman" w:hAnsi="Times New Roman"/>
                <w:sz w:val="28"/>
                <w:szCs w:val="28"/>
              </w:rPr>
              <w:t xml:space="preserve">- </w:t>
            </w:r>
            <w:r>
              <w:rPr>
                <w:rFonts w:ascii="Times New Roman" w:hAnsi="Times New Roman"/>
                <w:sz w:val="28"/>
                <w:szCs w:val="28"/>
              </w:rPr>
              <w:t>Quản</w:t>
            </w:r>
            <w:r>
              <w:rPr>
                <w:rFonts w:ascii="Times New Roman" w:hAnsi="Times New Roman"/>
                <w:sz w:val="28"/>
                <w:szCs w:val="28"/>
                <w:lang w:val="vi-VN"/>
              </w:rPr>
              <w:t xml:space="preserve"> lý trạng </w:t>
            </w:r>
            <w:r>
              <w:rPr>
                <w:rFonts w:ascii="Times New Roman" w:hAnsi="Times New Roman"/>
                <w:sz w:val="28"/>
                <w:szCs w:val="28"/>
              </w:rPr>
              <w:t>thái</w:t>
            </w:r>
            <w:r w:rsidRPr="008B5D41">
              <w:rPr>
                <w:rFonts w:ascii="Times New Roman" w:hAnsi="Times New Roman"/>
                <w:sz w:val="28"/>
                <w:szCs w:val="28"/>
              </w:rPr>
              <w:t xml:space="preserve"> </w:t>
            </w:r>
            <w:r>
              <w:rPr>
                <w:rFonts w:ascii="Times New Roman" w:hAnsi="Times New Roman"/>
                <w:sz w:val="28"/>
                <w:szCs w:val="28"/>
              </w:rPr>
              <w:t>đơn hàng</w:t>
            </w:r>
          </w:p>
        </w:tc>
        <w:tc>
          <w:tcPr>
            <w:tcW w:w="5587" w:type="dxa"/>
          </w:tcPr>
          <w:p w14:paraId="45A0BD9B" w14:textId="60D5834C" w:rsidR="00267E40" w:rsidRPr="008B5D41" w:rsidRDefault="00267E40" w:rsidP="00267E40">
            <w:pPr>
              <w:spacing w:line="276" w:lineRule="auto"/>
              <w:rPr>
                <w:rFonts w:ascii="Times New Roman" w:hAnsi="Times New Roman"/>
                <w:sz w:val="28"/>
                <w:szCs w:val="28"/>
              </w:rPr>
            </w:pPr>
            <w:r w:rsidRPr="008B5D41">
              <w:rPr>
                <w:rFonts w:ascii="Times New Roman" w:hAnsi="Times New Roman"/>
                <w:sz w:val="28"/>
                <w:szCs w:val="28"/>
              </w:rPr>
              <w:t xml:space="preserve">- Xem </w:t>
            </w:r>
            <w:r>
              <w:rPr>
                <w:rFonts w:ascii="Times New Roman" w:hAnsi="Times New Roman"/>
                <w:sz w:val="28"/>
                <w:szCs w:val="28"/>
              </w:rPr>
              <w:t>sản phẩm</w:t>
            </w:r>
            <w:r w:rsidRPr="008B5D41">
              <w:rPr>
                <w:rFonts w:ascii="Times New Roman" w:hAnsi="Times New Roman"/>
                <w:sz w:val="28"/>
                <w:szCs w:val="28"/>
              </w:rPr>
              <w:t xml:space="preserve"> </w:t>
            </w:r>
          </w:p>
        </w:tc>
      </w:tr>
      <w:tr w:rsidR="00267E40" w14:paraId="45A0BD9F" w14:textId="77777777" w:rsidTr="0081182C">
        <w:trPr>
          <w:trHeight w:val="376"/>
        </w:trPr>
        <w:tc>
          <w:tcPr>
            <w:tcW w:w="4765" w:type="dxa"/>
          </w:tcPr>
          <w:p w14:paraId="45A0BD9D" w14:textId="60A0C0ED" w:rsidR="00267E40" w:rsidRPr="008B5D41" w:rsidRDefault="00267E40" w:rsidP="00267E40">
            <w:pPr>
              <w:spacing w:line="276" w:lineRule="auto"/>
              <w:rPr>
                <w:rFonts w:ascii="Times New Roman" w:hAnsi="Times New Roman"/>
                <w:sz w:val="28"/>
                <w:szCs w:val="28"/>
              </w:rPr>
            </w:pPr>
            <w:r>
              <w:rPr>
                <w:rFonts w:ascii="Times New Roman" w:hAnsi="Times New Roman"/>
                <w:sz w:val="28"/>
                <w:szCs w:val="28"/>
              </w:rPr>
              <w:t>- Quản</w:t>
            </w:r>
            <w:r>
              <w:rPr>
                <w:rFonts w:ascii="Times New Roman" w:hAnsi="Times New Roman"/>
                <w:sz w:val="28"/>
                <w:szCs w:val="28"/>
                <w:lang w:val="vi-VN"/>
              </w:rPr>
              <w:t xml:space="preserve"> lý sản phẩm đã bán hết</w:t>
            </w:r>
          </w:p>
        </w:tc>
        <w:tc>
          <w:tcPr>
            <w:tcW w:w="5587" w:type="dxa"/>
          </w:tcPr>
          <w:p w14:paraId="45A0BD9E" w14:textId="7E53C97F" w:rsidR="00267E40" w:rsidRPr="008B5D41" w:rsidRDefault="00267E40" w:rsidP="00267E40">
            <w:pPr>
              <w:spacing w:line="276" w:lineRule="auto"/>
              <w:rPr>
                <w:rFonts w:ascii="Times New Roman" w:hAnsi="Times New Roman"/>
                <w:sz w:val="28"/>
                <w:szCs w:val="28"/>
              </w:rPr>
            </w:pPr>
            <w:r w:rsidRPr="008B5D41">
              <w:rPr>
                <w:rFonts w:ascii="Times New Roman" w:hAnsi="Times New Roman"/>
                <w:sz w:val="28"/>
                <w:szCs w:val="28"/>
              </w:rPr>
              <w:t xml:space="preserve">- Đặt </w:t>
            </w:r>
            <w:r>
              <w:rPr>
                <w:rFonts w:ascii="Times New Roman" w:hAnsi="Times New Roman"/>
                <w:sz w:val="28"/>
                <w:szCs w:val="28"/>
              </w:rPr>
              <w:t>sản phẩm</w:t>
            </w:r>
            <w:r w:rsidRPr="008B5D41">
              <w:rPr>
                <w:rFonts w:ascii="Times New Roman" w:hAnsi="Times New Roman"/>
                <w:sz w:val="28"/>
                <w:szCs w:val="28"/>
              </w:rPr>
              <w:t xml:space="preserve"> </w:t>
            </w:r>
          </w:p>
        </w:tc>
      </w:tr>
      <w:tr w:rsidR="00267E40" w14:paraId="2C65D590" w14:textId="77777777" w:rsidTr="0081182C">
        <w:trPr>
          <w:trHeight w:val="398"/>
        </w:trPr>
        <w:tc>
          <w:tcPr>
            <w:tcW w:w="4765" w:type="dxa"/>
          </w:tcPr>
          <w:p w14:paraId="3746199D" w14:textId="12163A56" w:rsidR="00267E40" w:rsidRPr="00A064BA" w:rsidRDefault="00267E40" w:rsidP="00267E40">
            <w:pPr>
              <w:spacing w:line="276" w:lineRule="auto"/>
              <w:rPr>
                <w:rFonts w:ascii="Times New Roman" w:hAnsi="Times New Roman"/>
                <w:sz w:val="28"/>
                <w:szCs w:val="28"/>
                <w:lang w:val="vi-VN"/>
              </w:rPr>
            </w:pPr>
            <w:r w:rsidRPr="008B5D41">
              <w:rPr>
                <w:rFonts w:ascii="Times New Roman" w:hAnsi="Times New Roman"/>
                <w:sz w:val="28"/>
                <w:szCs w:val="28"/>
              </w:rPr>
              <w:t xml:space="preserve">- Quản lý </w:t>
            </w:r>
            <w:r>
              <w:rPr>
                <w:rFonts w:ascii="Times New Roman" w:hAnsi="Times New Roman"/>
                <w:sz w:val="28"/>
                <w:szCs w:val="28"/>
              </w:rPr>
              <w:t>thông</w:t>
            </w:r>
            <w:r>
              <w:rPr>
                <w:rFonts w:ascii="Times New Roman" w:hAnsi="Times New Roman"/>
                <w:sz w:val="28"/>
                <w:szCs w:val="28"/>
                <w:lang w:val="vi-VN"/>
              </w:rPr>
              <w:t xml:space="preserve"> báo</w:t>
            </w:r>
          </w:p>
        </w:tc>
        <w:tc>
          <w:tcPr>
            <w:tcW w:w="5587" w:type="dxa"/>
          </w:tcPr>
          <w:p w14:paraId="17517E45" w14:textId="647F88DD" w:rsidR="00267E40" w:rsidRPr="0081182C" w:rsidRDefault="00267E40" w:rsidP="00267E40">
            <w:pPr>
              <w:spacing w:line="276" w:lineRule="auto"/>
            </w:pPr>
            <w:r>
              <w:rPr>
                <w:rFonts w:ascii="Times New Roman" w:hAnsi="Times New Roman"/>
                <w:sz w:val="28"/>
                <w:szCs w:val="28"/>
              </w:rPr>
              <w:t>- Đổi mật khẩu</w:t>
            </w:r>
          </w:p>
        </w:tc>
      </w:tr>
      <w:tr w:rsidR="00267E40" w14:paraId="2507A617" w14:textId="77777777" w:rsidTr="0081182C">
        <w:trPr>
          <w:trHeight w:val="398"/>
        </w:trPr>
        <w:tc>
          <w:tcPr>
            <w:tcW w:w="4765" w:type="dxa"/>
          </w:tcPr>
          <w:p w14:paraId="5AFB9EFE" w14:textId="79C8C0D7" w:rsidR="00267E40" w:rsidRPr="005A688F" w:rsidRDefault="00267E40" w:rsidP="00267E40">
            <w:pPr>
              <w:spacing w:line="276" w:lineRule="auto"/>
              <w:rPr>
                <w:rFonts w:ascii="Times New Roman" w:hAnsi="Times New Roman"/>
                <w:sz w:val="28"/>
                <w:szCs w:val="28"/>
                <w:lang w:val="vi-VN"/>
              </w:rPr>
            </w:pPr>
            <w:r>
              <w:rPr>
                <w:rFonts w:ascii="Times New Roman" w:hAnsi="Times New Roman"/>
                <w:sz w:val="28"/>
                <w:szCs w:val="28"/>
                <w:lang w:val="vi-VN"/>
              </w:rPr>
              <w:t>- Quản lý thống kê</w:t>
            </w:r>
          </w:p>
        </w:tc>
        <w:tc>
          <w:tcPr>
            <w:tcW w:w="5587" w:type="dxa"/>
          </w:tcPr>
          <w:p w14:paraId="020F6E50" w14:textId="374BA9F9" w:rsidR="00267E40" w:rsidRDefault="00267E40" w:rsidP="00267E40">
            <w:pPr>
              <w:spacing w:line="276" w:lineRule="auto"/>
              <w:rPr>
                <w:rFonts w:ascii="Times New Roman" w:hAnsi="Times New Roman"/>
                <w:sz w:val="28"/>
                <w:szCs w:val="28"/>
              </w:rPr>
            </w:pPr>
            <w:r>
              <w:rPr>
                <w:rFonts w:ascii="Times New Roman" w:hAnsi="Times New Roman"/>
                <w:sz w:val="28"/>
                <w:szCs w:val="28"/>
              </w:rPr>
              <w:t>- Thêm địa chỉ nhận hàng</w:t>
            </w:r>
          </w:p>
        </w:tc>
      </w:tr>
      <w:tr w:rsidR="00267E40" w14:paraId="17C3585C" w14:textId="77777777" w:rsidTr="003A0430">
        <w:trPr>
          <w:trHeight w:val="466"/>
        </w:trPr>
        <w:tc>
          <w:tcPr>
            <w:tcW w:w="4765" w:type="dxa"/>
          </w:tcPr>
          <w:p w14:paraId="348D962F" w14:textId="259B02E0" w:rsidR="00267E40" w:rsidRPr="00A064BA" w:rsidRDefault="00267E40" w:rsidP="00267E40">
            <w:pPr>
              <w:spacing w:line="276" w:lineRule="auto"/>
              <w:rPr>
                <w:rFonts w:ascii="Times New Roman" w:hAnsi="Times New Roman"/>
                <w:sz w:val="28"/>
                <w:szCs w:val="28"/>
                <w:lang w:val="vi-VN"/>
              </w:rPr>
            </w:pPr>
            <w:r>
              <w:rPr>
                <w:rFonts w:ascii="Times New Roman" w:hAnsi="Times New Roman"/>
                <w:sz w:val="28"/>
                <w:szCs w:val="28"/>
              </w:rPr>
              <w:t>- Quản lý loại sản phẩm</w:t>
            </w:r>
          </w:p>
        </w:tc>
        <w:tc>
          <w:tcPr>
            <w:tcW w:w="5587" w:type="dxa"/>
          </w:tcPr>
          <w:p w14:paraId="36C752E1" w14:textId="69B5DABA" w:rsidR="00267E40" w:rsidRPr="00A064BA" w:rsidRDefault="00267E40" w:rsidP="00267E40">
            <w:pPr>
              <w:spacing w:line="276" w:lineRule="auto"/>
              <w:rPr>
                <w:rFonts w:ascii="Times New Roman" w:hAnsi="Times New Roman"/>
                <w:sz w:val="28"/>
                <w:szCs w:val="28"/>
                <w:lang w:val="vi-VN"/>
              </w:rPr>
            </w:pPr>
            <w:r>
              <w:rPr>
                <w:rFonts w:ascii="Times New Roman" w:hAnsi="Times New Roman"/>
                <w:sz w:val="28"/>
                <w:szCs w:val="28"/>
                <w:lang w:val="vi-VN"/>
              </w:rPr>
              <w:t>- Xóa địa chỉ nhận hàng</w:t>
            </w:r>
          </w:p>
        </w:tc>
      </w:tr>
      <w:tr w:rsidR="00267E40" w14:paraId="7675D3E4" w14:textId="77777777" w:rsidTr="003A0430">
        <w:trPr>
          <w:trHeight w:val="466"/>
        </w:trPr>
        <w:tc>
          <w:tcPr>
            <w:tcW w:w="4765" w:type="dxa"/>
          </w:tcPr>
          <w:p w14:paraId="440B0DD8" w14:textId="46CA0E23" w:rsidR="00267E40" w:rsidRPr="005A688F" w:rsidRDefault="00267E40" w:rsidP="00267E40">
            <w:pPr>
              <w:spacing w:line="276" w:lineRule="auto"/>
              <w:rPr>
                <w:rFonts w:ascii="Times New Roman" w:hAnsi="Times New Roman"/>
                <w:sz w:val="28"/>
                <w:szCs w:val="28"/>
                <w:lang w:val="vi-VN"/>
              </w:rPr>
            </w:pPr>
            <w:r>
              <w:rPr>
                <w:rFonts w:ascii="Times New Roman" w:hAnsi="Times New Roman"/>
                <w:sz w:val="28"/>
                <w:szCs w:val="28"/>
                <w:lang w:val="vi-VN"/>
              </w:rPr>
              <w:t>- Quản lý banner</w:t>
            </w:r>
          </w:p>
        </w:tc>
        <w:tc>
          <w:tcPr>
            <w:tcW w:w="5587" w:type="dxa"/>
          </w:tcPr>
          <w:p w14:paraId="771EDF9F" w14:textId="334ABE14" w:rsidR="00267E40" w:rsidRPr="005A688F" w:rsidRDefault="00267E40" w:rsidP="00267E40">
            <w:pPr>
              <w:spacing w:line="276" w:lineRule="auto"/>
              <w:rPr>
                <w:rFonts w:ascii="Times New Roman" w:hAnsi="Times New Roman"/>
                <w:sz w:val="28"/>
                <w:szCs w:val="28"/>
                <w:lang w:val="vi-VN"/>
              </w:rPr>
            </w:pPr>
            <w:r>
              <w:rPr>
                <w:rFonts w:ascii="Times New Roman" w:hAnsi="Times New Roman"/>
                <w:sz w:val="28"/>
                <w:szCs w:val="28"/>
                <w:lang w:val="vi-VN"/>
              </w:rPr>
              <w:t>- Quên mật khẩu</w:t>
            </w:r>
          </w:p>
        </w:tc>
      </w:tr>
      <w:tr w:rsidR="00267E40" w14:paraId="2F834884" w14:textId="77777777" w:rsidTr="003A0430">
        <w:trPr>
          <w:trHeight w:val="466"/>
        </w:trPr>
        <w:tc>
          <w:tcPr>
            <w:tcW w:w="4765" w:type="dxa"/>
          </w:tcPr>
          <w:p w14:paraId="04B950CF" w14:textId="33411B0E" w:rsidR="00267E40" w:rsidRPr="00A064BA" w:rsidRDefault="00267E40" w:rsidP="00267E40">
            <w:pPr>
              <w:spacing w:line="276" w:lineRule="auto"/>
              <w:rPr>
                <w:rFonts w:ascii="Times New Roman" w:hAnsi="Times New Roman"/>
                <w:sz w:val="28"/>
                <w:szCs w:val="28"/>
                <w:lang w:val="vi-VN"/>
              </w:rPr>
            </w:pPr>
          </w:p>
        </w:tc>
        <w:tc>
          <w:tcPr>
            <w:tcW w:w="5587" w:type="dxa"/>
          </w:tcPr>
          <w:p w14:paraId="545DDA0F" w14:textId="67117D24" w:rsidR="00267E40" w:rsidRDefault="00267E40" w:rsidP="00267E40">
            <w:pPr>
              <w:spacing w:line="276" w:lineRule="auto"/>
              <w:rPr>
                <w:rFonts w:ascii="Times New Roman" w:hAnsi="Times New Roman"/>
                <w:sz w:val="28"/>
                <w:szCs w:val="28"/>
                <w:lang w:val="vi-VN"/>
              </w:rPr>
            </w:pPr>
            <w:r>
              <w:rPr>
                <w:rFonts w:ascii="Times New Roman" w:hAnsi="Times New Roman"/>
                <w:sz w:val="28"/>
                <w:szCs w:val="28"/>
                <w:lang w:val="vi-VN"/>
              </w:rPr>
              <w:t>- Thanh Toán</w:t>
            </w:r>
          </w:p>
        </w:tc>
      </w:tr>
      <w:tr w:rsidR="00267E40" w14:paraId="48629463" w14:textId="77777777" w:rsidTr="003A0430">
        <w:trPr>
          <w:trHeight w:val="466"/>
        </w:trPr>
        <w:tc>
          <w:tcPr>
            <w:tcW w:w="4765" w:type="dxa"/>
          </w:tcPr>
          <w:p w14:paraId="3AA2A563" w14:textId="77777777" w:rsidR="00267E40" w:rsidRDefault="00267E40" w:rsidP="00267E40">
            <w:pPr>
              <w:spacing w:line="276" w:lineRule="auto"/>
              <w:rPr>
                <w:rFonts w:ascii="Times New Roman" w:hAnsi="Times New Roman"/>
                <w:sz w:val="28"/>
                <w:szCs w:val="28"/>
                <w:lang w:val="vi-VN"/>
              </w:rPr>
            </w:pPr>
          </w:p>
        </w:tc>
        <w:tc>
          <w:tcPr>
            <w:tcW w:w="5587" w:type="dxa"/>
          </w:tcPr>
          <w:p w14:paraId="0CAF9E8F" w14:textId="7FDF7820" w:rsidR="00267E40" w:rsidRPr="004A2804" w:rsidRDefault="00267E40" w:rsidP="00267E40">
            <w:pPr>
              <w:spacing w:line="276" w:lineRule="auto"/>
              <w:rPr>
                <w:rFonts w:ascii="Times New Roman" w:hAnsi="Times New Roman"/>
                <w:sz w:val="28"/>
                <w:szCs w:val="28"/>
                <w:lang w:val="vi-VN"/>
              </w:rPr>
            </w:pPr>
            <w:r>
              <w:rPr>
                <w:rFonts w:ascii="Times New Roman" w:hAnsi="Times New Roman"/>
                <w:sz w:val="28"/>
                <w:szCs w:val="28"/>
                <w:lang w:val="vi-VN"/>
              </w:rPr>
              <w:t xml:space="preserve">- </w:t>
            </w:r>
            <w:r w:rsidRPr="004A2804">
              <w:rPr>
                <w:rFonts w:ascii="Times New Roman" w:hAnsi="Times New Roman"/>
                <w:sz w:val="28"/>
                <w:szCs w:val="28"/>
                <w:lang w:val="vi-VN"/>
              </w:rPr>
              <w:t>Cài đặt thông báo</w:t>
            </w:r>
          </w:p>
        </w:tc>
      </w:tr>
      <w:tr w:rsidR="00267E40" w14:paraId="2F503BCF" w14:textId="77777777" w:rsidTr="003A0430">
        <w:trPr>
          <w:trHeight w:val="466"/>
        </w:trPr>
        <w:tc>
          <w:tcPr>
            <w:tcW w:w="4765" w:type="dxa"/>
          </w:tcPr>
          <w:p w14:paraId="08E37BE6" w14:textId="77777777" w:rsidR="00267E40" w:rsidRDefault="00267E40" w:rsidP="00267E40">
            <w:pPr>
              <w:spacing w:line="276" w:lineRule="auto"/>
              <w:rPr>
                <w:rFonts w:ascii="Times New Roman" w:hAnsi="Times New Roman"/>
                <w:sz w:val="28"/>
                <w:szCs w:val="28"/>
                <w:lang w:val="vi-VN"/>
              </w:rPr>
            </w:pPr>
          </w:p>
        </w:tc>
        <w:tc>
          <w:tcPr>
            <w:tcW w:w="5587" w:type="dxa"/>
          </w:tcPr>
          <w:p w14:paraId="1A14E98B" w14:textId="64EC91FA" w:rsidR="00267E40" w:rsidRPr="004A2804" w:rsidRDefault="00267E40" w:rsidP="00267E40">
            <w:pPr>
              <w:spacing w:line="276" w:lineRule="auto"/>
              <w:rPr>
                <w:rFonts w:ascii="Times New Roman" w:hAnsi="Times New Roman"/>
                <w:sz w:val="28"/>
                <w:szCs w:val="28"/>
                <w:lang w:val="vi-VN"/>
              </w:rPr>
            </w:pPr>
            <w:r>
              <w:rPr>
                <w:rFonts w:ascii="Times New Roman" w:hAnsi="Times New Roman"/>
                <w:sz w:val="28"/>
                <w:szCs w:val="28"/>
                <w:lang w:val="vi-VN"/>
              </w:rPr>
              <w:t>- Thay đổi thông tin cá nhân</w:t>
            </w:r>
          </w:p>
        </w:tc>
      </w:tr>
      <w:tr w:rsidR="00267E40" w14:paraId="6A895971" w14:textId="77777777" w:rsidTr="003A0430">
        <w:trPr>
          <w:trHeight w:val="466"/>
        </w:trPr>
        <w:tc>
          <w:tcPr>
            <w:tcW w:w="4765" w:type="dxa"/>
          </w:tcPr>
          <w:p w14:paraId="158A3CAC" w14:textId="77777777" w:rsidR="00267E40" w:rsidRDefault="00267E40" w:rsidP="00267E40">
            <w:pPr>
              <w:spacing w:line="276" w:lineRule="auto"/>
              <w:rPr>
                <w:rFonts w:ascii="Times New Roman" w:hAnsi="Times New Roman"/>
                <w:sz w:val="28"/>
                <w:szCs w:val="28"/>
                <w:lang w:val="vi-VN"/>
              </w:rPr>
            </w:pPr>
          </w:p>
        </w:tc>
        <w:tc>
          <w:tcPr>
            <w:tcW w:w="5587" w:type="dxa"/>
          </w:tcPr>
          <w:p w14:paraId="734649C7" w14:textId="1F04224C" w:rsidR="00267E40" w:rsidRPr="004A2804" w:rsidRDefault="00267E40" w:rsidP="00267E40">
            <w:pPr>
              <w:spacing w:line="276" w:lineRule="auto"/>
              <w:rPr>
                <w:rFonts w:ascii="Times New Roman" w:hAnsi="Times New Roman"/>
                <w:sz w:val="28"/>
                <w:szCs w:val="28"/>
                <w:lang w:val="vi-VN"/>
              </w:rPr>
            </w:pPr>
            <w:r>
              <w:rPr>
                <w:rFonts w:ascii="Times New Roman" w:hAnsi="Times New Roman"/>
                <w:sz w:val="28"/>
                <w:szCs w:val="28"/>
                <w:lang w:val="vi-VN"/>
              </w:rPr>
              <w:t>- Thêm yêu thích</w:t>
            </w:r>
          </w:p>
        </w:tc>
      </w:tr>
    </w:tbl>
    <w:p w14:paraId="5FD672CF" w14:textId="77777777" w:rsidR="005A688F" w:rsidRDefault="005A688F" w:rsidP="008C1744">
      <w:pPr>
        <w:pStyle w:val="Heading2"/>
        <w:spacing w:line="276" w:lineRule="auto"/>
        <w:rPr>
          <w:rFonts w:ascii="Times New Roman" w:hAnsi="Times New Roman" w:cs="Times New Roman"/>
          <w:b/>
          <w:color w:val="auto"/>
          <w:sz w:val="28"/>
          <w:szCs w:val="28"/>
        </w:rPr>
      </w:pPr>
      <w:bookmarkStart w:id="75" w:name="_Toc117359798"/>
      <w:bookmarkStart w:id="76" w:name="_Toc120028865"/>
    </w:p>
    <w:p w14:paraId="1D70CCFF" w14:textId="77777777" w:rsidR="005A688F" w:rsidRDefault="005A688F" w:rsidP="008C1744">
      <w:pPr>
        <w:pStyle w:val="Heading2"/>
        <w:spacing w:line="276" w:lineRule="auto"/>
        <w:rPr>
          <w:rFonts w:ascii="Times New Roman" w:hAnsi="Times New Roman" w:cs="Times New Roman"/>
          <w:b/>
          <w:color w:val="auto"/>
          <w:sz w:val="28"/>
          <w:szCs w:val="28"/>
        </w:rPr>
      </w:pPr>
    </w:p>
    <w:p w14:paraId="71BA660E" w14:textId="77777777" w:rsidR="00B0392C" w:rsidRDefault="00B0392C" w:rsidP="008C1744">
      <w:pPr>
        <w:pStyle w:val="Heading2"/>
        <w:spacing w:line="276" w:lineRule="auto"/>
        <w:rPr>
          <w:rFonts w:ascii="Times New Roman" w:hAnsi="Times New Roman" w:cs="Times New Roman"/>
          <w:b/>
          <w:color w:val="auto"/>
          <w:sz w:val="28"/>
          <w:szCs w:val="28"/>
        </w:rPr>
      </w:pPr>
      <w:bookmarkStart w:id="77" w:name="_Toc121767620"/>
    </w:p>
    <w:p w14:paraId="30736DBC" w14:textId="77777777" w:rsidR="00B0392C" w:rsidRDefault="00B0392C" w:rsidP="008C1744">
      <w:pPr>
        <w:pStyle w:val="Heading2"/>
        <w:spacing w:line="276" w:lineRule="auto"/>
        <w:rPr>
          <w:rFonts w:ascii="Times New Roman" w:hAnsi="Times New Roman" w:cs="Times New Roman"/>
          <w:b/>
          <w:color w:val="auto"/>
          <w:sz w:val="28"/>
          <w:szCs w:val="28"/>
        </w:rPr>
      </w:pPr>
    </w:p>
    <w:p w14:paraId="25D9E92C" w14:textId="77777777" w:rsidR="00B0392C" w:rsidRDefault="00B0392C" w:rsidP="008C1744">
      <w:pPr>
        <w:pStyle w:val="Heading2"/>
        <w:spacing w:line="276" w:lineRule="auto"/>
        <w:rPr>
          <w:rFonts w:ascii="Times New Roman" w:hAnsi="Times New Roman" w:cs="Times New Roman"/>
          <w:b/>
          <w:color w:val="auto"/>
          <w:sz w:val="28"/>
          <w:szCs w:val="28"/>
        </w:rPr>
      </w:pPr>
    </w:p>
    <w:p w14:paraId="41426F4D" w14:textId="3C68D76E" w:rsidR="00B0392C" w:rsidRDefault="00B0392C" w:rsidP="008C1744">
      <w:pPr>
        <w:pStyle w:val="Heading2"/>
        <w:spacing w:line="276" w:lineRule="auto"/>
        <w:rPr>
          <w:rFonts w:ascii="Times New Roman" w:hAnsi="Times New Roman" w:cs="Times New Roman"/>
          <w:b/>
          <w:color w:val="auto"/>
          <w:sz w:val="28"/>
          <w:szCs w:val="28"/>
        </w:rPr>
      </w:pPr>
    </w:p>
    <w:p w14:paraId="1D1D590D" w14:textId="09EE0325" w:rsidR="004A3CB4" w:rsidRDefault="004A3CB4" w:rsidP="004A3CB4"/>
    <w:p w14:paraId="0AFB577F" w14:textId="77777777" w:rsidR="004A3CB4" w:rsidRPr="004A3CB4" w:rsidRDefault="004A3CB4" w:rsidP="004A3CB4"/>
    <w:p w14:paraId="2E06A204" w14:textId="77777777" w:rsidR="00B0392C" w:rsidRDefault="00B0392C" w:rsidP="008C1744">
      <w:pPr>
        <w:pStyle w:val="Heading2"/>
        <w:spacing w:line="276" w:lineRule="auto"/>
        <w:rPr>
          <w:rFonts w:ascii="Times New Roman" w:hAnsi="Times New Roman" w:cs="Times New Roman"/>
          <w:b/>
          <w:color w:val="auto"/>
          <w:sz w:val="28"/>
          <w:szCs w:val="28"/>
        </w:rPr>
      </w:pPr>
    </w:p>
    <w:p w14:paraId="45A0BDA6" w14:textId="23EF4B77" w:rsidR="00D7390E" w:rsidRPr="00CA1D40" w:rsidRDefault="00264967" w:rsidP="008C1744">
      <w:pPr>
        <w:pStyle w:val="Heading2"/>
        <w:spacing w:line="276" w:lineRule="auto"/>
        <w:rPr>
          <w:rFonts w:ascii="Times New Roman" w:hAnsi="Times New Roman" w:cs="Times New Roman"/>
          <w:b/>
          <w:color w:val="auto"/>
          <w:sz w:val="28"/>
          <w:szCs w:val="28"/>
        </w:rPr>
      </w:pPr>
      <w:r w:rsidRPr="00DD21DF">
        <w:rPr>
          <w:rFonts w:ascii="Times New Roman" w:hAnsi="Times New Roman" w:cs="Times New Roman"/>
          <w:b/>
          <w:color w:val="auto"/>
          <w:sz w:val="28"/>
          <w:szCs w:val="28"/>
        </w:rPr>
        <w:t>3.3 Mô hình hệ thống (Use case model)</w:t>
      </w:r>
      <w:bookmarkEnd w:id="75"/>
      <w:bookmarkEnd w:id="76"/>
      <w:bookmarkEnd w:id="77"/>
    </w:p>
    <w:p w14:paraId="39677F96" w14:textId="77777777" w:rsidR="00B0392C" w:rsidRDefault="00B0392C" w:rsidP="00001D3F">
      <w:pPr>
        <w:jc w:val="center"/>
        <w:rPr>
          <w:noProof/>
        </w:rPr>
      </w:pPr>
    </w:p>
    <w:p w14:paraId="40B53117" w14:textId="77777777" w:rsidR="004A3CB4" w:rsidRDefault="004A3CB4" w:rsidP="00001D3F">
      <w:pPr>
        <w:jc w:val="center"/>
        <w:rPr>
          <w:noProof/>
        </w:rPr>
      </w:pPr>
    </w:p>
    <w:p w14:paraId="45A0BDA7" w14:textId="67584753" w:rsidR="002B73D4" w:rsidRDefault="00724899" w:rsidP="00001D3F">
      <w:pPr>
        <w:jc w:val="center"/>
        <w:rPr>
          <w:rFonts w:ascii="Times New Roman" w:hAnsi="Times New Roman"/>
          <w:b/>
          <w:sz w:val="28"/>
          <w:szCs w:val="28"/>
        </w:rPr>
      </w:pPr>
      <w:r>
        <w:rPr>
          <w:noProof/>
        </w:rPr>
        <w:drawing>
          <wp:inline distT="0" distB="0" distL="0" distR="0" wp14:anchorId="7DF3CC46" wp14:editId="1B984A58">
            <wp:extent cx="5835056" cy="521372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37574" cy="5215970"/>
                    </a:xfrm>
                    <a:prstGeom prst="rect">
                      <a:avLst/>
                    </a:prstGeom>
                    <a:noFill/>
                    <a:ln>
                      <a:noFill/>
                    </a:ln>
                  </pic:spPr>
                </pic:pic>
              </a:graphicData>
            </a:graphic>
          </wp:inline>
        </w:drawing>
      </w:r>
    </w:p>
    <w:p w14:paraId="30CBDA33" w14:textId="60A6B5AF" w:rsidR="00001D3F" w:rsidRPr="004D47EE" w:rsidRDefault="00001D3F" w:rsidP="00001D3F">
      <w:pPr>
        <w:spacing w:line="276" w:lineRule="auto"/>
        <w:jc w:val="center"/>
        <w:rPr>
          <w:rFonts w:ascii="Times New Roman" w:hAnsi="Times New Roman"/>
          <w:sz w:val="24"/>
        </w:rPr>
      </w:pPr>
      <w:r w:rsidRPr="004D47EE">
        <w:rPr>
          <w:rFonts w:ascii="Times New Roman" w:hAnsi="Times New Roman"/>
          <w:i/>
          <w:color w:val="000000"/>
        </w:rPr>
        <w:t xml:space="preserve">Hình </w:t>
      </w:r>
      <w:r>
        <w:rPr>
          <w:rFonts w:ascii="Times New Roman" w:hAnsi="Times New Roman"/>
          <w:i/>
          <w:color w:val="000000"/>
        </w:rPr>
        <w:t>3.</w:t>
      </w:r>
      <w:r w:rsidR="00365156">
        <w:rPr>
          <w:rFonts w:ascii="Times New Roman" w:hAnsi="Times New Roman"/>
          <w:i/>
          <w:color w:val="000000"/>
        </w:rPr>
        <w:t>3.</w:t>
      </w:r>
      <w:r>
        <w:rPr>
          <w:rFonts w:ascii="Times New Roman" w:hAnsi="Times New Roman"/>
          <w:i/>
          <w:color w:val="000000"/>
        </w:rPr>
        <w:t>1</w:t>
      </w:r>
      <w:r w:rsidRPr="004D47EE">
        <w:rPr>
          <w:rFonts w:ascii="Times New Roman" w:hAnsi="Times New Roman"/>
          <w:i/>
          <w:color w:val="000000"/>
        </w:rPr>
        <w:t xml:space="preserve">: </w:t>
      </w:r>
      <w:r>
        <w:rPr>
          <w:rFonts w:ascii="Times New Roman" w:hAnsi="Times New Roman"/>
          <w:i/>
          <w:color w:val="000000"/>
        </w:rPr>
        <w:t>Sơ đồ Use case</w:t>
      </w:r>
    </w:p>
    <w:p w14:paraId="32561978" w14:textId="77777777" w:rsidR="00001D3F" w:rsidRDefault="00001D3F" w:rsidP="00001D3F">
      <w:pPr>
        <w:jc w:val="center"/>
        <w:rPr>
          <w:rFonts w:ascii="Times New Roman" w:hAnsi="Times New Roman"/>
          <w:b/>
          <w:sz w:val="28"/>
          <w:szCs w:val="28"/>
        </w:rPr>
      </w:pPr>
    </w:p>
    <w:p w14:paraId="45A0BDA8" w14:textId="5AB8231C" w:rsidR="002B73D4" w:rsidRDefault="00264967" w:rsidP="002B73D4">
      <w:pPr>
        <w:rPr>
          <w:rFonts w:ascii="Times New Roman" w:hAnsi="Times New Roman"/>
          <w:b/>
          <w:sz w:val="28"/>
          <w:szCs w:val="28"/>
        </w:rPr>
      </w:pPr>
      <w:r w:rsidRPr="00DD21DF">
        <w:rPr>
          <w:rFonts w:ascii="Times New Roman" w:hAnsi="Times New Roman"/>
          <w:b/>
          <w:sz w:val="28"/>
          <w:szCs w:val="28"/>
        </w:rPr>
        <w:t>3.4 Mô tả use case</w:t>
      </w:r>
      <w:r w:rsidR="00E87108">
        <w:rPr>
          <w:rFonts w:ascii="Times New Roman" w:hAnsi="Times New Roman"/>
          <w:b/>
          <w:sz w:val="28"/>
          <w:szCs w:val="28"/>
        </w:rPr>
        <w:t xml:space="preserve"> </w:t>
      </w:r>
    </w:p>
    <w:p w14:paraId="6527DCEF" w14:textId="530D9730" w:rsidR="00A15069" w:rsidRDefault="00A15069" w:rsidP="002B73D4">
      <w:pPr>
        <w:rPr>
          <w:rFonts w:ascii="Times New Roman" w:hAnsi="Times New Roman"/>
          <w:b/>
          <w:sz w:val="28"/>
          <w:szCs w:val="28"/>
        </w:rPr>
      </w:pPr>
    </w:p>
    <w:p w14:paraId="45A0BDA9" w14:textId="77777777" w:rsidR="00B15D5A" w:rsidRDefault="00B15D5A" w:rsidP="002B73D4"/>
    <w:tbl>
      <w:tblPr>
        <w:tblStyle w:val="TableGrid"/>
        <w:tblW w:w="0" w:type="auto"/>
        <w:jc w:val="center"/>
        <w:tblLook w:val="04A0" w:firstRow="1" w:lastRow="0" w:firstColumn="1" w:lastColumn="0" w:noHBand="0" w:noVBand="1"/>
      </w:tblPr>
      <w:tblGrid>
        <w:gridCol w:w="846"/>
        <w:gridCol w:w="1701"/>
        <w:gridCol w:w="3259"/>
        <w:gridCol w:w="1936"/>
        <w:gridCol w:w="1936"/>
      </w:tblGrid>
      <w:tr w:rsidR="002B73D4" w:rsidRPr="00B15D5A" w14:paraId="45A0BDAF" w14:textId="77777777" w:rsidTr="004A3CB4">
        <w:trPr>
          <w:jc w:val="center"/>
        </w:trPr>
        <w:tc>
          <w:tcPr>
            <w:tcW w:w="846" w:type="dxa"/>
          </w:tcPr>
          <w:p w14:paraId="45A0BDAA"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STT</w:t>
            </w:r>
          </w:p>
        </w:tc>
        <w:tc>
          <w:tcPr>
            <w:tcW w:w="1701" w:type="dxa"/>
          </w:tcPr>
          <w:p w14:paraId="45A0BDAB"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Usecase</w:t>
            </w:r>
          </w:p>
        </w:tc>
        <w:tc>
          <w:tcPr>
            <w:tcW w:w="3259" w:type="dxa"/>
          </w:tcPr>
          <w:p w14:paraId="45A0BDAC"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Mô tả chung</w:t>
            </w:r>
          </w:p>
        </w:tc>
        <w:tc>
          <w:tcPr>
            <w:tcW w:w="1936" w:type="dxa"/>
          </w:tcPr>
          <w:p w14:paraId="45A0BDAD"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Input</w:t>
            </w:r>
          </w:p>
        </w:tc>
        <w:tc>
          <w:tcPr>
            <w:tcW w:w="1936" w:type="dxa"/>
          </w:tcPr>
          <w:p w14:paraId="45A0BDAE"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Output</w:t>
            </w:r>
          </w:p>
        </w:tc>
      </w:tr>
      <w:tr w:rsidR="002B73D4" w:rsidRPr="00B15D5A" w14:paraId="45A0BDB5" w14:textId="77777777" w:rsidTr="004A3CB4">
        <w:trPr>
          <w:jc w:val="center"/>
        </w:trPr>
        <w:tc>
          <w:tcPr>
            <w:tcW w:w="846" w:type="dxa"/>
          </w:tcPr>
          <w:p w14:paraId="45A0BDB0"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1</w:t>
            </w:r>
          </w:p>
        </w:tc>
        <w:tc>
          <w:tcPr>
            <w:tcW w:w="1701" w:type="dxa"/>
          </w:tcPr>
          <w:p w14:paraId="45A0BDB1"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Đăng ký</w:t>
            </w:r>
          </w:p>
        </w:tc>
        <w:tc>
          <w:tcPr>
            <w:tcW w:w="3259" w:type="dxa"/>
          </w:tcPr>
          <w:p w14:paraId="45A0BDB2"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Người dùng đăng ký tài khoản để trở thành thành </w:t>
            </w:r>
            <w:r w:rsidRPr="00B15D5A">
              <w:rPr>
                <w:rFonts w:ascii="Times New Roman" w:hAnsi="Times New Roman"/>
                <w:sz w:val="28"/>
                <w:szCs w:val="28"/>
              </w:rPr>
              <w:lastRenderedPageBreak/>
              <w:t>viên có thể đặt hàng, đánh giá sản phẩm, theo dõi đơn hàng, …</w:t>
            </w:r>
          </w:p>
        </w:tc>
        <w:tc>
          <w:tcPr>
            <w:tcW w:w="1936" w:type="dxa"/>
          </w:tcPr>
          <w:p w14:paraId="45A0BDB3" w14:textId="43F1E338" w:rsidR="002B73D4" w:rsidRPr="00B15D5A" w:rsidRDefault="002B73D4" w:rsidP="00B15D5A">
            <w:pPr>
              <w:rPr>
                <w:rFonts w:ascii="Times New Roman" w:hAnsi="Times New Roman"/>
                <w:sz w:val="28"/>
                <w:szCs w:val="28"/>
              </w:rPr>
            </w:pPr>
            <w:r w:rsidRPr="00B15D5A">
              <w:rPr>
                <w:rFonts w:ascii="Times New Roman" w:hAnsi="Times New Roman"/>
                <w:sz w:val="28"/>
                <w:szCs w:val="28"/>
              </w:rPr>
              <w:lastRenderedPageBreak/>
              <w:t xml:space="preserve">Nhập thông tin tài khoản bao </w:t>
            </w:r>
            <w:r w:rsidRPr="00B15D5A">
              <w:rPr>
                <w:rFonts w:ascii="Times New Roman" w:hAnsi="Times New Roman"/>
                <w:sz w:val="28"/>
                <w:szCs w:val="28"/>
              </w:rPr>
              <w:lastRenderedPageBreak/>
              <w:t>gồm: họ tên, email, mật khẩu</w:t>
            </w:r>
            <w:r w:rsidR="00A83FB5">
              <w:rPr>
                <w:rFonts w:ascii="Times New Roman" w:hAnsi="Times New Roman"/>
                <w:sz w:val="28"/>
                <w:szCs w:val="28"/>
              </w:rPr>
              <w:t>…</w:t>
            </w:r>
          </w:p>
        </w:tc>
        <w:tc>
          <w:tcPr>
            <w:tcW w:w="1936" w:type="dxa"/>
          </w:tcPr>
          <w:p w14:paraId="45A0BDB4" w14:textId="429D697C" w:rsidR="002B73D4" w:rsidRPr="00B15D5A" w:rsidRDefault="002B73D4" w:rsidP="00B15D5A">
            <w:pPr>
              <w:rPr>
                <w:rFonts w:ascii="Times New Roman" w:hAnsi="Times New Roman"/>
                <w:sz w:val="28"/>
                <w:szCs w:val="28"/>
              </w:rPr>
            </w:pPr>
            <w:r w:rsidRPr="00B15D5A">
              <w:rPr>
                <w:rFonts w:ascii="Times New Roman" w:hAnsi="Times New Roman"/>
                <w:sz w:val="28"/>
                <w:szCs w:val="28"/>
              </w:rPr>
              <w:lastRenderedPageBreak/>
              <w:t xml:space="preserve">Hiển thị kết quả đăng ký </w:t>
            </w:r>
            <w:r w:rsidRPr="00B15D5A">
              <w:rPr>
                <w:rFonts w:ascii="Times New Roman" w:hAnsi="Times New Roman"/>
                <w:sz w:val="28"/>
                <w:szCs w:val="28"/>
              </w:rPr>
              <w:lastRenderedPageBreak/>
              <w:t>(thành công, thất bại), tự động đăng nhập nếu kết quả thành côn</w:t>
            </w:r>
            <w:r w:rsidR="00A83FB5">
              <w:rPr>
                <w:rFonts w:ascii="Times New Roman" w:hAnsi="Times New Roman"/>
                <w:sz w:val="28"/>
                <w:szCs w:val="28"/>
              </w:rPr>
              <w:t>g...</w:t>
            </w:r>
            <w:r w:rsidRPr="00B15D5A">
              <w:rPr>
                <w:rFonts w:ascii="Times New Roman" w:hAnsi="Times New Roman"/>
                <w:sz w:val="28"/>
                <w:szCs w:val="28"/>
              </w:rPr>
              <w:t xml:space="preserve"> </w:t>
            </w:r>
          </w:p>
        </w:tc>
      </w:tr>
      <w:tr w:rsidR="002B73D4" w:rsidRPr="00B15D5A" w14:paraId="45A0BDBB" w14:textId="77777777" w:rsidTr="004A3CB4">
        <w:trPr>
          <w:jc w:val="center"/>
        </w:trPr>
        <w:tc>
          <w:tcPr>
            <w:tcW w:w="846" w:type="dxa"/>
          </w:tcPr>
          <w:p w14:paraId="45A0BDB6"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lastRenderedPageBreak/>
              <w:t>2</w:t>
            </w:r>
          </w:p>
        </w:tc>
        <w:tc>
          <w:tcPr>
            <w:tcW w:w="1701" w:type="dxa"/>
          </w:tcPr>
          <w:p w14:paraId="45A0BDB7"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Đăng nhập</w:t>
            </w:r>
          </w:p>
        </w:tc>
        <w:tc>
          <w:tcPr>
            <w:tcW w:w="3259" w:type="dxa"/>
          </w:tcPr>
          <w:p w14:paraId="45A0BDB8" w14:textId="7B065637" w:rsidR="002B73D4" w:rsidRPr="00B15D5A" w:rsidRDefault="002B73D4" w:rsidP="00B15D5A">
            <w:pPr>
              <w:rPr>
                <w:rFonts w:ascii="Times New Roman" w:hAnsi="Times New Roman"/>
                <w:sz w:val="28"/>
                <w:szCs w:val="28"/>
              </w:rPr>
            </w:pPr>
            <w:r w:rsidRPr="00B15D5A">
              <w:rPr>
                <w:rFonts w:ascii="Times New Roman" w:hAnsi="Times New Roman"/>
                <w:sz w:val="28"/>
                <w:szCs w:val="28"/>
              </w:rPr>
              <w:t>Người dùng đăng nhập để sử dụng các chức năng có</w:t>
            </w:r>
            <w:r w:rsidR="00A83FB5">
              <w:rPr>
                <w:rFonts w:ascii="Times New Roman" w:hAnsi="Times New Roman"/>
                <w:sz w:val="28"/>
                <w:szCs w:val="28"/>
              </w:rPr>
              <w:t xml:space="preserve"> trong ứng dụng</w:t>
            </w:r>
            <w:r w:rsidRPr="00B15D5A">
              <w:rPr>
                <w:rFonts w:ascii="Times New Roman" w:hAnsi="Times New Roman"/>
                <w:sz w:val="28"/>
                <w:szCs w:val="28"/>
              </w:rPr>
              <w:t xml:space="preserve">. </w:t>
            </w:r>
          </w:p>
        </w:tc>
        <w:tc>
          <w:tcPr>
            <w:tcW w:w="1936" w:type="dxa"/>
          </w:tcPr>
          <w:p w14:paraId="45A0BDB9"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Email và mật khẩu.</w:t>
            </w:r>
          </w:p>
        </w:tc>
        <w:tc>
          <w:tcPr>
            <w:tcW w:w="1936" w:type="dxa"/>
          </w:tcPr>
          <w:p w14:paraId="45A0BDBA" w14:textId="117A9FBF"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Hiển thị kết quả đăng nhập và chuyển hướng </w:t>
            </w:r>
            <w:r w:rsidR="00A83FB5">
              <w:rPr>
                <w:rFonts w:ascii="Times New Roman" w:hAnsi="Times New Roman"/>
                <w:sz w:val="28"/>
                <w:szCs w:val="28"/>
              </w:rPr>
              <w:t>vào ứng dụng</w:t>
            </w:r>
            <w:r w:rsidRPr="00B15D5A">
              <w:rPr>
                <w:rFonts w:ascii="Times New Roman" w:hAnsi="Times New Roman"/>
                <w:sz w:val="28"/>
                <w:szCs w:val="28"/>
              </w:rPr>
              <w:t xml:space="preserve"> nếu đăng nhập thành công. </w:t>
            </w:r>
          </w:p>
        </w:tc>
      </w:tr>
      <w:tr w:rsidR="002B73D4" w:rsidRPr="00B15D5A" w14:paraId="45A0BDC1" w14:textId="77777777" w:rsidTr="004A3CB4">
        <w:trPr>
          <w:jc w:val="center"/>
        </w:trPr>
        <w:tc>
          <w:tcPr>
            <w:tcW w:w="846" w:type="dxa"/>
          </w:tcPr>
          <w:p w14:paraId="45A0BDBC"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3</w:t>
            </w:r>
          </w:p>
        </w:tc>
        <w:tc>
          <w:tcPr>
            <w:tcW w:w="1701" w:type="dxa"/>
          </w:tcPr>
          <w:p w14:paraId="45A0BDBD"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Đăng xuất </w:t>
            </w:r>
          </w:p>
        </w:tc>
        <w:tc>
          <w:tcPr>
            <w:tcW w:w="3259" w:type="dxa"/>
          </w:tcPr>
          <w:p w14:paraId="45A0BDBE" w14:textId="7D73CC0A" w:rsidR="002B73D4" w:rsidRPr="00B15D5A" w:rsidRDefault="002B73D4" w:rsidP="00B15D5A">
            <w:pPr>
              <w:rPr>
                <w:rFonts w:ascii="Times New Roman" w:hAnsi="Times New Roman"/>
                <w:sz w:val="28"/>
                <w:szCs w:val="28"/>
              </w:rPr>
            </w:pPr>
            <w:r w:rsidRPr="00B15D5A">
              <w:rPr>
                <w:rFonts w:ascii="Times New Roman" w:hAnsi="Times New Roman"/>
                <w:sz w:val="28"/>
                <w:szCs w:val="28"/>
              </w:rPr>
              <w:t>Người dùng có thể đăng xuất ra khỏi tài khoản cá nhân</w:t>
            </w:r>
            <w:r w:rsidR="00A83FB5">
              <w:rPr>
                <w:rFonts w:ascii="Times New Roman" w:hAnsi="Times New Roman"/>
                <w:sz w:val="28"/>
                <w:szCs w:val="28"/>
              </w:rPr>
              <w:t>.</w:t>
            </w:r>
            <w:r w:rsidRPr="00B15D5A">
              <w:rPr>
                <w:rFonts w:ascii="Times New Roman" w:hAnsi="Times New Roman"/>
                <w:sz w:val="28"/>
                <w:szCs w:val="28"/>
              </w:rPr>
              <w:t xml:space="preserve"> </w:t>
            </w:r>
          </w:p>
        </w:tc>
        <w:tc>
          <w:tcPr>
            <w:tcW w:w="1936" w:type="dxa"/>
          </w:tcPr>
          <w:p w14:paraId="45A0BDBF" w14:textId="77777777" w:rsidR="002B73D4" w:rsidRPr="00B15D5A" w:rsidRDefault="002B73D4" w:rsidP="00B15D5A">
            <w:pPr>
              <w:rPr>
                <w:rFonts w:ascii="Times New Roman" w:hAnsi="Times New Roman"/>
                <w:sz w:val="28"/>
                <w:szCs w:val="28"/>
              </w:rPr>
            </w:pPr>
          </w:p>
        </w:tc>
        <w:tc>
          <w:tcPr>
            <w:tcW w:w="1936" w:type="dxa"/>
          </w:tcPr>
          <w:p w14:paraId="45A0BDC0"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Hiển thị màn hình khi chưa được đăng nhập tài khoản cá nhân.</w:t>
            </w:r>
          </w:p>
        </w:tc>
      </w:tr>
      <w:tr w:rsidR="002B73D4" w:rsidRPr="00B15D5A" w14:paraId="45A0BDC7" w14:textId="77777777" w:rsidTr="004A3CB4">
        <w:trPr>
          <w:jc w:val="center"/>
        </w:trPr>
        <w:tc>
          <w:tcPr>
            <w:tcW w:w="846" w:type="dxa"/>
          </w:tcPr>
          <w:p w14:paraId="45A0BDC2"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4</w:t>
            </w:r>
          </w:p>
        </w:tc>
        <w:tc>
          <w:tcPr>
            <w:tcW w:w="1701" w:type="dxa"/>
          </w:tcPr>
          <w:p w14:paraId="45A0BDC3"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Đổi mật khẩu </w:t>
            </w:r>
          </w:p>
        </w:tc>
        <w:tc>
          <w:tcPr>
            <w:tcW w:w="3259" w:type="dxa"/>
          </w:tcPr>
          <w:p w14:paraId="45A0BDC4"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Người dùng có thể thay đổi mặt khẩu mới cho tài khoản cá nhân. </w:t>
            </w:r>
          </w:p>
        </w:tc>
        <w:tc>
          <w:tcPr>
            <w:tcW w:w="1936" w:type="dxa"/>
          </w:tcPr>
          <w:p w14:paraId="45A0BDC5"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Nhập mật khẩu cũ và mật khẩu mới.</w:t>
            </w:r>
          </w:p>
        </w:tc>
        <w:tc>
          <w:tcPr>
            <w:tcW w:w="1936" w:type="dxa"/>
          </w:tcPr>
          <w:p w14:paraId="45A0BDC6"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Hoàn thành đổi mật khẩu, server sẽ ghi nhận mật khẩu mới nhất cho lần đăng nhập sau. </w:t>
            </w:r>
          </w:p>
        </w:tc>
      </w:tr>
      <w:tr w:rsidR="002B73D4" w:rsidRPr="00B15D5A" w14:paraId="45A0BDCD" w14:textId="77777777" w:rsidTr="004A3CB4">
        <w:trPr>
          <w:jc w:val="center"/>
        </w:trPr>
        <w:tc>
          <w:tcPr>
            <w:tcW w:w="846" w:type="dxa"/>
          </w:tcPr>
          <w:p w14:paraId="45A0BDC8"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5</w:t>
            </w:r>
          </w:p>
        </w:tc>
        <w:tc>
          <w:tcPr>
            <w:tcW w:w="1701" w:type="dxa"/>
          </w:tcPr>
          <w:p w14:paraId="45A0BDC9"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Sửa tài khoản </w:t>
            </w:r>
          </w:p>
        </w:tc>
        <w:tc>
          <w:tcPr>
            <w:tcW w:w="3259" w:type="dxa"/>
          </w:tcPr>
          <w:p w14:paraId="45A0BDCA"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Người dùng có thể sửa thông tin tài khoản cá nhân trong ứng dụng. </w:t>
            </w:r>
          </w:p>
        </w:tc>
        <w:tc>
          <w:tcPr>
            <w:tcW w:w="1936" w:type="dxa"/>
          </w:tcPr>
          <w:p w14:paraId="45A0BDCB" w14:textId="028F4275" w:rsidR="002B73D4" w:rsidRPr="00B15D5A" w:rsidRDefault="002B73D4" w:rsidP="00B15D5A">
            <w:pPr>
              <w:rPr>
                <w:rFonts w:ascii="Times New Roman" w:hAnsi="Times New Roman"/>
                <w:sz w:val="28"/>
                <w:szCs w:val="28"/>
              </w:rPr>
            </w:pPr>
            <w:r w:rsidRPr="00B15D5A">
              <w:rPr>
                <w:rFonts w:ascii="Times New Roman" w:hAnsi="Times New Roman"/>
                <w:sz w:val="28"/>
                <w:szCs w:val="28"/>
              </w:rPr>
              <w:t>Sửa thông tin người dùng như: họ tên, số điện thoại, email</w:t>
            </w:r>
            <w:r w:rsidR="00A83FB5">
              <w:rPr>
                <w:rFonts w:ascii="Times New Roman" w:hAnsi="Times New Roman"/>
                <w:sz w:val="28"/>
                <w:szCs w:val="28"/>
              </w:rPr>
              <w:t>, địa chỉ.</w:t>
            </w:r>
          </w:p>
        </w:tc>
        <w:tc>
          <w:tcPr>
            <w:tcW w:w="1936" w:type="dxa"/>
          </w:tcPr>
          <w:p w14:paraId="45A0BDCC" w14:textId="3772C680"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Ứng dụng lưu lại thông tin đã chỉnh sửa vào </w:t>
            </w:r>
            <w:r w:rsidR="00A83FB5">
              <w:rPr>
                <w:rFonts w:ascii="Times New Roman" w:hAnsi="Times New Roman"/>
                <w:sz w:val="28"/>
                <w:szCs w:val="28"/>
              </w:rPr>
              <w:t>server</w:t>
            </w:r>
            <w:r w:rsidRPr="00B15D5A">
              <w:rPr>
                <w:rFonts w:ascii="Times New Roman" w:hAnsi="Times New Roman"/>
                <w:sz w:val="28"/>
                <w:szCs w:val="28"/>
              </w:rPr>
              <w:t xml:space="preserve">, hiển thị thông tin đã được sửa. </w:t>
            </w:r>
          </w:p>
        </w:tc>
      </w:tr>
      <w:tr w:rsidR="002B73D4" w:rsidRPr="00B15D5A" w14:paraId="45A0BDD3" w14:textId="77777777" w:rsidTr="004A3CB4">
        <w:trPr>
          <w:jc w:val="center"/>
        </w:trPr>
        <w:tc>
          <w:tcPr>
            <w:tcW w:w="846" w:type="dxa"/>
          </w:tcPr>
          <w:p w14:paraId="45A0BDCE"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6</w:t>
            </w:r>
          </w:p>
        </w:tc>
        <w:tc>
          <w:tcPr>
            <w:tcW w:w="1701" w:type="dxa"/>
          </w:tcPr>
          <w:p w14:paraId="45A0BDCF"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Cập nhật ảnh</w:t>
            </w:r>
          </w:p>
        </w:tc>
        <w:tc>
          <w:tcPr>
            <w:tcW w:w="3259" w:type="dxa"/>
          </w:tcPr>
          <w:p w14:paraId="45A0BDD0" w14:textId="2BBAC99B" w:rsidR="002B73D4" w:rsidRPr="00B15D5A" w:rsidRDefault="002B73D4" w:rsidP="00B15D5A">
            <w:pPr>
              <w:rPr>
                <w:rFonts w:ascii="Times New Roman" w:hAnsi="Times New Roman"/>
                <w:sz w:val="28"/>
                <w:szCs w:val="28"/>
              </w:rPr>
            </w:pPr>
            <w:r w:rsidRPr="00B15D5A">
              <w:rPr>
                <w:rFonts w:ascii="Times New Roman" w:hAnsi="Times New Roman"/>
                <w:sz w:val="28"/>
                <w:szCs w:val="28"/>
              </w:rPr>
              <w:t>Người dùng có thể thay đổi ảnh đại diện của cá nhân trong ứng dụng.</w:t>
            </w:r>
          </w:p>
        </w:tc>
        <w:tc>
          <w:tcPr>
            <w:tcW w:w="1936" w:type="dxa"/>
          </w:tcPr>
          <w:p w14:paraId="45A0BDD1"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Chọn hình ảnh cá nhân mà mình yêu thích.</w:t>
            </w:r>
          </w:p>
        </w:tc>
        <w:tc>
          <w:tcPr>
            <w:tcW w:w="1936" w:type="dxa"/>
          </w:tcPr>
          <w:p w14:paraId="45A0BDD2"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Ảnh đại diện cá nhân trong ứng dụng sẽ được hiển thị ảnh mới nhất mà người dùng đã chọn. </w:t>
            </w:r>
          </w:p>
        </w:tc>
      </w:tr>
      <w:tr w:rsidR="002B73D4" w:rsidRPr="00B15D5A" w14:paraId="45A0BDD9" w14:textId="77777777" w:rsidTr="004A3CB4">
        <w:trPr>
          <w:trHeight w:val="2619"/>
          <w:jc w:val="center"/>
        </w:trPr>
        <w:tc>
          <w:tcPr>
            <w:tcW w:w="846" w:type="dxa"/>
          </w:tcPr>
          <w:p w14:paraId="45A0BDD4"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lastRenderedPageBreak/>
              <w:t>7</w:t>
            </w:r>
          </w:p>
        </w:tc>
        <w:tc>
          <w:tcPr>
            <w:tcW w:w="1701" w:type="dxa"/>
          </w:tcPr>
          <w:p w14:paraId="45A0BDD5"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Quên mật khẩu</w:t>
            </w:r>
          </w:p>
        </w:tc>
        <w:tc>
          <w:tcPr>
            <w:tcW w:w="3259" w:type="dxa"/>
          </w:tcPr>
          <w:p w14:paraId="45A0BDD6"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Trong trường hợp người dùng không thể đăng nhập vào tài khoản cá nhân do quên mật khẩu có thể chọn phần quên mật khẩu để đăng nhập vào tài khoản trước đó của mình. </w:t>
            </w:r>
          </w:p>
        </w:tc>
        <w:tc>
          <w:tcPr>
            <w:tcW w:w="1936" w:type="dxa"/>
          </w:tcPr>
          <w:p w14:paraId="45A0BDD7" w14:textId="08CFEF99" w:rsidR="002B73D4" w:rsidRPr="004A5840" w:rsidRDefault="002B73D4" w:rsidP="00B15D5A">
            <w:pPr>
              <w:rPr>
                <w:rFonts w:ascii="Times New Roman" w:hAnsi="Times New Roman"/>
                <w:sz w:val="28"/>
                <w:szCs w:val="28"/>
                <w:lang w:val="vi-VN"/>
              </w:rPr>
            </w:pPr>
            <w:r w:rsidRPr="00B15D5A">
              <w:rPr>
                <w:rFonts w:ascii="Times New Roman" w:hAnsi="Times New Roman"/>
                <w:sz w:val="28"/>
                <w:szCs w:val="28"/>
              </w:rPr>
              <w:t xml:space="preserve">Người dùng ấn mục quên mật khẩu sau đó </w:t>
            </w:r>
            <w:r w:rsidR="004A5840">
              <w:rPr>
                <w:rFonts w:ascii="Times New Roman" w:hAnsi="Times New Roman"/>
                <w:sz w:val="28"/>
                <w:szCs w:val="28"/>
              </w:rPr>
              <w:t>link</w:t>
            </w:r>
            <w:r w:rsidR="004A5840">
              <w:rPr>
                <w:rFonts w:ascii="Times New Roman" w:hAnsi="Times New Roman"/>
                <w:sz w:val="28"/>
                <w:szCs w:val="28"/>
                <w:lang w:val="vi-VN"/>
              </w:rPr>
              <w:t xml:space="preserve"> đổi mật khẩu mới sẽ được gửi tới email</w:t>
            </w:r>
          </w:p>
        </w:tc>
        <w:tc>
          <w:tcPr>
            <w:tcW w:w="1936" w:type="dxa"/>
          </w:tcPr>
          <w:p w14:paraId="45A0BDD8" w14:textId="75D7D878" w:rsidR="002B73D4" w:rsidRPr="004A5840" w:rsidRDefault="002B73D4" w:rsidP="00B15D5A">
            <w:pPr>
              <w:rPr>
                <w:rFonts w:ascii="Times New Roman" w:hAnsi="Times New Roman"/>
                <w:sz w:val="28"/>
                <w:szCs w:val="28"/>
                <w:lang w:val="vi-VN"/>
              </w:rPr>
            </w:pPr>
            <w:r w:rsidRPr="00B15D5A">
              <w:rPr>
                <w:rFonts w:ascii="Times New Roman" w:hAnsi="Times New Roman"/>
                <w:sz w:val="28"/>
                <w:szCs w:val="28"/>
              </w:rPr>
              <w:t xml:space="preserve">Sau khi </w:t>
            </w:r>
            <w:r w:rsidR="004A5840">
              <w:rPr>
                <w:rFonts w:ascii="Times New Roman" w:hAnsi="Times New Roman"/>
                <w:sz w:val="28"/>
                <w:szCs w:val="28"/>
              </w:rPr>
              <w:t>đổi</w:t>
            </w:r>
            <w:r w:rsidR="004A5840">
              <w:rPr>
                <w:rFonts w:ascii="Times New Roman" w:hAnsi="Times New Roman"/>
                <w:sz w:val="28"/>
                <w:szCs w:val="28"/>
                <w:lang w:val="vi-VN"/>
              </w:rPr>
              <w:t xml:space="preserve"> mật khẩu mới có thể đăng nhập mật khẩu mới  tại ứng dụng.</w:t>
            </w:r>
          </w:p>
        </w:tc>
      </w:tr>
      <w:tr w:rsidR="002B73D4" w:rsidRPr="00B15D5A" w14:paraId="45A0BDDF" w14:textId="77777777" w:rsidTr="004A3CB4">
        <w:trPr>
          <w:trHeight w:val="1962"/>
          <w:jc w:val="center"/>
        </w:trPr>
        <w:tc>
          <w:tcPr>
            <w:tcW w:w="846" w:type="dxa"/>
          </w:tcPr>
          <w:p w14:paraId="45A0BDDA"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8</w:t>
            </w:r>
          </w:p>
        </w:tc>
        <w:tc>
          <w:tcPr>
            <w:tcW w:w="1701" w:type="dxa"/>
          </w:tcPr>
          <w:p w14:paraId="45A0BDDB"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Mua hàng</w:t>
            </w:r>
          </w:p>
        </w:tc>
        <w:tc>
          <w:tcPr>
            <w:tcW w:w="3259" w:type="dxa"/>
          </w:tcPr>
          <w:p w14:paraId="45A0BDDC" w14:textId="2F6901B9" w:rsidR="002B73D4" w:rsidRPr="00B15D5A" w:rsidRDefault="002B73D4" w:rsidP="00B15D5A">
            <w:pPr>
              <w:rPr>
                <w:rFonts w:ascii="Times New Roman" w:hAnsi="Times New Roman"/>
                <w:sz w:val="28"/>
                <w:szCs w:val="28"/>
              </w:rPr>
            </w:pPr>
            <w:r w:rsidRPr="00B15D5A">
              <w:rPr>
                <w:rFonts w:ascii="Times New Roman" w:hAnsi="Times New Roman"/>
                <w:sz w:val="28"/>
                <w:szCs w:val="28"/>
              </w:rPr>
              <w:t>Người dùng đã lựa chọn được sản phẩm mà mình cần mua và tiếp tục</w:t>
            </w:r>
            <w:r w:rsidR="00757E75">
              <w:rPr>
                <w:rFonts w:ascii="Times New Roman" w:hAnsi="Times New Roman"/>
                <w:sz w:val="28"/>
                <w:szCs w:val="28"/>
                <w:lang w:val="vi-VN"/>
              </w:rPr>
              <w:t xml:space="preserve"> thanh toán</w:t>
            </w:r>
            <w:r w:rsidRPr="00B15D5A">
              <w:rPr>
                <w:rFonts w:ascii="Times New Roman" w:hAnsi="Times New Roman"/>
                <w:sz w:val="28"/>
                <w:szCs w:val="28"/>
              </w:rPr>
              <w:t xml:space="preserve"> để mua được sản phẩm đó</w:t>
            </w:r>
          </w:p>
        </w:tc>
        <w:tc>
          <w:tcPr>
            <w:tcW w:w="1936" w:type="dxa"/>
          </w:tcPr>
          <w:p w14:paraId="45A0BDDD" w14:textId="04CB1D23" w:rsidR="002B73D4" w:rsidRPr="00B15D5A" w:rsidRDefault="002B73D4" w:rsidP="00B15D5A">
            <w:pPr>
              <w:rPr>
                <w:rFonts w:ascii="Times New Roman" w:hAnsi="Times New Roman"/>
                <w:sz w:val="28"/>
                <w:szCs w:val="28"/>
              </w:rPr>
            </w:pPr>
            <w:r w:rsidRPr="00B15D5A">
              <w:rPr>
                <w:rFonts w:ascii="Times New Roman" w:hAnsi="Times New Roman"/>
                <w:sz w:val="28"/>
                <w:szCs w:val="28"/>
              </w:rPr>
              <w:t>Lựa chọn sản phẩm trong giỏ hàng</w:t>
            </w:r>
            <w:r w:rsidR="00136CAB">
              <w:rPr>
                <w:rFonts w:ascii="Times New Roman" w:hAnsi="Times New Roman"/>
                <w:sz w:val="28"/>
                <w:szCs w:val="28"/>
              </w:rPr>
              <w:t>.</w:t>
            </w:r>
          </w:p>
        </w:tc>
        <w:tc>
          <w:tcPr>
            <w:tcW w:w="1936" w:type="dxa"/>
          </w:tcPr>
          <w:p w14:paraId="45A0BDDE"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Màn hình hiển thị trạng thái đơn hàng mà người dùng đã đặt </w:t>
            </w:r>
          </w:p>
        </w:tc>
      </w:tr>
      <w:tr w:rsidR="00BF4216" w:rsidRPr="00B15D5A" w14:paraId="46AEDF14" w14:textId="77777777" w:rsidTr="004A3CB4">
        <w:trPr>
          <w:trHeight w:val="1962"/>
          <w:jc w:val="center"/>
        </w:trPr>
        <w:tc>
          <w:tcPr>
            <w:tcW w:w="846" w:type="dxa"/>
          </w:tcPr>
          <w:p w14:paraId="1B16CE11" w14:textId="1CCCBF0E" w:rsidR="00BF4216" w:rsidRPr="00B15D5A" w:rsidRDefault="00BF4216" w:rsidP="00B15D5A">
            <w:pPr>
              <w:rPr>
                <w:rFonts w:ascii="Times New Roman" w:hAnsi="Times New Roman"/>
                <w:sz w:val="28"/>
                <w:szCs w:val="28"/>
              </w:rPr>
            </w:pPr>
            <w:r>
              <w:rPr>
                <w:rFonts w:ascii="Times New Roman" w:hAnsi="Times New Roman"/>
                <w:sz w:val="28"/>
                <w:szCs w:val="28"/>
              </w:rPr>
              <w:t>9</w:t>
            </w:r>
          </w:p>
        </w:tc>
        <w:tc>
          <w:tcPr>
            <w:tcW w:w="1701" w:type="dxa"/>
          </w:tcPr>
          <w:p w14:paraId="54EC21A4" w14:textId="5E423CF8" w:rsidR="00BF4216" w:rsidRPr="00BF4216" w:rsidRDefault="00BF4216" w:rsidP="00B15D5A">
            <w:pPr>
              <w:rPr>
                <w:rFonts w:ascii="Times New Roman" w:hAnsi="Times New Roman"/>
                <w:sz w:val="28"/>
                <w:szCs w:val="28"/>
                <w:lang w:val="vi-VN"/>
              </w:rPr>
            </w:pPr>
            <w:r>
              <w:rPr>
                <w:rFonts w:ascii="Times New Roman" w:hAnsi="Times New Roman"/>
                <w:sz w:val="28"/>
                <w:szCs w:val="28"/>
              </w:rPr>
              <w:t>Yêu</w:t>
            </w:r>
            <w:r>
              <w:rPr>
                <w:rFonts w:ascii="Times New Roman" w:hAnsi="Times New Roman"/>
                <w:sz w:val="28"/>
                <w:szCs w:val="28"/>
                <w:lang w:val="vi-VN"/>
              </w:rPr>
              <w:t xml:space="preserve"> thích</w:t>
            </w:r>
          </w:p>
        </w:tc>
        <w:tc>
          <w:tcPr>
            <w:tcW w:w="3259" w:type="dxa"/>
          </w:tcPr>
          <w:p w14:paraId="01D364A7" w14:textId="5F53DF20" w:rsidR="00BF4216" w:rsidRPr="00BF4216" w:rsidRDefault="00BF4216" w:rsidP="00B15D5A">
            <w:pPr>
              <w:rPr>
                <w:rFonts w:ascii="Times New Roman" w:hAnsi="Times New Roman"/>
                <w:sz w:val="28"/>
                <w:szCs w:val="28"/>
                <w:lang w:val="vi-VN"/>
              </w:rPr>
            </w:pPr>
            <w:r>
              <w:rPr>
                <w:rFonts w:ascii="Times New Roman" w:hAnsi="Times New Roman"/>
                <w:sz w:val="28"/>
                <w:szCs w:val="28"/>
              </w:rPr>
              <w:t>Người</w:t>
            </w:r>
            <w:r>
              <w:rPr>
                <w:rFonts w:ascii="Times New Roman" w:hAnsi="Times New Roman"/>
                <w:sz w:val="28"/>
                <w:szCs w:val="28"/>
                <w:lang w:val="vi-VN"/>
              </w:rPr>
              <w:t xml:space="preserve"> dùng có thể lựa chọn sản phẩm mà mình yêu thích</w:t>
            </w:r>
          </w:p>
        </w:tc>
        <w:tc>
          <w:tcPr>
            <w:tcW w:w="1936" w:type="dxa"/>
          </w:tcPr>
          <w:p w14:paraId="25C90681" w14:textId="3A5EAD64" w:rsidR="00BF4216" w:rsidRPr="00BF4216" w:rsidRDefault="00BF4216" w:rsidP="00B15D5A">
            <w:pPr>
              <w:rPr>
                <w:rFonts w:ascii="Times New Roman" w:hAnsi="Times New Roman"/>
                <w:sz w:val="28"/>
                <w:szCs w:val="28"/>
                <w:lang w:val="vi-VN"/>
              </w:rPr>
            </w:pPr>
            <w:r>
              <w:rPr>
                <w:rFonts w:ascii="Times New Roman" w:hAnsi="Times New Roman"/>
                <w:sz w:val="28"/>
                <w:szCs w:val="28"/>
                <w:lang w:val="vi-VN"/>
              </w:rPr>
              <w:t>Khi bấm vào chi tiết một sản phẩm người dùng có thể thêm yêu thích</w:t>
            </w:r>
          </w:p>
        </w:tc>
        <w:tc>
          <w:tcPr>
            <w:tcW w:w="1936" w:type="dxa"/>
          </w:tcPr>
          <w:p w14:paraId="2C0B404F" w14:textId="7E09A838" w:rsidR="00BF4216" w:rsidRPr="00BF4216" w:rsidRDefault="00BF4216" w:rsidP="00B15D5A">
            <w:pPr>
              <w:rPr>
                <w:rFonts w:ascii="Times New Roman" w:hAnsi="Times New Roman"/>
                <w:sz w:val="28"/>
                <w:szCs w:val="28"/>
                <w:lang w:val="vi-VN"/>
              </w:rPr>
            </w:pPr>
            <w:r>
              <w:rPr>
                <w:rFonts w:ascii="Times New Roman" w:hAnsi="Times New Roman"/>
                <w:sz w:val="28"/>
                <w:szCs w:val="28"/>
                <w:lang w:val="vi-VN"/>
              </w:rPr>
              <w:t>Hiển thị nên danh yêu thích</w:t>
            </w:r>
          </w:p>
        </w:tc>
      </w:tr>
      <w:tr w:rsidR="002B73D4" w:rsidRPr="00B15D5A" w14:paraId="45A0BDE5" w14:textId="77777777" w:rsidTr="004A3CB4">
        <w:trPr>
          <w:trHeight w:val="2619"/>
          <w:jc w:val="center"/>
        </w:trPr>
        <w:tc>
          <w:tcPr>
            <w:tcW w:w="846" w:type="dxa"/>
          </w:tcPr>
          <w:p w14:paraId="45A0BDE0" w14:textId="686C0AEA" w:rsidR="002B73D4" w:rsidRPr="00B15D5A" w:rsidRDefault="00267E40" w:rsidP="00B15D5A">
            <w:pPr>
              <w:rPr>
                <w:rFonts w:ascii="Times New Roman" w:hAnsi="Times New Roman"/>
                <w:sz w:val="28"/>
                <w:szCs w:val="28"/>
              </w:rPr>
            </w:pPr>
            <w:r>
              <w:rPr>
                <w:rFonts w:ascii="Times New Roman" w:hAnsi="Times New Roman"/>
                <w:sz w:val="28"/>
                <w:szCs w:val="28"/>
              </w:rPr>
              <w:t>10</w:t>
            </w:r>
          </w:p>
        </w:tc>
        <w:tc>
          <w:tcPr>
            <w:tcW w:w="1701" w:type="dxa"/>
          </w:tcPr>
          <w:p w14:paraId="45A0BDE1"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Thêm sản phẩm</w:t>
            </w:r>
          </w:p>
        </w:tc>
        <w:tc>
          <w:tcPr>
            <w:tcW w:w="3259" w:type="dxa"/>
          </w:tcPr>
          <w:p w14:paraId="45A0BDE2"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Quản trị viên có quyền thêm sản phẩm mới cho cửa hàng của mình sau khi đã nhập đầy đủ thông tin của sản phẩm cần thêm </w:t>
            </w:r>
          </w:p>
        </w:tc>
        <w:tc>
          <w:tcPr>
            <w:tcW w:w="1936" w:type="dxa"/>
          </w:tcPr>
          <w:p w14:paraId="45A0BDE3"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Nhập đúng và đầy đủ thông tin của sản phẩm như: ảnh sản phẩm, tên sản phẩm, mô tả…</w:t>
            </w:r>
          </w:p>
        </w:tc>
        <w:tc>
          <w:tcPr>
            <w:tcW w:w="1936" w:type="dxa"/>
          </w:tcPr>
          <w:p w14:paraId="45A0BDE4"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Hiển thị sản phẩm đã thêm lên ứng dụng giúp khách hàng có thể xem và mua sản phẩm. </w:t>
            </w:r>
          </w:p>
        </w:tc>
      </w:tr>
      <w:tr w:rsidR="002B73D4" w:rsidRPr="00B15D5A" w14:paraId="45A0BDED" w14:textId="77777777" w:rsidTr="004A3CB4">
        <w:trPr>
          <w:trHeight w:val="2619"/>
          <w:jc w:val="center"/>
        </w:trPr>
        <w:tc>
          <w:tcPr>
            <w:tcW w:w="846" w:type="dxa"/>
          </w:tcPr>
          <w:p w14:paraId="45A0BDE6" w14:textId="2D259FB3" w:rsidR="002B73D4" w:rsidRPr="00B15D5A" w:rsidRDefault="00267E40" w:rsidP="00B15D5A">
            <w:pPr>
              <w:rPr>
                <w:rFonts w:ascii="Times New Roman" w:hAnsi="Times New Roman"/>
                <w:sz w:val="28"/>
                <w:szCs w:val="28"/>
              </w:rPr>
            </w:pPr>
            <w:r>
              <w:rPr>
                <w:rFonts w:ascii="Times New Roman" w:hAnsi="Times New Roman"/>
                <w:sz w:val="28"/>
                <w:szCs w:val="28"/>
              </w:rPr>
              <w:t>11</w:t>
            </w:r>
          </w:p>
        </w:tc>
        <w:tc>
          <w:tcPr>
            <w:tcW w:w="1701" w:type="dxa"/>
          </w:tcPr>
          <w:p w14:paraId="45A0BDE7"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Sửa sản phẩm</w:t>
            </w:r>
          </w:p>
        </w:tc>
        <w:tc>
          <w:tcPr>
            <w:tcW w:w="3259" w:type="dxa"/>
          </w:tcPr>
          <w:p w14:paraId="45A0BDE8"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Quản trị viên có thể sửa một số thông tin của sản phẩm dựa trên sản phẩm đó.</w:t>
            </w:r>
          </w:p>
        </w:tc>
        <w:tc>
          <w:tcPr>
            <w:tcW w:w="1936" w:type="dxa"/>
          </w:tcPr>
          <w:p w14:paraId="45A0BDE9"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Nhập thông tin muốn thay đổi của sản phẩm.</w:t>
            </w:r>
          </w:p>
        </w:tc>
        <w:tc>
          <w:tcPr>
            <w:tcW w:w="1936" w:type="dxa"/>
          </w:tcPr>
          <w:p w14:paraId="45A0BDEA"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Hiển thị thông tin sản phẩm mới nhất mà quản trị viên đã sửa. </w:t>
            </w:r>
          </w:p>
          <w:p w14:paraId="45A0BDEB" w14:textId="77777777" w:rsidR="002B73D4" w:rsidRPr="00B15D5A" w:rsidRDefault="002B73D4" w:rsidP="00B15D5A">
            <w:pPr>
              <w:rPr>
                <w:rFonts w:ascii="Times New Roman" w:hAnsi="Times New Roman"/>
                <w:sz w:val="28"/>
                <w:szCs w:val="28"/>
              </w:rPr>
            </w:pPr>
          </w:p>
          <w:p w14:paraId="45A0BDEC" w14:textId="77777777" w:rsidR="002B73D4" w:rsidRPr="00B15D5A" w:rsidRDefault="002B73D4" w:rsidP="00B15D5A">
            <w:pPr>
              <w:rPr>
                <w:rFonts w:ascii="Times New Roman" w:hAnsi="Times New Roman"/>
                <w:sz w:val="28"/>
                <w:szCs w:val="28"/>
              </w:rPr>
            </w:pPr>
          </w:p>
        </w:tc>
      </w:tr>
      <w:tr w:rsidR="002B73D4" w:rsidRPr="00B15D5A" w14:paraId="45A0BDF3" w14:textId="77777777" w:rsidTr="004A3CB4">
        <w:trPr>
          <w:trHeight w:val="1935"/>
          <w:jc w:val="center"/>
        </w:trPr>
        <w:tc>
          <w:tcPr>
            <w:tcW w:w="846" w:type="dxa"/>
          </w:tcPr>
          <w:p w14:paraId="45A0BDEE" w14:textId="51744B30" w:rsidR="002B73D4" w:rsidRPr="00B15D5A" w:rsidRDefault="00267E40" w:rsidP="00B15D5A">
            <w:pPr>
              <w:rPr>
                <w:rFonts w:ascii="Times New Roman" w:hAnsi="Times New Roman"/>
                <w:sz w:val="28"/>
                <w:szCs w:val="28"/>
              </w:rPr>
            </w:pPr>
            <w:r>
              <w:rPr>
                <w:rFonts w:ascii="Times New Roman" w:hAnsi="Times New Roman"/>
                <w:sz w:val="28"/>
                <w:szCs w:val="28"/>
              </w:rPr>
              <w:lastRenderedPageBreak/>
              <w:t>12</w:t>
            </w:r>
          </w:p>
        </w:tc>
        <w:tc>
          <w:tcPr>
            <w:tcW w:w="1701" w:type="dxa"/>
          </w:tcPr>
          <w:p w14:paraId="45A0BDEF"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Xóa sản phẩm</w:t>
            </w:r>
          </w:p>
        </w:tc>
        <w:tc>
          <w:tcPr>
            <w:tcW w:w="3259" w:type="dxa"/>
          </w:tcPr>
          <w:p w14:paraId="45A0BDF0"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Quản trị viên có quyền xóa nếu cửa hàng không còn tồn tại sản phẩm đó</w:t>
            </w:r>
          </w:p>
        </w:tc>
        <w:tc>
          <w:tcPr>
            <w:tcW w:w="1936" w:type="dxa"/>
          </w:tcPr>
          <w:p w14:paraId="45A0BDF1"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Xóa sản phẩm mà quản trị mong muốn</w:t>
            </w:r>
          </w:p>
        </w:tc>
        <w:tc>
          <w:tcPr>
            <w:tcW w:w="1936" w:type="dxa"/>
          </w:tcPr>
          <w:p w14:paraId="45A0BDF2"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Ứng dụng không còn hiển thị sản phẩm mà quản trị viên đã xóa. </w:t>
            </w:r>
          </w:p>
        </w:tc>
      </w:tr>
      <w:tr w:rsidR="002B73D4" w:rsidRPr="00B15D5A" w14:paraId="45A0BDF9" w14:textId="77777777" w:rsidTr="004A3CB4">
        <w:trPr>
          <w:trHeight w:val="2619"/>
          <w:jc w:val="center"/>
        </w:trPr>
        <w:tc>
          <w:tcPr>
            <w:tcW w:w="846" w:type="dxa"/>
          </w:tcPr>
          <w:p w14:paraId="45A0BDF4" w14:textId="3DBCD77E" w:rsidR="002B73D4" w:rsidRPr="00B15D5A" w:rsidRDefault="00267E40" w:rsidP="00B15D5A">
            <w:pPr>
              <w:rPr>
                <w:rFonts w:ascii="Times New Roman" w:hAnsi="Times New Roman"/>
                <w:sz w:val="28"/>
                <w:szCs w:val="28"/>
              </w:rPr>
            </w:pPr>
            <w:r>
              <w:rPr>
                <w:rFonts w:ascii="Times New Roman" w:hAnsi="Times New Roman"/>
                <w:sz w:val="28"/>
                <w:szCs w:val="28"/>
              </w:rPr>
              <w:t>13</w:t>
            </w:r>
          </w:p>
        </w:tc>
        <w:tc>
          <w:tcPr>
            <w:tcW w:w="1701" w:type="dxa"/>
          </w:tcPr>
          <w:p w14:paraId="45A0BDF5" w14:textId="1E66A839" w:rsidR="002B73D4" w:rsidRPr="00B15D5A" w:rsidRDefault="002B73D4" w:rsidP="00B15D5A">
            <w:pPr>
              <w:rPr>
                <w:rFonts w:ascii="Times New Roman" w:hAnsi="Times New Roman"/>
                <w:sz w:val="28"/>
                <w:szCs w:val="28"/>
              </w:rPr>
            </w:pPr>
            <w:r w:rsidRPr="00B15D5A">
              <w:rPr>
                <w:rFonts w:ascii="Times New Roman" w:hAnsi="Times New Roman"/>
                <w:sz w:val="28"/>
                <w:szCs w:val="28"/>
              </w:rPr>
              <w:t>Xem hóa đơn</w:t>
            </w:r>
          </w:p>
        </w:tc>
        <w:tc>
          <w:tcPr>
            <w:tcW w:w="3259" w:type="dxa"/>
          </w:tcPr>
          <w:p w14:paraId="45A0BDF6" w14:textId="5B9348AB"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Chỉ quản trị mới có thể xem  hóa </w:t>
            </w:r>
            <w:r w:rsidR="00930700">
              <w:rPr>
                <w:rFonts w:ascii="Times New Roman" w:hAnsi="Times New Roman"/>
                <w:sz w:val="28"/>
                <w:szCs w:val="28"/>
              </w:rPr>
              <w:t>đơn</w:t>
            </w:r>
            <w:r w:rsidR="00930700">
              <w:rPr>
                <w:rFonts w:ascii="Times New Roman" w:hAnsi="Times New Roman"/>
                <w:sz w:val="28"/>
                <w:szCs w:val="28"/>
                <w:lang w:val="vi-VN"/>
              </w:rPr>
              <w:t xml:space="preserve">. </w:t>
            </w:r>
            <w:r w:rsidR="00930700">
              <w:rPr>
                <w:rFonts w:ascii="Times New Roman" w:hAnsi="Times New Roman"/>
                <w:sz w:val="28"/>
                <w:szCs w:val="28"/>
              </w:rPr>
              <w:t>H</w:t>
            </w:r>
            <w:r w:rsidRPr="00B15D5A">
              <w:rPr>
                <w:rFonts w:ascii="Times New Roman" w:hAnsi="Times New Roman"/>
                <w:sz w:val="28"/>
                <w:szCs w:val="28"/>
              </w:rPr>
              <w:t>óa đơn bao gồm sản phẩm và đơn giá mà khách hàng đã mua sản phẩm</w:t>
            </w:r>
          </w:p>
        </w:tc>
        <w:tc>
          <w:tcPr>
            <w:tcW w:w="1936" w:type="dxa"/>
          </w:tcPr>
          <w:p w14:paraId="45A0BDF7" w14:textId="77777777" w:rsidR="002B73D4" w:rsidRPr="00B15D5A" w:rsidRDefault="002B73D4" w:rsidP="00B15D5A">
            <w:pPr>
              <w:rPr>
                <w:rFonts w:ascii="Times New Roman" w:hAnsi="Times New Roman"/>
                <w:sz w:val="28"/>
                <w:szCs w:val="28"/>
              </w:rPr>
            </w:pPr>
          </w:p>
        </w:tc>
        <w:tc>
          <w:tcPr>
            <w:tcW w:w="1936" w:type="dxa"/>
          </w:tcPr>
          <w:p w14:paraId="45A0BDF8"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Hiển thị lịch sử hóa đơn mà khách hàng đã mua trước đó</w:t>
            </w:r>
          </w:p>
        </w:tc>
      </w:tr>
      <w:tr w:rsidR="002B73D4" w:rsidRPr="00B15D5A" w14:paraId="45A0BE0B" w14:textId="77777777" w:rsidTr="004A3CB4">
        <w:trPr>
          <w:trHeight w:val="1935"/>
          <w:jc w:val="center"/>
        </w:trPr>
        <w:tc>
          <w:tcPr>
            <w:tcW w:w="846" w:type="dxa"/>
          </w:tcPr>
          <w:p w14:paraId="45A0BE06" w14:textId="3AB09FB4" w:rsidR="002B73D4" w:rsidRPr="00B15D5A" w:rsidRDefault="00267E40" w:rsidP="00B15D5A">
            <w:pPr>
              <w:rPr>
                <w:rFonts w:ascii="Times New Roman" w:hAnsi="Times New Roman"/>
                <w:sz w:val="28"/>
                <w:szCs w:val="28"/>
              </w:rPr>
            </w:pPr>
            <w:r>
              <w:rPr>
                <w:rFonts w:ascii="Times New Roman" w:hAnsi="Times New Roman"/>
                <w:sz w:val="28"/>
                <w:szCs w:val="28"/>
              </w:rPr>
              <w:t>14</w:t>
            </w:r>
          </w:p>
        </w:tc>
        <w:tc>
          <w:tcPr>
            <w:tcW w:w="1701" w:type="dxa"/>
          </w:tcPr>
          <w:p w14:paraId="45A0BE07"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Xem doanh thu</w:t>
            </w:r>
          </w:p>
        </w:tc>
        <w:tc>
          <w:tcPr>
            <w:tcW w:w="3259" w:type="dxa"/>
          </w:tcPr>
          <w:p w14:paraId="45A0BE08"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Chỉ quản trị viên mới có thể xem toàn bộ doanh thu của cửa hàng</w:t>
            </w:r>
          </w:p>
        </w:tc>
        <w:tc>
          <w:tcPr>
            <w:tcW w:w="1936" w:type="dxa"/>
          </w:tcPr>
          <w:p w14:paraId="45A0BE09" w14:textId="77777777" w:rsidR="002B73D4" w:rsidRPr="00B15D5A" w:rsidRDefault="002B73D4" w:rsidP="00B15D5A">
            <w:pPr>
              <w:rPr>
                <w:rFonts w:ascii="Times New Roman" w:hAnsi="Times New Roman"/>
                <w:sz w:val="28"/>
                <w:szCs w:val="28"/>
              </w:rPr>
            </w:pPr>
          </w:p>
        </w:tc>
        <w:tc>
          <w:tcPr>
            <w:tcW w:w="1936" w:type="dxa"/>
          </w:tcPr>
          <w:p w14:paraId="45A0BE0A"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Màn hình hiển thị toàn bộ doanh thu của cửa hàng.</w:t>
            </w:r>
          </w:p>
        </w:tc>
      </w:tr>
      <w:tr w:rsidR="002B73D4" w:rsidRPr="00B15D5A" w14:paraId="45A0BE11" w14:textId="77777777" w:rsidTr="004A3CB4">
        <w:trPr>
          <w:trHeight w:val="2439"/>
          <w:jc w:val="center"/>
        </w:trPr>
        <w:tc>
          <w:tcPr>
            <w:tcW w:w="846" w:type="dxa"/>
          </w:tcPr>
          <w:p w14:paraId="45A0BE0C" w14:textId="004D026D" w:rsidR="002B73D4" w:rsidRPr="00B15D5A" w:rsidRDefault="00267E40" w:rsidP="00B15D5A">
            <w:pPr>
              <w:rPr>
                <w:rFonts w:ascii="Times New Roman" w:hAnsi="Times New Roman"/>
                <w:sz w:val="28"/>
                <w:szCs w:val="28"/>
              </w:rPr>
            </w:pPr>
            <w:r>
              <w:rPr>
                <w:rFonts w:ascii="Times New Roman" w:hAnsi="Times New Roman"/>
                <w:sz w:val="28"/>
                <w:szCs w:val="28"/>
              </w:rPr>
              <w:t>15</w:t>
            </w:r>
          </w:p>
        </w:tc>
        <w:tc>
          <w:tcPr>
            <w:tcW w:w="1701" w:type="dxa"/>
          </w:tcPr>
          <w:p w14:paraId="45A0BE0D"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Liệt kê doanh thu theo tháng </w:t>
            </w:r>
          </w:p>
        </w:tc>
        <w:tc>
          <w:tcPr>
            <w:tcW w:w="3259" w:type="dxa"/>
          </w:tcPr>
          <w:p w14:paraId="45A0BE0E"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Có thể hiển thị doanh thu theo mức giá tăng dần hoặc thấp dần, dựa theo lựa chọn của quản trị viên.</w:t>
            </w:r>
          </w:p>
        </w:tc>
        <w:tc>
          <w:tcPr>
            <w:tcW w:w="1936" w:type="dxa"/>
          </w:tcPr>
          <w:p w14:paraId="45A0BE0F" w14:textId="77777777" w:rsidR="002B73D4" w:rsidRPr="00B15D5A" w:rsidRDefault="002B73D4" w:rsidP="00B15D5A">
            <w:pPr>
              <w:rPr>
                <w:rFonts w:ascii="Times New Roman" w:hAnsi="Times New Roman"/>
                <w:sz w:val="28"/>
                <w:szCs w:val="28"/>
              </w:rPr>
            </w:pPr>
          </w:p>
        </w:tc>
        <w:tc>
          <w:tcPr>
            <w:tcW w:w="1936" w:type="dxa"/>
          </w:tcPr>
          <w:p w14:paraId="45A0BE10"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Màn hình hiển thị doanh thu theo nhu cầu lựa chọn của quản trị viên đã chọn trước đó.</w:t>
            </w:r>
          </w:p>
        </w:tc>
      </w:tr>
      <w:tr w:rsidR="002B73D4" w:rsidRPr="00B15D5A" w14:paraId="45A0BE17" w14:textId="77777777" w:rsidTr="004A3CB4">
        <w:trPr>
          <w:trHeight w:val="2619"/>
          <w:jc w:val="center"/>
        </w:trPr>
        <w:tc>
          <w:tcPr>
            <w:tcW w:w="846" w:type="dxa"/>
          </w:tcPr>
          <w:p w14:paraId="45A0BE12" w14:textId="058067CF" w:rsidR="002B73D4" w:rsidRPr="00B15D5A" w:rsidRDefault="00267E40" w:rsidP="00B15D5A">
            <w:pPr>
              <w:rPr>
                <w:rFonts w:ascii="Times New Roman" w:hAnsi="Times New Roman"/>
                <w:sz w:val="28"/>
                <w:szCs w:val="28"/>
              </w:rPr>
            </w:pPr>
            <w:r>
              <w:rPr>
                <w:rFonts w:ascii="Times New Roman" w:hAnsi="Times New Roman"/>
                <w:sz w:val="28"/>
                <w:szCs w:val="28"/>
              </w:rPr>
              <w:t>16</w:t>
            </w:r>
          </w:p>
        </w:tc>
        <w:tc>
          <w:tcPr>
            <w:tcW w:w="1701" w:type="dxa"/>
          </w:tcPr>
          <w:p w14:paraId="45A0BE13"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Thanh toán</w:t>
            </w:r>
          </w:p>
        </w:tc>
        <w:tc>
          <w:tcPr>
            <w:tcW w:w="3259" w:type="dxa"/>
          </w:tcPr>
          <w:p w14:paraId="45A0BE14"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Người dùng có thể thanh toán cho đơn hàng đã chọn sau khi điền đầy đủ và đúng thông tin mà ứng dụng yêu cầu</w:t>
            </w:r>
          </w:p>
        </w:tc>
        <w:tc>
          <w:tcPr>
            <w:tcW w:w="1936" w:type="dxa"/>
          </w:tcPr>
          <w:p w14:paraId="45A0BE15"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Nhập thông tin yêu cầu của ứng dụng</w:t>
            </w:r>
          </w:p>
        </w:tc>
        <w:tc>
          <w:tcPr>
            <w:tcW w:w="1936" w:type="dxa"/>
          </w:tcPr>
          <w:p w14:paraId="45A0BE16" w14:textId="365D9A19" w:rsidR="002B73D4" w:rsidRPr="00CB33BE" w:rsidRDefault="00CB33BE" w:rsidP="00B15D5A">
            <w:pPr>
              <w:rPr>
                <w:rFonts w:ascii="Times New Roman" w:hAnsi="Times New Roman"/>
                <w:sz w:val="28"/>
                <w:szCs w:val="28"/>
                <w:lang w:val="vi-VN"/>
              </w:rPr>
            </w:pPr>
            <w:r>
              <w:rPr>
                <w:rFonts w:ascii="Times New Roman" w:hAnsi="Times New Roman"/>
                <w:sz w:val="28"/>
                <w:szCs w:val="28"/>
              </w:rPr>
              <w:t>Hiển</w:t>
            </w:r>
            <w:r>
              <w:rPr>
                <w:rFonts w:ascii="Times New Roman" w:hAnsi="Times New Roman"/>
                <w:sz w:val="28"/>
                <w:szCs w:val="28"/>
                <w:lang w:val="vi-VN"/>
              </w:rPr>
              <w:t xml:space="preserve"> thị đơn giá , tổng tiền,cho phép chọn phương thức thanh toán.</w:t>
            </w:r>
          </w:p>
        </w:tc>
      </w:tr>
      <w:tr w:rsidR="002B73D4" w:rsidRPr="00B15D5A" w14:paraId="45A0BE23" w14:textId="77777777" w:rsidTr="004A3CB4">
        <w:trPr>
          <w:trHeight w:val="1665"/>
          <w:jc w:val="center"/>
        </w:trPr>
        <w:tc>
          <w:tcPr>
            <w:tcW w:w="846" w:type="dxa"/>
          </w:tcPr>
          <w:p w14:paraId="45A0BE1E" w14:textId="608AD767" w:rsidR="002B73D4" w:rsidRPr="00B15D5A" w:rsidRDefault="00267E40" w:rsidP="00B15D5A">
            <w:pPr>
              <w:rPr>
                <w:rFonts w:ascii="Times New Roman" w:hAnsi="Times New Roman"/>
                <w:sz w:val="28"/>
                <w:szCs w:val="28"/>
              </w:rPr>
            </w:pPr>
            <w:r>
              <w:rPr>
                <w:rFonts w:ascii="Times New Roman" w:hAnsi="Times New Roman"/>
                <w:sz w:val="28"/>
                <w:szCs w:val="28"/>
              </w:rPr>
              <w:lastRenderedPageBreak/>
              <w:t>17</w:t>
            </w:r>
          </w:p>
        </w:tc>
        <w:tc>
          <w:tcPr>
            <w:tcW w:w="1701" w:type="dxa"/>
          </w:tcPr>
          <w:p w14:paraId="45A0BE1F" w14:textId="516ED5B0" w:rsidR="002B73D4" w:rsidRPr="00B15D5A" w:rsidRDefault="002B73D4" w:rsidP="00B15D5A">
            <w:pPr>
              <w:rPr>
                <w:rFonts w:ascii="Times New Roman" w:hAnsi="Times New Roman"/>
                <w:sz w:val="28"/>
                <w:szCs w:val="28"/>
              </w:rPr>
            </w:pPr>
            <w:r w:rsidRPr="00B15D5A">
              <w:rPr>
                <w:rFonts w:ascii="Times New Roman" w:hAnsi="Times New Roman"/>
                <w:sz w:val="28"/>
                <w:szCs w:val="28"/>
              </w:rPr>
              <w:t>Xem đơn</w:t>
            </w:r>
            <w:r w:rsidR="008D453F">
              <w:rPr>
                <w:rFonts w:ascii="Times New Roman" w:hAnsi="Times New Roman"/>
                <w:sz w:val="28"/>
                <w:szCs w:val="28"/>
                <w:lang w:val="vi-VN"/>
              </w:rPr>
              <w:t xml:space="preserve"> hàng</w:t>
            </w:r>
            <w:r w:rsidRPr="00B15D5A">
              <w:rPr>
                <w:rFonts w:ascii="Times New Roman" w:hAnsi="Times New Roman"/>
                <w:sz w:val="28"/>
                <w:szCs w:val="28"/>
              </w:rPr>
              <w:t xml:space="preserve"> cần giao</w:t>
            </w:r>
          </w:p>
        </w:tc>
        <w:tc>
          <w:tcPr>
            <w:tcW w:w="3259" w:type="dxa"/>
          </w:tcPr>
          <w:p w14:paraId="45A0BE20" w14:textId="15A84D40" w:rsidR="002B73D4" w:rsidRPr="00B15D5A" w:rsidRDefault="002B73D4" w:rsidP="00B15D5A">
            <w:pPr>
              <w:rPr>
                <w:rFonts w:ascii="Times New Roman" w:hAnsi="Times New Roman"/>
                <w:sz w:val="28"/>
                <w:szCs w:val="28"/>
              </w:rPr>
            </w:pPr>
            <w:r w:rsidRPr="00B15D5A">
              <w:rPr>
                <w:rFonts w:ascii="Times New Roman" w:hAnsi="Times New Roman"/>
                <w:sz w:val="28"/>
                <w:szCs w:val="28"/>
              </w:rPr>
              <w:t>Quản trị viên có thể xem được tất cả đơn</w:t>
            </w:r>
            <w:r w:rsidR="008D453F">
              <w:rPr>
                <w:rFonts w:ascii="Times New Roman" w:hAnsi="Times New Roman"/>
                <w:sz w:val="28"/>
                <w:szCs w:val="28"/>
                <w:lang w:val="vi-VN"/>
              </w:rPr>
              <w:t xml:space="preserve"> hàng</w:t>
            </w:r>
            <w:r w:rsidRPr="00B15D5A">
              <w:rPr>
                <w:rFonts w:ascii="Times New Roman" w:hAnsi="Times New Roman"/>
                <w:sz w:val="28"/>
                <w:szCs w:val="28"/>
              </w:rPr>
              <w:t xml:space="preserve"> cần giao để chủ động chuẩn bị đồ</w:t>
            </w:r>
          </w:p>
        </w:tc>
        <w:tc>
          <w:tcPr>
            <w:tcW w:w="1936" w:type="dxa"/>
          </w:tcPr>
          <w:p w14:paraId="45A0BE21" w14:textId="77777777" w:rsidR="002B73D4" w:rsidRPr="00B15D5A" w:rsidRDefault="002B73D4" w:rsidP="00B15D5A">
            <w:pPr>
              <w:rPr>
                <w:rFonts w:ascii="Times New Roman" w:hAnsi="Times New Roman"/>
                <w:sz w:val="28"/>
                <w:szCs w:val="28"/>
              </w:rPr>
            </w:pPr>
          </w:p>
        </w:tc>
        <w:tc>
          <w:tcPr>
            <w:tcW w:w="1936" w:type="dxa"/>
          </w:tcPr>
          <w:p w14:paraId="45A0BE22" w14:textId="6134772B" w:rsidR="002B73D4" w:rsidRPr="00B15D5A" w:rsidRDefault="002B73D4" w:rsidP="00B15D5A">
            <w:pPr>
              <w:rPr>
                <w:rFonts w:ascii="Times New Roman" w:hAnsi="Times New Roman"/>
                <w:sz w:val="28"/>
                <w:szCs w:val="28"/>
              </w:rPr>
            </w:pPr>
            <w:r w:rsidRPr="00B15D5A">
              <w:rPr>
                <w:rFonts w:ascii="Times New Roman" w:hAnsi="Times New Roman"/>
                <w:sz w:val="28"/>
                <w:szCs w:val="28"/>
              </w:rPr>
              <w:t>Hiển thị list danh sách đơn</w:t>
            </w:r>
            <w:r w:rsidR="00F25942">
              <w:rPr>
                <w:rFonts w:ascii="Times New Roman" w:hAnsi="Times New Roman"/>
                <w:sz w:val="28"/>
                <w:szCs w:val="28"/>
                <w:lang w:val="vi-VN"/>
              </w:rPr>
              <w:t xml:space="preserve"> hàng</w:t>
            </w:r>
            <w:r w:rsidRPr="00B15D5A">
              <w:rPr>
                <w:rFonts w:ascii="Times New Roman" w:hAnsi="Times New Roman"/>
                <w:sz w:val="28"/>
                <w:szCs w:val="28"/>
              </w:rPr>
              <w:t xml:space="preserve"> cần giao từ khách hàng</w:t>
            </w:r>
          </w:p>
        </w:tc>
      </w:tr>
      <w:tr w:rsidR="002B73D4" w:rsidRPr="00B15D5A" w14:paraId="45A0BE29" w14:textId="77777777" w:rsidTr="004A3CB4">
        <w:trPr>
          <w:trHeight w:val="2619"/>
          <w:jc w:val="center"/>
        </w:trPr>
        <w:tc>
          <w:tcPr>
            <w:tcW w:w="846" w:type="dxa"/>
          </w:tcPr>
          <w:p w14:paraId="45A0BE24" w14:textId="516589D4" w:rsidR="002B73D4" w:rsidRPr="00B15D5A" w:rsidRDefault="00267E40" w:rsidP="00B15D5A">
            <w:pPr>
              <w:rPr>
                <w:rFonts w:ascii="Times New Roman" w:hAnsi="Times New Roman"/>
                <w:sz w:val="28"/>
                <w:szCs w:val="28"/>
              </w:rPr>
            </w:pPr>
            <w:r>
              <w:rPr>
                <w:rFonts w:ascii="Times New Roman" w:hAnsi="Times New Roman"/>
                <w:sz w:val="28"/>
                <w:szCs w:val="28"/>
              </w:rPr>
              <w:t>18</w:t>
            </w:r>
          </w:p>
        </w:tc>
        <w:tc>
          <w:tcPr>
            <w:tcW w:w="1701" w:type="dxa"/>
          </w:tcPr>
          <w:p w14:paraId="45A0BE25" w14:textId="46F2AAD1"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Xem danh sách </w:t>
            </w:r>
            <w:r w:rsidR="00136CAB">
              <w:rPr>
                <w:rFonts w:ascii="Times New Roman" w:hAnsi="Times New Roman"/>
                <w:sz w:val="28"/>
                <w:szCs w:val="28"/>
              </w:rPr>
              <w:t>người dùng</w:t>
            </w:r>
          </w:p>
        </w:tc>
        <w:tc>
          <w:tcPr>
            <w:tcW w:w="3259" w:type="dxa"/>
          </w:tcPr>
          <w:p w14:paraId="45A0BE26" w14:textId="07723672"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Chỉ quản trị viên mới có thể xem danh sách để quản lý </w:t>
            </w:r>
            <w:r w:rsidR="00136CAB">
              <w:rPr>
                <w:rFonts w:ascii="Times New Roman" w:hAnsi="Times New Roman"/>
                <w:sz w:val="28"/>
                <w:szCs w:val="28"/>
              </w:rPr>
              <w:t>người dùng của ứng dụng</w:t>
            </w:r>
            <w:r w:rsidRPr="00B15D5A">
              <w:rPr>
                <w:rFonts w:ascii="Times New Roman" w:hAnsi="Times New Roman"/>
                <w:sz w:val="28"/>
                <w:szCs w:val="28"/>
              </w:rPr>
              <w:t xml:space="preserve"> </w:t>
            </w:r>
          </w:p>
        </w:tc>
        <w:tc>
          <w:tcPr>
            <w:tcW w:w="1936" w:type="dxa"/>
          </w:tcPr>
          <w:p w14:paraId="45A0BE27" w14:textId="77777777" w:rsidR="002B73D4" w:rsidRPr="00B15D5A" w:rsidRDefault="002B73D4" w:rsidP="00B15D5A">
            <w:pPr>
              <w:rPr>
                <w:rFonts w:ascii="Times New Roman" w:hAnsi="Times New Roman"/>
                <w:sz w:val="28"/>
                <w:szCs w:val="28"/>
              </w:rPr>
            </w:pPr>
          </w:p>
        </w:tc>
        <w:tc>
          <w:tcPr>
            <w:tcW w:w="1936" w:type="dxa"/>
          </w:tcPr>
          <w:p w14:paraId="45A0BE28" w14:textId="51FC975D"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Hiển thị list danh sách </w:t>
            </w:r>
            <w:r w:rsidR="00136CAB">
              <w:rPr>
                <w:rFonts w:ascii="Times New Roman" w:hAnsi="Times New Roman"/>
                <w:sz w:val="28"/>
                <w:szCs w:val="28"/>
              </w:rPr>
              <w:t>người dùng.</w:t>
            </w:r>
            <w:r w:rsidRPr="00B15D5A">
              <w:rPr>
                <w:rFonts w:ascii="Times New Roman" w:hAnsi="Times New Roman"/>
                <w:sz w:val="28"/>
                <w:szCs w:val="28"/>
              </w:rPr>
              <w:t xml:space="preserve"> </w:t>
            </w:r>
          </w:p>
        </w:tc>
      </w:tr>
      <w:tr w:rsidR="002B73D4" w:rsidRPr="00B15D5A" w14:paraId="45A0BE2F" w14:textId="77777777" w:rsidTr="004A3CB4">
        <w:trPr>
          <w:trHeight w:val="1524"/>
          <w:jc w:val="center"/>
        </w:trPr>
        <w:tc>
          <w:tcPr>
            <w:tcW w:w="846" w:type="dxa"/>
          </w:tcPr>
          <w:p w14:paraId="45A0BE2A" w14:textId="7C5BE206" w:rsidR="002B73D4" w:rsidRPr="00B15D5A" w:rsidRDefault="00267E40" w:rsidP="00B15D5A">
            <w:pPr>
              <w:rPr>
                <w:rFonts w:ascii="Times New Roman" w:hAnsi="Times New Roman"/>
                <w:sz w:val="28"/>
                <w:szCs w:val="28"/>
              </w:rPr>
            </w:pPr>
            <w:r>
              <w:rPr>
                <w:rFonts w:ascii="Times New Roman" w:hAnsi="Times New Roman"/>
                <w:sz w:val="28"/>
                <w:szCs w:val="28"/>
              </w:rPr>
              <w:t>19</w:t>
            </w:r>
          </w:p>
        </w:tc>
        <w:tc>
          <w:tcPr>
            <w:tcW w:w="1701" w:type="dxa"/>
          </w:tcPr>
          <w:p w14:paraId="45A0BE2B"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Xem danh sách sản phẩm</w:t>
            </w:r>
          </w:p>
        </w:tc>
        <w:tc>
          <w:tcPr>
            <w:tcW w:w="3259" w:type="dxa"/>
          </w:tcPr>
          <w:p w14:paraId="45A0BE2C"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Người dùng có thể xem tất cả danh sách sản phẩm được bán của cửa hàng trong ứng dụng.</w:t>
            </w:r>
          </w:p>
        </w:tc>
        <w:tc>
          <w:tcPr>
            <w:tcW w:w="1936" w:type="dxa"/>
          </w:tcPr>
          <w:p w14:paraId="45A0BE2D" w14:textId="77777777" w:rsidR="002B73D4" w:rsidRPr="00B15D5A" w:rsidRDefault="002B73D4" w:rsidP="00B15D5A">
            <w:pPr>
              <w:rPr>
                <w:rFonts w:ascii="Times New Roman" w:hAnsi="Times New Roman"/>
                <w:sz w:val="28"/>
                <w:szCs w:val="28"/>
              </w:rPr>
            </w:pPr>
          </w:p>
        </w:tc>
        <w:tc>
          <w:tcPr>
            <w:tcW w:w="1936" w:type="dxa"/>
          </w:tcPr>
          <w:p w14:paraId="45A0BE2E"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Tất cả sản phẩm được bán từ cửa hàng. </w:t>
            </w:r>
          </w:p>
        </w:tc>
      </w:tr>
      <w:tr w:rsidR="002B73D4" w:rsidRPr="00B15D5A" w14:paraId="45A0BE35" w14:textId="77777777" w:rsidTr="004A3CB4">
        <w:trPr>
          <w:trHeight w:val="2156"/>
          <w:jc w:val="center"/>
        </w:trPr>
        <w:tc>
          <w:tcPr>
            <w:tcW w:w="846" w:type="dxa"/>
          </w:tcPr>
          <w:p w14:paraId="45A0BE30" w14:textId="6A1F1D78" w:rsidR="002B73D4" w:rsidRPr="00B15D5A" w:rsidRDefault="00267E40" w:rsidP="00B15D5A">
            <w:pPr>
              <w:rPr>
                <w:rFonts w:ascii="Times New Roman" w:hAnsi="Times New Roman"/>
                <w:sz w:val="28"/>
                <w:szCs w:val="28"/>
              </w:rPr>
            </w:pPr>
            <w:r>
              <w:rPr>
                <w:rFonts w:ascii="Times New Roman" w:hAnsi="Times New Roman"/>
                <w:sz w:val="28"/>
                <w:szCs w:val="28"/>
              </w:rPr>
              <w:t>20</w:t>
            </w:r>
          </w:p>
        </w:tc>
        <w:tc>
          <w:tcPr>
            <w:tcW w:w="1701" w:type="dxa"/>
          </w:tcPr>
          <w:p w14:paraId="45A0BE31" w14:textId="71C2B516" w:rsidR="002B73D4" w:rsidRPr="00E649C1" w:rsidRDefault="002B73D4" w:rsidP="00B15D5A">
            <w:pPr>
              <w:rPr>
                <w:rFonts w:ascii="Times New Roman" w:hAnsi="Times New Roman"/>
                <w:sz w:val="28"/>
                <w:szCs w:val="28"/>
                <w:lang w:val="vi-VN"/>
              </w:rPr>
            </w:pPr>
            <w:r w:rsidRPr="00B15D5A">
              <w:rPr>
                <w:rFonts w:ascii="Times New Roman" w:hAnsi="Times New Roman"/>
                <w:sz w:val="28"/>
                <w:szCs w:val="28"/>
              </w:rPr>
              <w:t>Xem đơn</w:t>
            </w:r>
            <w:r w:rsidR="00E649C1">
              <w:rPr>
                <w:rFonts w:ascii="Times New Roman" w:hAnsi="Times New Roman"/>
                <w:sz w:val="28"/>
                <w:szCs w:val="28"/>
                <w:lang w:val="vi-VN"/>
              </w:rPr>
              <w:t xml:space="preserve"> hàng</w:t>
            </w:r>
          </w:p>
        </w:tc>
        <w:tc>
          <w:tcPr>
            <w:tcW w:w="3259" w:type="dxa"/>
          </w:tcPr>
          <w:p w14:paraId="45A0BE32"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Người dùng có thể xem hóa đơn để quản lý được tốt hơn đơn hàng của mình.</w:t>
            </w:r>
          </w:p>
        </w:tc>
        <w:tc>
          <w:tcPr>
            <w:tcW w:w="1936" w:type="dxa"/>
          </w:tcPr>
          <w:p w14:paraId="45A0BE33" w14:textId="77777777" w:rsidR="002B73D4" w:rsidRPr="00B15D5A" w:rsidRDefault="002B73D4" w:rsidP="00B15D5A">
            <w:pPr>
              <w:rPr>
                <w:rFonts w:ascii="Times New Roman" w:hAnsi="Times New Roman"/>
                <w:sz w:val="28"/>
                <w:szCs w:val="28"/>
              </w:rPr>
            </w:pPr>
          </w:p>
        </w:tc>
        <w:tc>
          <w:tcPr>
            <w:tcW w:w="1936" w:type="dxa"/>
          </w:tcPr>
          <w:p w14:paraId="45A0BE34" w14:textId="763037C9" w:rsidR="002B73D4" w:rsidRPr="00B15D5A" w:rsidRDefault="00E649C1" w:rsidP="00B15D5A">
            <w:pPr>
              <w:rPr>
                <w:rFonts w:ascii="Times New Roman" w:hAnsi="Times New Roman"/>
                <w:sz w:val="28"/>
                <w:szCs w:val="28"/>
              </w:rPr>
            </w:pPr>
            <w:r>
              <w:rPr>
                <w:rFonts w:ascii="Times New Roman" w:hAnsi="Times New Roman"/>
                <w:sz w:val="28"/>
                <w:szCs w:val="28"/>
              </w:rPr>
              <w:t>Đ</w:t>
            </w:r>
            <w:r w:rsidR="002B73D4" w:rsidRPr="00B15D5A">
              <w:rPr>
                <w:rFonts w:ascii="Times New Roman" w:hAnsi="Times New Roman"/>
                <w:sz w:val="28"/>
                <w:szCs w:val="28"/>
              </w:rPr>
              <w:t>ơn mua hàng từ cửa hàng như: tên món, số lượng, đơn giá, thành tiền.</w:t>
            </w:r>
          </w:p>
        </w:tc>
      </w:tr>
      <w:tr w:rsidR="002B73D4" w:rsidRPr="00B15D5A" w14:paraId="45A0BE3B" w14:textId="77777777" w:rsidTr="004A3CB4">
        <w:trPr>
          <w:trHeight w:val="1512"/>
          <w:jc w:val="center"/>
        </w:trPr>
        <w:tc>
          <w:tcPr>
            <w:tcW w:w="846" w:type="dxa"/>
          </w:tcPr>
          <w:p w14:paraId="45A0BE36" w14:textId="3A4DF3F3" w:rsidR="002B73D4" w:rsidRPr="00B15D5A" w:rsidRDefault="00267E40" w:rsidP="00B15D5A">
            <w:pPr>
              <w:rPr>
                <w:rFonts w:ascii="Times New Roman" w:hAnsi="Times New Roman"/>
                <w:sz w:val="28"/>
                <w:szCs w:val="28"/>
              </w:rPr>
            </w:pPr>
            <w:r>
              <w:rPr>
                <w:rFonts w:ascii="Times New Roman" w:hAnsi="Times New Roman"/>
                <w:sz w:val="28"/>
                <w:szCs w:val="28"/>
              </w:rPr>
              <w:t>21</w:t>
            </w:r>
          </w:p>
        </w:tc>
        <w:tc>
          <w:tcPr>
            <w:tcW w:w="1701" w:type="dxa"/>
          </w:tcPr>
          <w:p w14:paraId="45A0BE37"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Xem giỏ hàng</w:t>
            </w:r>
          </w:p>
        </w:tc>
        <w:tc>
          <w:tcPr>
            <w:tcW w:w="3259" w:type="dxa"/>
          </w:tcPr>
          <w:p w14:paraId="45A0BE38" w14:textId="226C84B3"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Khách hàng có thể xem những </w:t>
            </w:r>
            <w:r w:rsidR="00136CAB">
              <w:rPr>
                <w:rFonts w:ascii="Times New Roman" w:hAnsi="Times New Roman"/>
                <w:sz w:val="28"/>
                <w:szCs w:val="28"/>
              </w:rPr>
              <w:t>sản phẩm</w:t>
            </w:r>
            <w:r w:rsidRPr="00B15D5A">
              <w:rPr>
                <w:rFonts w:ascii="Times New Roman" w:hAnsi="Times New Roman"/>
                <w:sz w:val="28"/>
                <w:szCs w:val="28"/>
              </w:rPr>
              <w:t xml:space="preserve"> mình đã chọn trong giỏ hàng.</w:t>
            </w:r>
          </w:p>
        </w:tc>
        <w:tc>
          <w:tcPr>
            <w:tcW w:w="1936" w:type="dxa"/>
          </w:tcPr>
          <w:p w14:paraId="45A0BE39"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Thêm sản phẩm vào giỏ hàng.</w:t>
            </w:r>
          </w:p>
        </w:tc>
        <w:tc>
          <w:tcPr>
            <w:tcW w:w="1936" w:type="dxa"/>
          </w:tcPr>
          <w:p w14:paraId="45A0BE3A" w14:textId="39740BF3"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Danh sách </w:t>
            </w:r>
            <w:r w:rsidR="00136CAB">
              <w:rPr>
                <w:rFonts w:ascii="Times New Roman" w:hAnsi="Times New Roman"/>
                <w:sz w:val="28"/>
                <w:szCs w:val="28"/>
              </w:rPr>
              <w:t>sản phẩm</w:t>
            </w:r>
            <w:r w:rsidRPr="00B15D5A">
              <w:rPr>
                <w:rFonts w:ascii="Times New Roman" w:hAnsi="Times New Roman"/>
                <w:sz w:val="28"/>
                <w:szCs w:val="28"/>
              </w:rPr>
              <w:t xml:space="preserve"> đã chọn trong cửa hàng.</w:t>
            </w:r>
          </w:p>
        </w:tc>
      </w:tr>
      <w:tr w:rsidR="002B73D4" w:rsidRPr="00B15D5A" w14:paraId="45A0BE41" w14:textId="77777777" w:rsidTr="004A3CB4">
        <w:trPr>
          <w:trHeight w:val="1579"/>
          <w:jc w:val="center"/>
        </w:trPr>
        <w:tc>
          <w:tcPr>
            <w:tcW w:w="846" w:type="dxa"/>
          </w:tcPr>
          <w:p w14:paraId="45A0BE3C" w14:textId="4F7CDFFC" w:rsidR="002B73D4" w:rsidRPr="00B15D5A" w:rsidRDefault="00267E40" w:rsidP="00B15D5A">
            <w:pPr>
              <w:rPr>
                <w:rFonts w:ascii="Times New Roman" w:hAnsi="Times New Roman"/>
                <w:sz w:val="28"/>
                <w:szCs w:val="28"/>
              </w:rPr>
            </w:pPr>
            <w:r>
              <w:rPr>
                <w:rFonts w:ascii="Times New Roman" w:hAnsi="Times New Roman"/>
                <w:sz w:val="28"/>
                <w:szCs w:val="28"/>
              </w:rPr>
              <w:t>22</w:t>
            </w:r>
          </w:p>
        </w:tc>
        <w:tc>
          <w:tcPr>
            <w:tcW w:w="1701" w:type="dxa"/>
          </w:tcPr>
          <w:p w14:paraId="45A0BE3D"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Tìm kiếm sản phẩm</w:t>
            </w:r>
          </w:p>
        </w:tc>
        <w:tc>
          <w:tcPr>
            <w:tcW w:w="3259" w:type="dxa"/>
          </w:tcPr>
          <w:p w14:paraId="45A0BE3E"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Người dùng có thể tìm kiếm được sản phẩm mà mình đang có nhu cầu.</w:t>
            </w:r>
          </w:p>
        </w:tc>
        <w:tc>
          <w:tcPr>
            <w:tcW w:w="1936" w:type="dxa"/>
          </w:tcPr>
          <w:p w14:paraId="45A0BE3F"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 xml:space="preserve">Nhập tên sản phẩm cần tìm </w:t>
            </w:r>
          </w:p>
        </w:tc>
        <w:tc>
          <w:tcPr>
            <w:tcW w:w="1936" w:type="dxa"/>
          </w:tcPr>
          <w:p w14:paraId="45A0BE40"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Hiển thị sản phẩm mà người dùng vừa tìm.</w:t>
            </w:r>
          </w:p>
        </w:tc>
      </w:tr>
      <w:tr w:rsidR="002B73D4" w:rsidRPr="00B15D5A" w14:paraId="45A0BE47" w14:textId="77777777" w:rsidTr="004A3CB4">
        <w:trPr>
          <w:trHeight w:val="1949"/>
          <w:jc w:val="center"/>
        </w:trPr>
        <w:tc>
          <w:tcPr>
            <w:tcW w:w="846" w:type="dxa"/>
          </w:tcPr>
          <w:p w14:paraId="45A0BE42" w14:textId="4BEA9555" w:rsidR="002B73D4" w:rsidRPr="00B15D5A" w:rsidRDefault="00267E40" w:rsidP="00B15D5A">
            <w:pPr>
              <w:rPr>
                <w:rFonts w:ascii="Times New Roman" w:hAnsi="Times New Roman"/>
                <w:sz w:val="28"/>
                <w:szCs w:val="28"/>
              </w:rPr>
            </w:pPr>
            <w:r>
              <w:rPr>
                <w:rFonts w:ascii="Times New Roman" w:hAnsi="Times New Roman"/>
                <w:sz w:val="28"/>
                <w:szCs w:val="28"/>
              </w:rPr>
              <w:lastRenderedPageBreak/>
              <w:t>23</w:t>
            </w:r>
          </w:p>
        </w:tc>
        <w:tc>
          <w:tcPr>
            <w:tcW w:w="1701" w:type="dxa"/>
          </w:tcPr>
          <w:p w14:paraId="45A0BE43"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Đánh giá sản phẩm đã mua</w:t>
            </w:r>
          </w:p>
        </w:tc>
        <w:tc>
          <w:tcPr>
            <w:tcW w:w="3259" w:type="dxa"/>
          </w:tcPr>
          <w:p w14:paraId="45A0BE44"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Người dùng có thể đọc, xem được đánh giá sản phẩm của khách hàng đã từng mua sản phẩm đó.</w:t>
            </w:r>
          </w:p>
        </w:tc>
        <w:tc>
          <w:tcPr>
            <w:tcW w:w="1936" w:type="dxa"/>
          </w:tcPr>
          <w:p w14:paraId="45A0BE45"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Nhập đánh giá của cá nhân sau khi sử dụng sản phẩm đó.</w:t>
            </w:r>
          </w:p>
        </w:tc>
        <w:tc>
          <w:tcPr>
            <w:tcW w:w="1936" w:type="dxa"/>
          </w:tcPr>
          <w:p w14:paraId="45A0BE46" w14:textId="77777777" w:rsidR="002B73D4" w:rsidRPr="00B15D5A" w:rsidRDefault="002B73D4" w:rsidP="00B15D5A">
            <w:pPr>
              <w:rPr>
                <w:rFonts w:ascii="Times New Roman" w:hAnsi="Times New Roman"/>
                <w:sz w:val="28"/>
                <w:szCs w:val="28"/>
              </w:rPr>
            </w:pPr>
            <w:r w:rsidRPr="00B15D5A">
              <w:rPr>
                <w:rFonts w:ascii="Times New Roman" w:hAnsi="Times New Roman"/>
                <w:sz w:val="28"/>
                <w:szCs w:val="28"/>
              </w:rPr>
              <w:t>Đánh giá của khách hàng.</w:t>
            </w:r>
          </w:p>
        </w:tc>
      </w:tr>
      <w:tr w:rsidR="003F4A3B" w:rsidRPr="00B15D5A" w14:paraId="20E052C6" w14:textId="77777777" w:rsidTr="004A3CB4">
        <w:trPr>
          <w:trHeight w:val="1665"/>
          <w:jc w:val="center"/>
        </w:trPr>
        <w:tc>
          <w:tcPr>
            <w:tcW w:w="846" w:type="dxa"/>
          </w:tcPr>
          <w:p w14:paraId="4BD7D170" w14:textId="6F41B1A1" w:rsidR="003F4A3B" w:rsidRPr="00B15D5A" w:rsidRDefault="00267E40" w:rsidP="003F4A3B">
            <w:pPr>
              <w:rPr>
                <w:rFonts w:ascii="Times New Roman" w:hAnsi="Times New Roman"/>
                <w:sz w:val="28"/>
                <w:szCs w:val="28"/>
              </w:rPr>
            </w:pPr>
            <w:r>
              <w:rPr>
                <w:rFonts w:ascii="Times New Roman" w:hAnsi="Times New Roman"/>
                <w:sz w:val="28"/>
                <w:szCs w:val="28"/>
              </w:rPr>
              <w:t>24</w:t>
            </w:r>
          </w:p>
        </w:tc>
        <w:tc>
          <w:tcPr>
            <w:tcW w:w="1701" w:type="dxa"/>
          </w:tcPr>
          <w:p w14:paraId="318A8B08" w14:textId="7B3F417A" w:rsidR="003F4A3B" w:rsidRPr="00B15D5A" w:rsidRDefault="003F4A3B" w:rsidP="003F4A3B">
            <w:pPr>
              <w:rPr>
                <w:rFonts w:ascii="Times New Roman" w:hAnsi="Times New Roman"/>
                <w:sz w:val="28"/>
                <w:szCs w:val="28"/>
              </w:rPr>
            </w:pPr>
            <w:r w:rsidRPr="00B15D5A">
              <w:rPr>
                <w:rFonts w:ascii="Times New Roman" w:hAnsi="Times New Roman"/>
                <w:sz w:val="28"/>
                <w:szCs w:val="28"/>
              </w:rPr>
              <w:t>Xem sản phẩm yêu thích</w:t>
            </w:r>
          </w:p>
        </w:tc>
        <w:tc>
          <w:tcPr>
            <w:tcW w:w="3259" w:type="dxa"/>
          </w:tcPr>
          <w:p w14:paraId="2B04877A" w14:textId="44BFE6A6" w:rsidR="003F4A3B" w:rsidRPr="00B15D5A" w:rsidRDefault="003F4A3B" w:rsidP="003F4A3B">
            <w:pPr>
              <w:rPr>
                <w:rFonts w:ascii="Times New Roman" w:hAnsi="Times New Roman"/>
                <w:sz w:val="28"/>
                <w:szCs w:val="28"/>
              </w:rPr>
            </w:pPr>
            <w:r w:rsidRPr="00B15D5A">
              <w:rPr>
                <w:rFonts w:ascii="Times New Roman" w:hAnsi="Times New Roman"/>
                <w:sz w:val="28"/>
                <w:szCs w:val="28"/>
              </w:rPr>
              <w:t>Người dùng có thể xem được những sản phẩm được yêu thích nhất</w:t>
            </w:r>
          </w:p>
        </w:tc>
        <w:tc>
          <w:tcPr>
            <w:tcW w:w="1936" w:type="dxa"/>
          </w:tcPr>
          <w:p w14:paraId="67CE176E" w14:textId="77777777" w:rsidR="003F4A3B" w:rsidRPr="00B15D5A" w:rsidRDefault="003F4A3B" w:rsidP="003F4A3B">
            <w:pPr>
              <w:rPr>
                <w:rFonts w:ascii="Times New Roman" w:hAnsi="Times New Roman"/>
                <w:sz w:val="28"/>
                <w:szCs w:val="28"/>
              </w:rPr>
            </w:pPr>
          </w:p>
        </w:tc>
        <w:tc>
          <w:tcPr>
            <w:tcW w:w="1936" w:type="dxa"/>
          </w:tcPr>
          <w:p w14:paraId="6865B512" w14:textId="11003591" w:rsidR="003F4A3B" w:rsidRPr="00B15D5A" w:rsidRDefault="003F4A3B" w:rsidP="003F4A3B">
            <w:pPr>
              <w:rPr>
                <w:rFonts w:ascii="Times New Roman" w:hAnsi="Times New Roman"/>
                <w:sz w:val="28"/>
                <w:szCs w:val="28"/>
              </w:rPr>
            </w:pPr>
            <w:r w:rsidRPr="00B15D5A">
              <w:rPr>
                <w:rFonts w:ascii="Times New Roman" w:hAnsi="Times New Roman"/>
                <w:sz w:val="28"/>
                <w:szCs w:val="28"/>
              </w:rPr>
              <w:t xml:space="preserve">List danh sách mà được khách hàng lựa chọn nhiều nhất </w:t>
            </w:r>
          </w:p>
        </w:tc>
      </w:tr>
      <w:tr w:rsidR="003F4A3B" w:rsidRPr="00B15D5A" w14:paraId="45A0BE4D" w14:textId="77777777" w:rsidTr="004A3CB4">
        <w:trPr>
          <w:trHeight w:val="1665"/>
          <w:jc w:val="center"/>
        </w:trPr>
        <w:tc>
          <w:tcPr>
            <w:tcW w:w="846" w:type="dxa"/>
          </w:tcPr>
          <w:p w14:paraId="45A0BE48" w14:textId="1CD01F0F" w:rsidR="003F4A3B" w:rsidRPr="00B15D5A" w:rsidRDefault="00267E40" w:rsidP="003F4A3B">
            <w:pPr>
              <w:rPr>
                <w:rFonts w:ascii="Times New Roman" w:hAnsi="Times New Roman"/>
                <w:sz w:val="28"/>
                <w:szCs w:val="28"/>
              </w:rPr>
            </w:pPr>
            <w:r>
              <w:rPr>
                <w:rFonts w:ascii="Times New Roman" w:hAnsi="Times New Roman"/>
                <w:sz w:val="28"/>
                <w:szCs w:val="28"/>
              </w:rPr>
              <w:t>25</w:t>
            </w:r>
          </w:p>
        </w:tc>
        <w:tc>
          <w:tcPr>
            <w:tcW w:w="1701" w:type="dxa"/>
          </w:tcPr>
          <w:p w14:paraId="45A0BE49" w14:textId="1CB4EE0B" w:rsidR="003F4A3B" w:rsidRPr="00B15D5A" w:rsidRDefault="003F4A3B" w:rsidP="003F4A3B">
            <w:pPr>
              <w:rPr>
                <w:rFonts w:ascii="Times New Roman" w:hAnsi="Times New Roman"/>
                <w:sz w:val="28"/>
                <w:szCs w:val="28"/>
              </w:rPr>
            </w:pPr>
            <w:r w:rsidRPr="00B15D5A">
              <w:rPr>
                <w:rFonts w:ascii="Times New Roman" w:hAnsi="Times New Roman"/>
                <w:sz w:val="28"/>
                <w:szCs w:val="28"/>
              </w:rPr>
              <w:t>Hủy đơn hàng</w:t>
            </w:r>
          </w:p>
        </w:tc>
        <w:tc>
          <w:tcPr>
            <w:tcW w:w="3259" w:type="dxa"/>
          </w:tcPr>
          <w:p w14:paraId="45A0BE4A" w14:textId="641CDA09" w:rsidR="003F4A3B" w:rsidRPr="00B15D5A" w:rsidRDefault="003F4A3B" w:rsidP="003F4A3B">
            <w:pPr>
              <w:rPr>
                <w:rFonts w:ascii="Times New Roman" w:hAnsi="Times New Roman"/>
                <w:sz w:val="28"/>
                <w:szCs w:val="28"/>
              </w:rPr>
            </w:pPr>
            <w:r w:rsidRPr="00B15D5A">
              <w:rPr>
                <w:rFonts w:ascii="Times New Roman" w:hAnsi="Times New Roman"/>
                <w:sz w:val="28"/>
                <w:szCs w:val="28"/>
              </w:rPr>
              <w:t xml:space="preserve">Khách hàng có thể hủy đơn hàng khi đơn hàng </w:t>
            </w:r>
            <w:r>
              <w:rPr>
                <w:rFonts w:ascii="Times New Roman" w:hAnsi="Times New Roman"/>
                <w:sz w:val="28"/>
                <w:szCs w:val="28"/>
              </w:rPr>
              <w:t>đang được xác nhận.</w:t>
            </w:r>
          </w:p>
        </w:tc>
        <w:tc>
          <w:tcPr>
            <w:tcW w:w="1936" w:type="dxa"/>
          </w:tcPr>
          <w:p w14:paraId="45A0BE4B" w14:textId="77777777" w:rsidR="003F4A3B" w:rsidRPr="00B15D5A" w:rsidRDefault="003F4A3B" w:rsidP="003F4A3B">
            <w:pPr>
              <w:rPr>
                <w:rFonts w:ascii="Times New Roman" w:hAnsi="Times New Roman"/>
                <w:sz w:val="28"/>
                <w:szCs w:val="28"/>
              </w:rPr>
            </w:pPr>
          </w:p>
        </w:tc>
        <w:tc>
          <w:tcPr>
            <w:tcW w:w="1936" w:type="dxa"/>
          </w:tcPr>
          <w:p w14:paraId="45A0BE4C" w14:textId="41E57465" w:rsidR="003F4A3B" w:rsidRPr="00B15D5A" w:rsidRDefault="003F4A3B" w:rsidP="003F4A3B">
            <w:pPr>
              <w:rPr>
                <w:rFonts w:ascii="Times New Roman" w:hAnsi="Times New Roman"/>
                <w:sz w:val="28"/>
                <w:szCs w:val="28"/>
              </w:rPr>
            </w:pPr>
            <w:r w:rsidRPr="00B15D5A">
              <w:rPr>
                <w:rFonts w:ascii="Times New Roman" w:hAnsi="Times New Roman"/>
                <w:sz w:val="28"/>
                <w:szCs w:val="28"/>
              </w:rPr>
              <w:t xml:space="preserve">Hủy đơn hàng thành công </w:t>
            </w:r>
          </w:p>
        </w:tc>
      </w:tr>
      <w:tr w:rsidR="002B73D4" w:rsidRPr="00B15D5A" w14:paraId="45A0BE53" w14:textId="77777777" w:rsidTr="004A3CB4">
        <w:trPr>
          <w:trHeight w:val="1654"/>
          <w:jc w:val="center"/>
        </w:trPr>
        <w:tc>
          <w:tcPr>
            <w:tcW w:w="846" w:type="dxa"/>
          </w:tcPr>
          <w:p w14:paraId="45A0BE4E" w14:textId="143C74CC" w:rsidR="002B73D4" w:rsidRPr="00B15D5A" w:rsidRDefault="00267E40" w:rsidP="00B15D5A">
            <w:pPr>
              <w:rPr>
                <w:rFonts w:ascii="Times New Roman" w:hAnsi="Times New Roman"/>
                <w:sz w:val="28"/>
                <w:szCs w:val="28"/>
              </w:rPr>
            </w:pPr>
            <w:r>
              <w:rPr>
                <w:rFonts w:ascii="Times New Roman" w:hAnsi="Times New Roman"/>
                <w:sz w:val="28"/>
                <w:szCs w:val="28"/>
              </w:rPr>
              <w:t>26</w:t>
            </w:r>
          </w:p>
        </w:tc>
        <w:tc>
          <w:tcPr>
            <w:tcW w:w="1701" w:type="dxa"/>
          </w:tcPr>
          <w:p w14:paraId="45A0BE4F" w14:textId="115ED9F7" w:rsidR="002B73D4" w:rsidRPr="00B15D5A" w:rsidRDefault="003F4A3B" w:rsidP="00B15D5A">
            <w:pPr>
              <w:rPr>
                <w:rFonts w:ascii="Times New Roman" w:hAnsi="Times New Roman"/>
                <w:sz w:val="28"/>
                <w:szCs w:val="28"/>
              </w:rPr>
            </w:pPr>
            <w:r>
              <w:rPr>
                <w:rFonts w:ascii="Times New Roman" w:hAnsi="Times New Roman"/>
                <w:sz w:val="28"/>
                <w:szCs w:val="28"/>
              </w:rPr>
              <w:t>Thanh toán online</w:t>
            </w:r>
          </w:p>
        </w:tc>
        <w:tc>
          <w:tcPr>
            <w:tcW w:w="3259" w:type="dxa"/>
          </w:tcPr>
          <w:p w14:paraId="45A0BE50" w14:textId="32E775D0" w:rsidR="002B73D4" w:rsidRPr="00B15D5A" w:rsidRDefault="003F4A3B" w:rsidP="00B15D5A">
            <w:pPr>
              <w:rPr>
                <w:rFonts w:ascii="Times New Roman" w:hAnsi="Times New Roman"/>
                <w:sz w:val="28"/>
                <w:szCs w:val="28"/>
              </w:rPr>
            </w:pPr>
            <w:r>
              <w:rPr>
                <w:rFonts w:ascii="Times New Roman" w:hAnsi="Times New Roman"/>
                <w:sz w:val="28"/>
                <w:szCs w:val="28"/>
              </w:rPr>
              <w:t xml:space="preserve">Khách hàng </w:t>
            </w:r>
            <w:r w:rsidR="00E649C1">
              <w:rPr>
                <w:rFonts w:ascii="Times New Roman" w:hAnsi="Times New Roman"/>
                <w:sz w:val="28"/>
                <w:szCs w:val="28"/>
              </w:rPr>
              <w:t>có</w:t>
            </w:r>
            <w:r>
              <w:rPr>
                <w:rFonts w:ascii="Times New Roman" w:hAnsi="Times New Roman"/>
                <w:sz w:val="28"/>
                <w:szCs w:val="28"/>
              </w:rPr>
              <w:t xml:space="preserve"> thể thanh toán bằng thẻ ngân hàng, ví điện tử ….</w:t>
            </w:r>
          </w:p>
        </w:tc>
        <w:tc>
          <w:tcPr>
            <w:tcW w:w="1936" w:type="dxa"/>
          </w:tcPr>
          <w:p w14:paraId="45A0BE51" w14:textId="77777777" w:rsidR="002B73D4" w:rsidRPr="00B15D5A" w:rsidRDefault="002B73D4" w:rsidP="00B15D5A">
            <w:pPr>
              <w:rPr>
                <w:rFonts w:ascii="Times New Roman" w:hAnsi="Times New Roman"/>
                <w:sz w:val="28"/>
                <w:szCs w:val="28"/>
              </w:rPr>
            </w:pPr>
          </w:p>
        </w:tc>
        <w:tc>
          <w:tcPr>
            <w:tcW w:w="1936" w:type="dxa"/>
          </w:tcPr>
          <w:p w14:paraId="5EF0787F" w14:textId="77777777" w:rsidR="002B73D4" w:rsidRDefault="003F4A3B" w:rsidP="00B15D5A">
            <w:pPr>
              <w:rPr>
                <w:rFonts w:ascii="Times New Roman" w:hAnsi="Times New Roman"/>
                <w:sz w:val="28"/>
                <w:szCs w:val="28"/>
              </w:rPr>
            </w:pPr>
            <w:r>
              <w:rPr>
                <w:rFonts w:ascii="Times New Roman" w:hAnsi="Times New Roman"/>
                <w:sz w:val="28"/>
                <w:szCs w:val="28"/>
              </w:rPr>
              <w:t xml:space="preserve">Thanh toán thành công </w:t>
            </w:r>
          </w:p>
          <w:p w14:paraId="45A0BE52" w14:textId="490EFC43" w:rsidR="003F4A3B" w:rsidRPr="00B15D5A" w:rsidRDefault="003F4A3B" w:rsidP="00B15D5A">
            <w:pPr>
              <w:rPr>
                <w:rFonts w:ascii="Times New Roman" w:hAnsi="Times New Roman"/>
                <w:sz w:val="28"/>
                <w:szCs w:val="28"/>
              </w:rPr>
            </w:pPr>
          </w:p>
        </w:tc>
      </w:tr>
      <w:tr w:rsidR="00E649C1" w:rsidRPr="00B15D5A" w14:paraId="66D26EDE" w14:textId="77777777" w:rsidTr="004A3CB4">
        <w:trPr>
          <w:trHeight w:val="1654"/>
          <w:jc w:val="center"/>
        </w:trPr>
        <w:tc>
          <w:tcPr>
            <w:tcW w:w="846" w:type="dxa"/>
          </w:tcPr>
          <w:p w14:paraId="5D008FBF" w14:textId="37717A26" w:rsidR="00E649C1" w:rsidRDefault="00E649C1" w:rsidP="00B15D5A">
            <w:pPr>
              <w:rPr>
                <w:rFonts w:ascii="Times New Roman" w:hAnsi="Times New Roman"/>
                <w:sz w:val="28"/>
                <w:szCs w:val="28"/>
              </w:rPr>
            </w:pPr>
            <w:r>
              <w:rPr>
                <w:rFonts w:ascii="Times New Roman" w:hAnsi="Times New Roman"/>
                <w:sz w:val="28"/>
                <w:szCs w:val="28"/>
              </w:rPr>
              <w:t>27</w:t>
            </w:r>
          </w:p>
        </w:tc>
        <w:tc>
          <w:tcPr>
            <w:tcW w:w="1701" w:type="dxa"/>
          </w:tcPr>
          <w:p w14:paraId="79977836" w14:textId="1984BA7E" w:rsidR="00E649C1" w:rsidRPr="00E649C1" w:rsidRDefault="00E649C1" w:rsidP="00B15D5A">
            <w:pPr>
              <w:rPr>
                <w:rFonts w:ascii="Times New Roman" w:hAnsi="Times New Roman"/>
                <w:sz w:val="28"/>
                <w:szCs w:val="28"/>
                <w:lang w:val="vi-VN"/>
              </w:rPr>
            </w:pPr>
            <w:r>
              <w:rPr>
                <w:rFonts w:ascii="Times New Roman" w:hAnsi="Times New Roman"/>
                <w:sz w:val="28"/>
                <w:szCs w:val="28"/>
              </w:rPr>
              <w:t>Liên</w:t>
            </w:r>
            <w:r>
              <w:rPr>
                <w:rFonts w:ascii="Times New Roman" w:hAnsi="Times New Roman"/>
                <w:sz w:val="28"/>
                <w:szCs w:val="28"/>
                <w:lang w:val="vi-VN"/>
              </w:rPr>
              <w:t xml:space="preserve"> hệ cửa hàng</w:t>
            </w:r>
          </w:p>
        </w:tc>
        <w:tc>
          <w:tcPr>
            <w:tcW w:w="3259" w:type="dxa"/>
          </w:tcPr>
          <w:p w14:paraId="42EBAA0D" w14:textId="0C6CBBB4" w:rsidR="00E649C1" w:rsidRPr="00E649C1" w:rsidRDefault="00E649C1" w:rsidP="00B15D5A">
            <w:pPr>
              <w:rPr>
                <w:rFonts w:ascii="Times New Roman" w:hAnsi="Times New Roman"/>
                <w:sz w:val="28"/>
                <w:szCs w:val="28"/>
                <w:lang w:val="vi-VN"/>
              </w:rPr>
            </w:pPr>
            <w:r>
              <w:rPr>
                <w:rFonts w:ascii="Times New Roman" w:hAnsi="Times New Roman"/>
                <w:sz w:val="28"/>
                <w:szCs w:val="28"/>
              </w:rPr>
              <w:t>Khách</w:t>
            </w:r>
            <w:r>
              <w:rPr>
                <w:rFonts w:ascii="Times New Roman" w:hAnsi="Times New Roman"/>
                <w:sz w:val="28"/>
                <w:szCs w:val="28"/>
                <w:lang w:val="vi-VN"/>
              </w:rPr>
              <w:t xml:space="preserve"> hàng có thể liên hệ cửa hàng bằng hình thức gọi trực tiếp cho cửa hàng</w:t>
            </w:r>
          </w:p>
        </w:tc>
        <w:tc>
          <w:tcPr>
            <w:tcW w:w="1936" w:type="dxa"/>
          </w:tcPr>
          <w:p w14:paraId="65E78711" w14:textId="77777777" w:rsidR="00E649C1" w:rsidRPr="00B15D5A" w:rsidRDefault="00E649C1" w:rsidP="00B15D5A">
            <w:pPr>
              <w:rPr>
                <w:rFonts w:ascii="Times New Roman" w:hAnsi="Times New Roman"/>
                <w:sz w:val="28"/>
                <w:szCs w:val="28"/>
              </w:rPr>
            </w:pPr>
          </w:p>
        </w:tc>
        <w:tc>
          <w:tcPr>
            <w:tcW w:w="1936" w:type="dxa"/>
          </w:tcPr>
          <w:p w14:paraId="7E3588EA" w14:textId="3DFFE42B" w:rsidR="00E649C1" w:rsidRPr="00E649C1" w:rsidRDefault="00E649C1" w:rsidP="00B15D5A">
            <w:pPr>
              <w:rPr>
                <w:rFonts w:ascii="Times New Roman" w:hAnsi="Times New Roman"/>
                <w:sz w:val="28"/>
                <w:szCs w:val="28"/>
                <w:lang w:val="vi-VN"/>
              </w:rPr>
            </w:pPr>
            <w:r>
              <w:rPr>
                <w:rFonts w:ascii="Times New Roman" w:hAnsi="Times New Roman"/>
                <w:sz w:val="28"/>
                <w:szCs w:val="28"/>
              </w:rPr>
              <w:t>Hiển</w:t>
            </w:r>
            <w:r>
              <w:rPr>
                <w:rFonts w:ascii="Times New Roman" w:hAnsi="Times New Roman"/>
                <w:sz w:val="28"/>
                <w:szCs w:val="28"/>
                <w:lang w:val="vi-VN"/>
              </w:rPr>
              <w:t xml:space="preserve"> thị số điện thoại cửa hàng</w:t>
            </w:r>
          </w:p>
        </w:tc>
      </w:tr>
    </w:tbl>
    <w:p w14:paraId="45A0BE54" w14:textId="77777777" w:rsidR="0021746C" w:rsidRPr="002B73D4" w:rsidRDefault="0021746C" w:rsidP="002B73D4"/>
    <w:p w14:paraId="45A0BE55" w14:textId="02291574" w:rsidR="00264967" w:rsidRDefault="00264967" w:rsidP="00DD21DF">
      <w:pPr>
        <w:pStyle w:val="Heading2"/>
        <w:rPr>
          <w:rFonts w:ascii="Times New Roman" w:hAnsi="Times New Roman" w:cs="Times New Roman"/>
          <w:b/>
          <w:color w:val="auto"/>
          <w:sz w:val="28"/>
          <w:szCs w:val="28"/>
        </w:rPr>
      </w:pPr>
    </w:p>
    <w:p w14:paraId="7D28AB4C" w14:textId="1C40909A" w:rsidR="004A3CB4" w:rsidRDefault="004A3CB4" w:rsidP="004A3CB4"/>
    <w:p w14:paraId="73F83670" w14:textId="1FBFC4A8" w:rsidR="004A3CB4" w:rsidRDefault="004A3CB4" w:rsidP="004A3CB4"/>
    <w:p w14:paraId="1AE82CC9" w14:textId="5876B3D6" w:rsidR="004A3CB4" w:rsidRDefault="004A3CB4" w:rsidP="004A3CB4"/>
    <w:p w14:paraId="5CDDEE62" w14:textId="4024D528" w:rsidR="004A3CB4" w:rsidRDefault="004A3CB4" w:rsidP="004A3CB4"/>
    <w:p w14:paraId="601230AD" w14:textId="32133AF0" w:rsidR="004A3CB4" w:rsidRDefault="004A3CB4" w:rsidP="004A3CB4"/>
    <w:p w14:paraId="26C8C774" w14:textId="3E88D832" w:rsidR="004A3CB4" w:rsidRDefault="004A3CB4" w:rsidP="004A3CB4"/>
    <w:p w14:paraId="22DAC07F" w14:textId="491239A6" w:rsidR="004A3CB4" w:rsidRDefault="004A3CB4" w:rsidP="004A3CB4"/>
    <w:p w14:paraId="5B3A6121" w14:textId="77777777" w:rsidR="004A3CB4" w:rsidRPr="004A3CB4" w:rsidRDefault="004A3CB4" w:rsidP="004A3CB4"/>
    <w:p w14:paraId="328C8328" w14:textId="1964CCAF" w:rsidR="006B6147" w:rsidRPr="006B6147" w:rsidRDefault="00264967" w:rsidP="006B6147">
      <w:pPr>
        <w:pStyle w:val="Heading2"/>
        <w:rPr>
          <w:rFonts w:ascii="Times New Roman" w:hAnsi="Times New Roman" w:cs="Times New Roman"/>
          <w:b/>
          <w:color w:val="auto"/>
          <w:sz w:val="28"/>
          <w:szCs w:val="28"/>
        </w:rPr>
      </w:pPr>
      <w:bookmarkStart w:id="78" w:name="_Toc117359799"/>
      <w:bookmarkStart w:id="79" w:name="_Toc120028866"/>
      <w:bookmarkStart w:id="80" w:name="_Toc121767621"/>
      <w:r w:rsidRPr="00DD21DF">
        <w:rPr>
          <w:rFonts w:ascii="Times New Roman" w:hAnsi="Times New Roman" w:cs="Times New Roman"/>
          <w:b/>
          <w:color w:val="auto"/>
          <w:sz w:val="28"/>
          <w:szCs w:val="28"/>
        </w:rPr>
        <w:lastRenderedPageBreak/>
        <w:t>3.5 Ma trận phân quyền</w:t>
      </w:r>
      <w:bookmarkEnd w:id="78"/>
      <w:bookmarkEnd w:id="79"/>
      <w:bookmarkEnd w:id="80"/>
    </w:p>
    <w:p w14:paraId="39A03D03" w14:textId="498726C1" w:rsidR="00003E9C" w:rsidRDefault="00003E9C" w:rsidP="00003E9C">
      <w:pPr>
        <w:rPr>
          <w:rFonts w:asciiTheme="minorHAnsi" w:hAnsiTheme="minorHAnsi" w:cstheme="minorHAnsi"/>
          <w:lang w:val="vi-VN"/>
        </w:rPr>
      </w:pPr>
      <w:r>
        <w:rPr>
          <w:rFonts w:asciiTheme="minorHAnsi" w:hAnsiTheme="minorHAnsi" w:cstheme="minorHAnsi"/>
          <w:lang w:val="vi-VN"/>
        </w:rPr>
        <w:t xml:space="preserve"> </w:t>
      </w:r>
    </w:p>
    <w:p w14:paraId="107042E3" w14:textId="5E7167C5" w:rsidR="00003E9C" w:rsidRPr="006B6147" w:rsidRDefault="006B6147" w:rsidP="00EE2611">
      <w:pPr>
        <w:pStyle w:val="ListParagraph"/>
        <w:numPr>
          <w:ilvl w:val="0"/>
          <w:numId w:val="46"/>
        </w:numPr>
        <w:rPr>
          <w:rFonts w:ascii="Times New Roman" w:hAnsi="Times New Roman"/>
          <w:b/>
          <w:bCs/>
          <w:lang w:val="vi-VN"/>
        </w:rPr>
      </w:pPr>
      <w:r w:rsidRPr="006B6147">
        <w:rPr>
          <w:rFonts w:ascii="Times New Roman" w:hAnsi="Times New Roman"/>
          <w:b/>
          <w:bCs/>
          <w:lang w:val="vi-VN"/>
        </w:rPr>
        <w:t>Phân hệ Admin – Quản trị</w:t>
      </w:r>
    </w:p>
    <w:p w14:paraId="03D41718" w14:textId="7A86AF5C" w:rsidR="00003E9C" w:rsidRDefault="00003E9C" w:rsidP="00003E9C">
      <w:pPr>
        <w:rPr>
          <w:rFonts w:asciiTheme="minorHAnsi" w:hAnsiTheme="minorHAnsi" w:cstheme="minorHAnsi"/>
          <w:b/>
          <w:bCs/>
          <w:lang w:val="vi-VN"/>
        </w:rPr>
      </w:pPr>
    </w:p>
    <w:tbl>
      <w:tblPr>
        <w:tblStyle w:val="TableGrid"/>
        <w:tblW w:w="0" w:type="auto"/>
        <w:tblLook w:val="04A0" w:firstRow="1" w:lastRow="0" w:firstColumn="1" w:lastColumn="0" w:noHBand="0" w:noVBand="1"/>
      </w:tblPr>
      <w:tblGrid>
        <w:gridCol w:w="846"/>
        <w:gridCol w:w="3969"/>
        <w:gridCol w:w="1843"/>
      </w:tblGrid>
      <w:tr w:rsidR="00003E9C" w:rsidRPr="00B943FC" w14:paraId="5BA0435F" w14:textId="77777777" w:rsidTr="00003E9C">
        <w:tc>
          <w:tcPr>
            <w:tcW w:w="846" w:type="dxa"/>
          </w:tcPr>
          <w:p w14:paraId="1F46D34B" w14:textId="77777777" w:rsidR="00003E9C" w:rsidRPr="00720802" w:rsidRDefault="00003E9C" w:rsidP="00FC62BE">
            <w:pPr>
              <w:jc w:val="center"/>
              <w:rPr>
                <w:rFonts w:ascii="Times New Roman" w:hAnsi="Times New Roman"/>
                <w:b/>
                <w:sz w:val="28"/>
                <w:szCs w:val="28"/>
              </w:rPr>
            </w:pPr>
            <w:r w:rsidRPr="00720802">
              <w:rPr>
                <w:rFonts w:ascii="Times New Roman" w:hAnsi="Times New Roman"/>
                <w:b/>
                <w:sz w:val="28"/>
                <w:szCs w:val="28"/>
              </w:rPr>
              <w:t>STT</w:t>
            </w:r>
          </w:p>
        </w:tc>
        <w:tc>
          <w:tcPr>
            <w:tcW w:w="3969" w:type="dxa"/>
          </w:tcPr>
          <w:p w14:paraId="7B24958C" w14:textId="77777777" w:rsidR="00003E9C" w:rsidRPr="00720802" w:rsidRDefault="00003E9C" w:rsidP="00FC62BE">
            <w:pPr>
              <w:jc w:val="center"/>
              <w:rPr>
                <w:rFonts w:ascii="Times New Roman" w:hAnsi="Times New Roman"/>
                <w:b/>
                <w:sz w:val="28"/>
                <w:szCs w:val="28"/>
              </w:rPr>
            </w:pPr>
            <w:r w:rsidRPr="00720802">
              <w:rPr>
                <w:rFonts w:ascii="Times New Roman" w:hAnsi="Times New Roman"/>
                <w:b/>
                <w:sz w:val="28"/>
                <w:szCs w:val="28"/>
              </w:rPr>
              <w:t>Chức năng</w:t>
            </w:r>
          </w:p>
        </w:tc>
        <w:tc>
          <w:tcPr>
            <w:tcW w:w="1843" w:type="dxa"/>
          </w:tcPr>
          <w:p w14:paraId="458A09A1" w14:textId="77777777" w:rsidR="00003E9C" w:rsidRPr="00003E9C" w:rsidRDefault="00003E9C" w:rsidP="00FC62BE">
            <w:pPr>
              <w:jc w:val="center"/>
              <w:rPr>
                <w:rFonts w:ascii="Times New Roman" w:hAnsi="Times New Roman"/>
                <w:b/>
                <w:sz w:val="28"/>
                <w:szCs w:val="28"/>
                <w:lang w:val="vi-VN"/>
              </w:rPr>
            </w:pPr>
            <w:r>
              <w:rPr>
                <w:rFonts w:ascii="Times New Roman" w:hAnsi="Times New Roman"/>
                <w:b/>
                <w:sz w:val="28"/>
                <w:szCs w:val="28"/>
              </w:rPr>
              <w:t>Quản</w:t>
            </w:r>
            <w:r>
              <w:rPr>
                <w:rFonts w:ascii="Times New Roman" w:hAnsi="Times New Roman"/>
                <w:b/>
                <w:sz w:val="28"/>
                <w:szCs w:val="28"/>
                <w:lang w:val="vi-VN"/>
              </w:rPr>
              <w:t xml:space="preserve"> trị viên</w:t>
            </w:r>
          </w:p>
        </w:tc>
      </w:tr>
      <w:tr w:rsidR="00003E9C" w:rsidRPr="00720802" w14:paraId="42103C34" w14:textId="77777777" w:rsidTr="00003E9C">
        <w:trPr>
          <w:trHeight w:val="327"/>
        </w:trPr>
        <w:tc>
          <w:tcPr>
            <w:tcW w:w="846" w:type="dxa"/>
          </w:tcPr>
          <w:p w14:paraId="2E458435" w14:textId="77777777" w:rsidR="00003E9C" w:rsidRPr="00720802" w:rsidRDefault="00003E9C" w:rsidP="00FC62BE">
            <w:pPr>
              <w:rPr>
                <w:rFonts w:ascii="Times New Roman" w:hAnsi="Times New Roman"/>
                <w:sz w:val="28"/>
                <w:szCs w:val="28"/>
              </w:rPr>
            </w:pPr>
            <w:r w:rsidRPr="00720802">
              <w:rPr>
                <w:rFonts w:ascii="Times New Roman" w:hAnsi="Times New Roman"/>
                <w:sz w:val="28"/>
                <w:szCs w:val="28"/>
              </w:rPr>
              <w:t>1</w:t>
            </w:r>
          </w:p>
        </w:tc>
        <w:tc>
          <w:tcPr>
            <w:tcW w:w="3969" w:type="dxa"/>
          </w:tcPr>
          <w:p w14:paraId="3BED9FEC" w14:textId="77777777" w:rsidR="00003E9C" w:rsidRPr="00720802" w:rsidRDefault="00003E9C" w:rsidP="00FC62BE">
            <w:pPr>
              <w:jc w:val="both"/>
              <w:rPr>
                <w:rFonts w:ascii="Times New Roman" w:hAnsi="Times New Roman"/>
                <w:sz w:val="28"/>
                <w:szCs w:val="28"/>
              </w:rPr>
            </w:pPr>
            <w:r>
              <w:rPr>
                <w:rFonts w:ascii="Times New Roman" w:hAnsi="Times New Roman"/>
                <w:sz w:val="28"/>
                <w:szCs w:val="28"/>
                <w:lang w:val="vi-VN"/>
              </w:rPr>
              <w:t>Đăng nhập, đăng xuất</w:t>
            </w:r>
          </w:p>
        </w:tc>
        <w:tc>
          <w:tcPr>
            <w:tcW w:w="1843" w:type="dxa"/>
          </w:tcPr>
          <w:p w14:paraId="261D0331" w14:textId="77777777" w:rsidR="00003E9C" w:rsidRPr="00720802" w:rsidRDefault="00003E9C" w:rsidP="00FC62BE">
            <w:pPr>
              <w:jc w:val="center"/>
              <w:rPr>
                <w:rFonts w:ascii="Times New Roman" w:hAnsi="Times New Roman"/>
                <w:sz w:val="28"/>
                <w:szCs w:val="28"/>
              </w:rPr>
            </w:pPr>
            <w:r>
              <w:rPr>
                <w:rFonts w:ascii="Times New Roman" w:hAnsi="Times New Roman"/>
                <w:sz w:val="28"/>
                <w:szCs w:val="28"/>
              </w:rPr>
              <w:t>X</w:t>
            </w:r>
          </w:p>
        </w:tc>
      </w:tr>
      <w:tr w:rsidR="00003E9C" w:rsidRPr="00720802" w14:paraId="170DF157" w14:textId="77777777" w:rsidTr="00003E9C">
        <w:tc>
          <w:tcPr>
            <w:tcW w:w="846" w:type="dxa"/>
          </w:tcPr>
          <w:p w14:paraId="03E262B9" w14:textId="77777777" w:rsidR="00003E9C" w:rsidRPr="00720802" w:rsidRDefault="00003E9C" w:rsidP="00FC62BE">
            <w:pPr>
              <w:rPr>
                <w:rFonts w:ascii="Times New Roman" w:hAnsi="Times New Roman"/>
                <w:sz w:val="28"/>
                <w:szCs w:val="28"/>
              </w:rPr>
            </w:pPr>
            <w:r w:rsidRPr="00720802">
              <w:rPr>
                <w:rFonts w:ascii="Times New Roman" w:hAnsi="Times New Roman"/>
                <w:sz w:val="28"/>
                <w:szCs w:val="28"/>
              </w:rPr>
              <w:t>2</w:t>
            </w:r>
          </w:p>
        </w:tc>
        <w:tc>
          <w:tcPr>
            <w:tcW w:w="3969" w:type="dxa"/>
          </w:tcPr>
          <w:p w14:paraId="1EF1FFCB" w14:textId="77777777" w:rsidR="00003E9C" w:rsidRPr="00720802" w:rsidRDefault="00003E9C" w:rsidP="00FC62BE">
            <w:pPr>
              <w:jc w:val="both"/>
              <w:rPr>
                <w:rFonts w:ascii="Times New Roman" w:hAnsi="Times New Roman"/>
                <w:sz w:val="28"/>
                <w:szCs w:val="28"/>
              </w:rPr>
            </w:pPr>
            <w:r w:rsidRPr="008B5D41">
              <w:rPr>
                <w:rFonts w:ascii="Times New Roman" w:hAnsi="Times New Roman"/>
                <w:sz w:val="28"/>
                <w:szCs w:val="28"/>
              </w:rPr>
              <w:t>Quản lý danh sách khách hàng</w:t>
            </w:r>
          </w:p>
        </w:tc>
        <w:tc>
          <w:tcPr>
            <w:tcW w:w="1843" w:type="dxa"/>
          </w:tcPr>
          <w:p w14:paraId="44EEC525" w14:textId="77777777" w:rsidR="00003E9C" w:rsidRPr="00720802" w:rsidRDefault="00003E9C" w:rsidP="00FC62BE">
            <w:pPr>
              <w:jc w:val="center"/>
              <w:rPr>
                <w:rFonts w:ascii="Times New Roman" w:hAnsi="Times New Roman"/>
                <w:sz w:val="28"/>
                <w:szCs w:val="28"/>
              </w:rPr>
            </w:pPr>
            <w:r>
              <w:rPr>
                <w:rFonts w:ascii="Times New Roman" w:hAnsi="Times New Roman"/>
                <w:sz w:val="28"/>
                <w:szCs w:val="28"/>
              </w:rPr>
              <w:t>X</w:t>
            </w:r>
          </w:p>
        </w:tc>
      </w:tr>
      <w:tr w:rsidR="00003E9C" w:rsidRPr="00720802" w14:paraId="0859D147" w14:textId="77777777" w:rsidTr="00003E9C">
        <w:tc>
          <w:tcPr>
            <w:tcW w:w="846" w:type="dxa"/>
          </w:tcPr>
          <w:p w14:paraId="0CF0425E" w14:textId="77777777" w:rsidR="00003E9C" w:rsidRPr="00720802" w:rsidRDefault="00003E9C" w:rsidP="00FC62BE">
            <w:pPr>
              <w:rPr>
                <w:rFonts w:ascii="Times New Roman" w:hAnsi="Times New Roman"/>
                <w:sz w:val="28"/>
                <w:szCs w:val="28"/>
              </w:rPr>
            </w:pPr>
            <w:r w:rsidRPr="00720802">
              <w:rPr>
                <w:rFonts w:ascii="Times New Roman" w:hAnsi="Times New Roman"/>
                <w:sz w:val="28"/>
                <w:szCs w:val="28"/>
              </w:rPr>
              <w:t>3</w:t>
            </w:r>
          </w:p>
        </w:tc>
        <w:tc>
          <w:tcPr>
            <w:tcW w:w="3969" w:type="dxa"/>
          </w:tcPr>
          <w:p w14:paraId="782EC69E" w14:textId="77777777" w:rsidR="00003E9C" w:rsidRPr="00720802" w:rsidRDefault="00003E9C" w:rsidP="00FC62BE">
            <w:pPr>
              <w:jc w:val="both"/>
              <w:rPr>
                <w:rFonts w:ascii="Times New Roman" w:hAnsi="Times New Roman"/>
                <w:sz w:val="28"/>
                <w:szCs w:val="28"/>
              </w:rPr>
            </w:pPr>
            <w:r w:rsidRPr="008B5D41">
              <w:rPr>
                <w:rFonts w:ascii="Times New Roman" w:hAnsi="Times New Roman"/>
                <w:sz w:val="28"/>
                <w:szCs w:val="28"/>
              </w:rPr>
              <w:t>Quản lý hóa đơn</w:t>
            </w:r>
          </w:p>
        </w:tc>
        <w:tc>
          <w:tcPr>
            <w:tcW w:w="1843" w:type="dxa"/>
          </w:tcPr>
          <w:p w14:paraId="35869DA0" w14:textId="77777777" w:rsidR="00003E9C" w:rsidRPr="00720802" w:rsidRDefault="00003E9C" w:rsidP="00FC62BE">
            <w:pPr>
              <w:jc w:val="center"/>
              <w:rPr>
                <w:rFonts w:ascii="Times New Roman" w:hAnsi="Times New Roman"/>
                <w:sz w:val="28"/>
                <w:szCs w:val="28"/>
              </w:rPr>
            </w:pPr>
            <w:r>
              <w:rPr>
                <w:rFonts w:ascii="Times New Roman" w:hAnsi="Times New Roman"/>
                <w:sz w:val="28"/>
                <w:szCs w:val="28"/>
              </w:rPr>
              <w:t>X</w:t>
            </w:r>
          </w:p>
        </w:tc>
      </w:tr>
      <w:tr w:rsidR="00003E9C" w:rsidRPr="00720802" w14:paraId="51F8B7A8" w14:textId="77777777" w:rsidTr="00003E9C">
        <w:tc>
          <w:tcPr>
            <w:tcW w:w="846" w:type="dxa"/>
          </w:tcPr>
          <w:p w14:paraId="78BE5593" w14:textId="77777777" w:rsidR="00003E9C" w:rsidRPr="00720802" w:rsidRDefault="00003E9C" w:rsidP="00FC62BE">
            <w:pPr>
              <w:rPr>
                <w:rFonts w:ascii="Times New Roman" w:hAnsi="Times New Roman"/>
                <w:sz w:val="28"/>
                <w:szCs w:val="28"/>
              </w:rPr>
            </w:pPr>
            <w:r w:rsidRPr="00720802">
              <w:rPr>
                <w:rFonts w:ascii="Times New Roman" w:hAnsi="Times New Roman"/>
                <w:sz w:val="28"/>
                <w:szCs w:val="28"/>
              </w:rPr>
              <w:t>4</w:t>
            </w:r>
          </w:p>
        </w:tc>
        <w:tc>
          <w:tcPr>
            <w:tcW w:w="3969" w:type="dxa"/>
          </w:tcPr>
          <w:p w14:paraId="38E5DEDD" w14:textId="77777777" w:rsidR="00003E9C" w:rsidRPr="00720802" w:rsidRDefault="00003E9C" w:rsidP="00FC62BE">
            <w:pPr>
              <w:jc w:val="both"/>
              <w:rPr>
                <w:rFonts w:ascii="Times New Roman" w:hAnsi="Times New Roman"/>
                <w:sz w:val="28"/>
                <w:szCs w:val="28"/>
              </w:rPr>
            </w:pPr>
            <w:r w:rsidRPr="008B5D41">
              <w:rPr>
                <w:rFonts w:ascii="Times New Roman" w:hAnsi="Times New Roman"/>
                <w:sz w:val="28"/>
                <w:szCs w:val="28"/>
              </w:rPr>
              <w:t>Quản lý sản phẩm</w:t>
            </w:r>
          </w:p>
        </w:tc>
        <w:tc>
          <w:tcPr>
            <w:tcW w:w="1843" w:type="dxa"/>
          </w:tcPr>
          <w:p w14:paraId="65A3A4DE" w14:textId="77777777" w:rsidR="00003E9C" w:rsidRPr="00720802" w:rsidRDefault="00003E9C" w:rsidP="00FC62BE">
            <w:pPr>
              <w:jc w:val="center"/>
              <w:rPr>
                <w:rFonts w:ascii="Times New Roman" w:hAnsi="Times New Roman"/>
                <w:sz w:val="28"/>
                <w:szCs w:val="28"/>
              </w:rPr>
            </w:pPr>
            <w:r>
              <w:rPr>
                <w:rFonts w:ascii="Times New Roman" w:hAnsi="Times New Roman"/>
                <w:sz w:val="28"/>
                <w:szCs w:val="28"/>
              </w:rPr>
              <w:t>X</w:t>
            </w:r>
          </w:p>
        </w:tc>
      </w:tr>
      <w:tr w:rsidR="00003E9C" w:rsidRPr="00720802" w14:paraId="2BA85E36" w14:textId="77777777" w:rsidTr="00003E9C">
        <w:tc>
          <w:tcPr>
            <w:tcW w:w="846" w:type="dxa"/>
          </w:tcPr>
          <w:p w14:paraId="4DAA8E28" w14:textId="77777777" w:rsidR="00003E9C" w:rsidRPr="00720802" w:rsidRDefault="00003E9C" w:rsidP="00FC62BE">
            <w:pPr>
              <w:rPr>
                <w:rFonts w:ascii="Times New Roman" w:hAnsi="Times New Roman"/>
                <w:sz w:val="28"/>
                <w:szCs w:val="28"/>
              </w:rPr>
            </w:pPr>
            <w:r>
              <w:rPr>
                <w:rFonts w:ascii="Times New Roman" w:hAnsi="Times New Roman"/>
                <w:sz w:val="28"/>
                <w:szCs w:val="28"/>
              </w:rPr>
              <w:t>5</w:t>
            </w:r>
          </w:p>
        </w:tc>
        <w:tc>
          <w:tcPr>
            <w:tcW w:w="3969" w:type="dxa"/>
          </w:tcPr>
          <w:p w14:paraId="231C847A" w14:textId="77777777" w:rsidR="00003E9C" w:rsidRDefault="00003E9C" w:rsidP="00FC62BE">
            <w:pPr>
              <w:jc w:val="both"/>
              <w:rPr>
                <w:rFonts w:ascii="Times New Roman" w:hAnsi="Times New Roman"/>
                <w:sz w:val="28"/>
                <w:szCs w:val="28"/>
              </w:rPr>
            </w:pPr>
            <w:r>
              <w:rPr>
                <w:rFonts w:ascii="Times New Roman" w:hAnsi="Times New Roman"/>
                <w:sz w:val="28"/>
                <w:szCs w:val="28"/>
              </w:rPr>
              <w:t>Quản</w:t>
            </w:r>
            <w:r>
              <w:rPr>
                <w:rFonts w:ascii="Times New Roman" w:hAnsi="Times New Roman"/>
                <w:sz w:val="28"/>
                <w:szCs w:val="28"/>
                <w:lang w:val="vi-VN"/>
              </w:rPr>
              <w:t xml:space="preserve"> lý trạng </w:t>
            </w:r>
            <w:r>
              <w:rPr>
                <w:rFonts w:ascii="Times New Roman" w:hAnsi="Times New Roman"/>
                <w:sz w:val="28"/>
                <w:szCs w:val="28"/>
              </w:rPr>
              <w:t>thái</w:t>
            </w:r>
            <w:r w:rsidRPr="008B5D41">
              <w:rPr>
                <w:rFonts w:ascii="Times New Roman" w:hAnsi="Times New Roman"/>
                <w:sz w:val="28"/>
                <w:szCs w:val="28"/>
              </w:rPr>
              <w:t xml:space="preserve"> </w:t>
            </w:r>
            <w:r>
              <w:rPr>
                <w:rFonts w:ascii="Times New Roman" w:hAnsi="Times New Roman"/>
                <w:sz w:val="28"/>
                <w:szCs w:val="28"/>
              </w:rPr>
              <w:t>đơn hàng</w:t>
            </w:r>
          </w:p>
        </w:tc>
        <w:tc>
          <w:tcPr>
            <w:tcW w:w="1843" w:type="dxa"/>
          </w:tcPr>
          <w:p w14:paraId="1812FE09" w14:textId="77777777" w:rsidR="00003E9C" w:rsidRPr="00720802" w:rsidRDefault="00003E9C" w:rsidP="00FC62BE">
            <w:pPr>
              <w:jc w:val="center"/>
              <w:rPr>
                <w:rFonts w:ascii="Times New Roman" w:hAnsi="Times New Roman"/>
                <w:sz w:val="28"/>
                <w:szCs w:val="28"/>
              </w:rPr>
            </w:pPr>
            <w:r>
              <w:rPr>
                <w:rFonts w:ascii="Times New Roman" w:hAnsi="Times New Roman"/>
                <w:sz w:val="28"/>
                <w:szCs w:val="28"/>
              </w:rPr>
              <w:t>X</w:t>
            </w:r>
          </w:p>
        </w:tc>
      </w:tr>
      <w:tr w:rsidR="00003E9C" w:rsidRPr="00720802" w14:paraId="13912CD5" w14:textId="77777777" w:rsidTr="00003E9C">
        <w:tc>
          <w:tcPr>
            <w:tcW w:w="846" w:type="dxa"/>
          </w:tcPr>
          <w:p w14:paraId="75330745" w14:textId="77777777" w:rsidR="00003E9C" w:rsidRPr="00720802" w:rsidRDefault="00003E9C" w:rsidP="00FC62BE">
            <w:pPr>
              <w:rPr>
                <w:rFonts w:ascii="Times New Roman" w:hAnsi="Times New Roman"/>
                <w:sz w:val="28"/>
                <w:szCs w:val="28"/>
              </w:rPr>
            </w:pPr>
            <w:r>
              <w:rPr>
                <w:rFonts w:ascii="Times New Roman" w:hAnsi="Times New Roman"/>
                <w:sz w:val="28"/>
                <w:szCs w:val="28"/>
              </w:rPr>
              <w:t>6</w:t>
            </w:r>
          </w:p>
        </w:tc>
        <w:tc>
          <w:tcPr>
            <w:tcW w:w="3969" w:type="dxa"/>
          </w:tcPr>
          <w:p w14:paraId="41AAD11C" w14:textId="77777777" w:rsidR="00003E9C" w:rsidRDefault="00003E9C" w:rsidP="00FC62BE">
            <w:pPr>
              <w:jc w:val="both"/>
              <w:rPr>
                <w:rFonts w:ascii="Times New Roman" w:hAnsi="Times New Roman"/>
                <w:sz w:val="28"/>
                <w:szCs w:val="28"/>
              </w:rPr>
            </w:pPr>
            <w:r>
              <w:rPr>
                <w:rFonts w:ascii="Times New Roman" w:hAnsi="Times New Roman"/>
                <w:sz w:val="28"/>
                <w:szCs w:val="28"/>
              </w:rPr>
              <w:t>Quản</w:t>
            </w:r>
            <w:r>
              <w:rPr>
                <w:rFonts w:ascii="Times New Roman" w:hAnsi="Times New Roman"/>
                <w:sz w:val="28"/>
                <w:szCs w:val="28"/>
                <w:lang w:val="vi-VN"/>
              </w:rPr>
              <w:t xml:space="preserve"> lý sản phẩm đã bán hết</w:t>
            </w:r>
          </w:p>
        </w:tc>
        <w:tc>
          <w:tcPr>
            <w:tcW w:w="1843" w:type="dxa"/>
          </w:tcPr>
          <w:p w14:paraId="51250081" w14:textId="77777777" w:rsidR="00003E9C" w:rsidRPr="00720802" w:rsidRDefault="00003E9C" w:rsidP="00FC62BE">
            <w:pPr>
              <w:jc w:val="center"/>
              <w:rPr>
                <w:rFonts w:ascii="Times New Roman" w:hAnsi="Times New Roman"/>
                <w:sz w:val="28"/>
                <w:szCs w:val="28"/>
              </w:rPr>
            </w:pPr>
            <w:r>
              <w:rPr>
                <w:rFonts w:ascii="Times New Roman" w:hAnsi="Times New Roman"/>
                <w:sz w:val="28"/>
                <w:szCs w:val="28"/>
              </w:rPr>
              <w:t>X</w:t>
            </w:r>
          </w:p>
        </w:tc>
      </w:tr>
      <w:tr w:rsidR="00003E9C" w14:paraId="6E70D380" w14:textId="77777777" w:rsidTr="00003E9C">
        <w:tc>
          <w:tcPr>
            <w:tcW w:w="846" w:type="dxa"/>
          </w:tcPr>
          <w:p w14:paraId="4371A44C" w14:textId="77777777" w:rsidR="00003E9C" w:rsidRDefault="00003E9C" w:rsidP="00FC62BE">
            <w:pPr>
              <w:rPr>
                <w:rFonts w:ascii="Times New Roman" w:hAnsi="Times New Roman"/>
                <w:sz w:val="28"/>
                <w:szCs w:val="28"/>
              </w:rPr>
            </w:pPr>
            <w:r>
              <w:rPr>
                <w:rFonts w:ascii="Times New Roman" w:hAnsi="Times New Roman"/>
                <w:sz w:val="28"/>
                <w:szCs w:val="28"/>
              </w:rPr>
              <w:t>7</w:t>
            </w:r>
          </w:p>
        </w:tc>
        <w:tc>
          <w:tcPr>
            <w:tcW w:w="3969" w:type="dxa"/>
          </w:tcPr>
          <w:p w14:paraId="79B8C4EF" w14:textId="77777777" w:rsidR="00003E9C" w:rsidRDefault="00003E9C" w:rsidP="00FC62BE">
            <w:pPr>
              <w:jc w:val="both"/>
              <w:rPr>
                <w:rFonts w:ascii="Times New Roman" w:hAnsi="Times New Roman"/>
                <w:sz w:val="28"/>
                <w:szCs w:val="28"/>
              </w:rPr>
            </w:pPr>
            <w:r w:rsidRPr="008B5D41">
              <w:rPr>
                <w:rFonts w:ascii="Times New Roman" w:hAnsi="Times New Roman"/>
                <w:sz w:val="28"/>
                <w:szCs w:val="28"/>
              </w:rPr>
              <w:t xml:space="preserve">Quản lý </w:t>
            </w:r>
            <w:r>
              <w:rPr>
                <w:rFonts w:ascii="Times New Roman" w:hAnsi="Times New Roman"/>
                <w:sz w:val="28"/>
                <w:szCs w:val="28"/>
              </w:rPr>
              <w:t>thông</w:t>
            </w:r>
            <w:r>
              <w:rPr>
                <w:rFonts w:ascii="Times New Roman" w:hAnsi="Times New Roman"/>
                <w:sz w:val="28"/>
                <w:szCs w:val="28"/>
                <w:lang w:val="vi-VN"/>
              </w:rPr>
              <w:t xml:space="preserve"> báo</w:t>
            </w:r>
          </w:p>
        </w:tc>
        <w:tc>
          <w:tcPr>
            <w:tcW w:w="1843" w:type="dxa"/>
          </w:tcPr>
          <w:p w14:paraId="4067F00C" w14:textId="77777777" w:rsidR="00003E9C" w:rsidRDefault="00003E9C" w:rsidP="00FC62BE">
            <w:pPr>
              <w:jc w:val="center"/>
              <w:rPr>
                <w:rFonts w:ascii="Times New Roman" w:hAnsi="Times New Roman"/>
                <w:sz w:val="28"/>
                <w:szCs w:val="28"/>
              </w:rPr>
            </w:pPr>
            <w:r>
              <w:rPr>
                <w:rFonts w:ascii="Times New Roman" w:hAnsi="Times New Roman"/>
                <w:sz w:val="28"/>
                <w:szCs w:val="28"/>
              </w:rPr>
              <w:t>X</w:t>
            </w:r>
          </w:p>
        </w:tc>
      </w:tr>
      <w:tr w:rsidR="00003E9C" w14:paraId="46731DB4" w14:textId="77777777" w:rsidTr="00003E9C">
        <w:tc>
          <w:tcPr>
            <w:tcW w:w="846" w:type="dxa"/>
          </w:tcPr>
          <w:p w14:paraId="796EB8DA" w14:textId="77777777" w:rsidR="00003E9C" w:rsidRDefault="00003E9C" w:rsidP="00FC62BE">
            <w:pPr>
              <w:rPr>
                <w:rFonts w:ascii="Times New Roman" w:hAnsi="Times New Roman"/>
                <w:sz w:val="28"/>
                <w:szCs w:val="28"/>
              </w:rPr>
            </w:pPr>
            <w:r>
              <w:rPr>
                <w:rFonts w:ascii="Times New Roman" w:hAnsi="Times New Roman"/>
                <w:sz w:val="28"/>
                <w:szCs w:val="28"/>
              </w:rPr>
              <w:t>8</w:t>
            </w:r>
          </w:p>
        </w:tc>
        <w:tc>
          <w:tcPr>
            <w:tcW w:w="3969" w:type="dxa"/>
          </w:tcPr>
          <w:p w14:paraId="27B67E01" w14:textId="77777777" w:rsidR="00003E9C" w:rsidRDefault="00003E9C" w:rsidP="00FC62BE">
            <w:pPr>
              <w:jc w:val="both"/>
              <w:rPr>
                <w:rFonts w:ascii="Times New Roman" w:hAnsi="Times New Roman"/>
                <w:sz w:val="28"/>
                <w:szCs w:val="28"/>
              </w:rPr>
            </w:pPr>
            <w:r>
              <w:rPr>
                <w:rFonts w:ascii="Times New Roman" w:hAnsi="Times New Roman"/>
                <w:sz w:val="28"/>
                <w:szCs w:val="28"/>
                <w:lang w:val="vi-VN"/>
              </w:rPr>
              <w:t>Quản lý thống kê</w:t>
            </w:r>
          </w:p>
        </w:tc>
        <w:tc>
          <w:tcPr>
            <w:tcW w:w="1843" w:type="dxa"/>
          </w:tcPr>
          <w:p w14:paraId="1F0CBB1E" w14:textId="77777777" w:rsidR="00003E9C" w:rsidRDefault="00003E9C" w:rsidP="00FC62BE">
            <w:pPr>
              <w:jc w:val="center"/>
              <w:rPr>
                <w:rFonts w:ascii="Times New Roman" w:hAnsi="Times New Roman"/>
                <w:sz w:val="28"/>
                <w:szCs w:val="28"/>
              </w:rPr>
            </w:pPr>
            <w:r>
              <w:rPr>
                <w:rFonts w:ascii="Times New Roman" w:hAnsi="Times New Roman"/>
                <w:sz w:val="28"/>
                <w:szCs w:val="28"/>
              </w:rPr>
              <w:t>X</w:t>
            </w:r>
          </w:p>
        </w:tc>
      </w:tr>
      <w:tr w:rsidR="00003E9C" w14:paraId="0DF6F4FF" w14:textId="77777777" w:rsidTr="00003E9C">
        <w:tc>
          <w:tcPr>
            <w:tcW w:w="846" w:type="dxa"/>
          </w:tcPr>
          <w:p w14:paraId="494757E2" w14:textId="77777777" w:rsidR="00003E9C" w:rsidRDefault="00003E9C" w:rsidP="00FC62BE">
            <w:pPr>
              <w:rPr>
                <w:rFonts w:ascii="Times New Roman" w:hAnsi="Times New Roman"/>
                <w:sz w:val="28"/>
                <w:szCs w:val="28"/>
              </w:rPr>
            </w:pPr>
            <w:r>
              <w:rPr>
                <w:rFonts w:ascii="Times New Roman" w:hAnsi="Times New Roman"/>
                <w:sz w:val="28"/>
                <w:szCs w:val="28"/>
              </w:rPr>
              <w:t>9</w:t>
            </w:r>
          </w:p>
        </w:tc>
        <w:tc>
          <w:tcPr>
            <w:tcW w:w="3969" w:type="dxa"/>
          </w:tcPr>
          <w:p w14:paraId="51035C9B" w14:textId="77777777" w:rsidR="00003E9C" w:rsidRDefault="00003E9C" w:rsidP="00FC62BE">
            <w:pPr>
              <w:jc w:val="both"/>
              <w:rPr>
                <w:rFonts w:ascii="Times New Roman" w:hAnsi="Times New Roman"/>
                <w:sz w:val="28"/>
                <w:szCs w:val="28"/>
              </w:rPr>
            </w:pPr>
            <w:r>
              <w:rPr>
                <w:rFonts w:ascii="Times New Roman" w:hAnsi="Times New Roman"/>
                <w:sz w:val="28"/>
                <w:szCs w:val="28"/>
              </w:rPr>
              <w:t>Quản lý loại sản phẩm</w:t>
            </w:r>
          </w:p>
        </w:tc>
        <w:tc>
          <w:tcPr>
            <w:tcW w:w="1843" w:type="dxa"/>
          </w:tcPr>
          <w:p w14:paraId="0904888B" w14:textId="77777777" w:rsidR="00003E9C" w:rsidRDefault="00003E9C" w:rsidP="00FC62BE">
            <w:pPr>
              <w:jc w:val="center"/>
              <w:rPr>
                <w:rFonts w:ascii="Times New Roman" w:hAnsi="Times New Roman"/>
                <w:sz w:val="28"/>
                <w:szCs w:val="28"/>
              </w:rPr>
            </w:pPr>
            <w:r>
              <w:rPr>
                <w:rFonts w:ascii="Times New Roman" w:hAnsi="Times New Roman"/>
                <w:sz w:val="28"/>
                <w:szCs w:val="28"/>
              </w:rPr>
              <w:t>X</w:t>
            </w:r>
          </w:p>
        </w:tc>
      </w:tr>
      <w:tr w:rsidR="00003E9C" w14:paraId="7133C5B4" w14:textId="77777777" w:rsidTr="00003E9C">
        <w:tc>
          <w:tcPr>
            <w:tcW w:w="846" w:type="dxa"/>
          </w:tcPr>
          <w:p w14:paraId="56218C77" w14:textId="77777777" w:rsidR="00003E9C" w:rsidRDefault="00003E9C" w:rsidP="00FC62BE">
            <w:pPr>
              <w:rPr>
                <w:rFonts w:ascii="Times New Roman" w:hAnsi="Times New Roman"/>
                <w:sz w:val="28"/>
                <w:szCs w:val="28"/>
              </w:rPr>
            </w:pPr>
            <w:r>
              <w:rPr>
                <w:rFonts w:ascii="Times New Roman" w:hAnsi="Times New Roman"/>
                <w:sz w:val="28"/>
                <w:szCs w:val="28"/>
              </w:rPr>
              <w:t>10</w:t>
            </w:r>
          </w:p>
        </w:tc>
        <w:tc>
          <w:tcPr>
            <w:tcW w:w="3969" w:type="dxa"/>
          </w:tcPr>
          <w:p w14:paraId="6016830D" w14:textId="77777777" w:rsidR="00003E9C" w:rsidRDefault="00003E9C" w:rsidP="00FC62BE">
            <w:pPr>
              <w:jc w:val="both"/>
              <w:rPr>
                <w:rFonts w:ascii="Times New Roman" w:hAnsi="Times New Roman"/>
                <w:sz w:val="28"/>
                <w:szCs w:val="28"/>
              </w:rPr>
            </w:pPr>
            <w:r>
              <w:rPr>
                <w:rFonts w:ascii="Times New Roman" w:hAnsi="Times New Roman"/>
                <w:sz w:val="28"/>
                <w:szCs w:val="28"/>
                <w:lang w:val="vi-VN"/>
              </w:rPr>
              <w:t>Quản lý banner</w:t>
            </w:r>
          </w:p>
        </w:tc>
        <w:tc>
          <w:tcPr>
            <w:tcW w:w="1843" w:type="dxa"/>
          </w:tcPr>
          <w:p w14:paraId="5AAE710C" w14:textId="77777777" w:rsidR="00003E9C" w:rsidRDefault="00003E9C" w:rsidP="00FC62BE">
            <w:pPr>
              <w:jc w:val="center"/>
              <w:rPr>
                <w:rFonts w:ascii="Times New Roman" w:hAnsi="Times New Roman"/>
                <w:sz w:val="28"/>
                <w:szCs w:val="28"/>
              </w:rPr>
            </w:pPr>
            <w:r>
              <w:rPr>
                <w:rFonts w:ascii="Times New Roman" w:hAnsi="Times New Roman"/>
                <w:sz w:val="28"/>
                <w:szCs w:val="28"/>
              </w:rPr>
              <w:t>X</w:t>
            </w:r>
          </w:p>
        </w:tc>
      </w:tr>
    </w:tbl>
    <w:p w14:paraId="45A0BE70" w14:textId="1212DB25" w:rsidR="000960DE" w:rsidRDefault="000960DE" w:rsidP="000960DE"/>
    <w:p w14:paraId="786DE24B" w14:textId="77777777" w:rsidR="00003E9C" w:rsidRPr="000960DE" w:rsidRDefault="00003E9C" w:rsidP="000960DE"/>
    <w:p w14:paraId="35735086" w14:textId="113DCCB8" w:rsidR="00ED3910" w:rsidRPr="006B6147" w:rsidRDefault="006B6147" w:rsidP="00EE2611">
      <w:pPr>
        <w:pStyle w:val="ListParagraph"/>
        <w:numPr>
          <w:ilvl w:val="0"/>
          <w:numId w:val="46"/>
        </w:numPr>
        <w:rPr>
          <w:rFonts w:ascii="Times New Roman" w:hAnsi="Times New Roman"/>
          <w:b/>
          <w:bCs/>
          <w:lang w:val="vi-VN"/>
        </w:rPr>
      </w:pPr>
      <w:r w:rsidRPr="006B6147">
        <w:rPr>
          <w:rFonts w:ascii="Times New Roman" w:hAnsi="Times New Roman"/>
          <w:b/>
          <w:bCs/>
          <w:lang w:val="vi-VN"/>
        </w:rPr>
        <w:t>Phân hệ khách hàng</w:t>
      </w:r>
    </w:p>
    <w:p w14:paraId="41A907FB" w14:textId="77777777" w:rsidR="00003E9C" w:rsidRDefault="00003E9C" w:rsidP="009134C3">
      <w:pPr>
        <w:rPr>
          <w:rFonts w:asciiTheme="minorHAnsi" w:hAnsiTheme="minorHAnsi"/>
          <w:b/>
          <w:bCs/>
          <w:lang w:val="vi-VN"/>
        </w:rPr>
      </w:pPr>
    </w:p>
    <w:tbl>
      <w:tblPr>
        <w:tblStyle w:val="TableGrid"/>
        <w:tblW w:w="0" w:type="auto"/>
        <w:tblLook w:val="04A0" w:firstRow="1" w:lastRow="0" w:firstColumn="1" w:lastColumn="0" w:noHBand="0" w:noVBand="1"/>
      </w:tblPr>
      <w:tblGrid>
        <w:gridCol w:w="846"/>
        <w:gridCol w:w="3969"/>
        <w:gridCol w:w="1843"/>
      </w:tblGrid>
      <w:tr w:rsidR="00003E9C" w:rsidRPr="00720802" w14:paraId="383FECF2" w14:textId="77777777" w:rsidTr="00FC62BE">
        <w:tc>
          <w:tcPr>
            <w:tcW w:w="846" w:type="dxa"/>
          </w:tcPr>
          <w:p w14:paraId="36FDD016" w14:textId="77777777" w:rsidR="00003E9C" w:rsidRPr="00720802" w:rsidRDefault="00003E9C" w:rsidP="00FC62BE">
            <w:pPr>
              <w:jc w:val="center"/>
              <w:rPr>
                <w:rFonts w:ascii="Times New Roman" w:hAnsi="Times New Roman"/>
                <w:b/>
                <w:sz w:val="28"/>
                <w:szCs w:val="28"/>
              </w:rPr>
            </w:pPr>
            <w:r w:rsidRPr="00720802">
              <w:rPr>
                <w:rFonts w:ascii="Times New Roman" w:hAnsi="Times New Roman"/>
                <w:b/>
                <w:sz w:val="28"/>
                <w:szCs w:val="28"/>
              </w:rPr>
              <w:t>STT</w:t>
            </w:r>
          </w:p>
        </w:tc>
        <w:tc>
          <w:tcPr>
            <w:tcW w:w="3969" w:type="dxa"/>
          </w:tcPr>
          <w:p w14:paraId="4224A0B4" w14:textId="77777777" w:rsidR="00003E9C" w:rsidRPr="00720802" w:rsidRDefault="00003E9C" w:rsidP="00FC62BE">
            <w:pPr>
              <w:jc w:val="center"/>
              <w:rPr>
                <w:rFonts w:ascii="Times New Roman" w:hAnsi="Times New Roman"/>
                <w:b/>
                <w:sz w:val="28"/>
                <w:szCs w:val="28"/>
              </w:rPr>
            </w:pPr>
            <w:r w:rsidRPr="00720802">
              <w:rPr>
                <w:rFonts w:ascii="Times New Roman" w:hAnsi="Times New Roman"/>
                <w:b/>
                <w:sz w:val="28"/>
                <w:szCs w:val="28"/>
              </w:rPr>
              <w:t>Chức năng</w:t>
            </w:r>
          </w:p>
        </w:tc>
        <w:tc>
          <w:tcPr>
            <w:tcW w:w="1843" w:type="dxa"/>
          </w:tcPr>
          <w:p w14:paraId="1235E286" w14:textId="77777777" w:rsidR="00003E9C" w:rsidRPr="00B943FC" w:rsidRDefault="00003E9C" w:rsidP="00FC62BE">
            <w:pPr>
              <w:jc w:val="center"/>
              <w:rPr>
                <w:rFonts w:ascii="Times New Roman" w:hAnsi="Times New Roman"/>
                <w:b/>
                <w:sz w:val="28"/>
                <w:szCs w:val="28"/>
                <w:lang w:val="vi-VN"/>
              </w:rPr>
            </w:pPr>
            <w:r>
              <w:rPr>
                <w:rFonts w:ascii="Times New Roman" w:hAnsi="Times New Roman"/>
                <w:b/>
                <w:sz w:val="28"/>
                <w:szCs w:val="28"/>
              </w:rPr>
              <w:t>Khách</w:t>
            </w:r>
            <w:r>
              <w:rPr>
                <w:rFonts w:ascii="Times New Roman" w:hAnsi="Times New Roman"/>
                <w:b/>
                <w:sz w:val="28"/>
                <w:szCs w:val="28"/>
                <w:lang w:val="vi-VN"/>
              </w:rPr>
              <w:t xml:space="preserve"> hàng</w:t>
            </w:r>
          </w:p>
        </w:tc>
      </w:tr>
      <w:tr w:rsidR="00003E9C" w:rsidRPr="00720802" w14:paraId="13F32E7E" w14:textId="77777777" w:rsidTr="00FC62BE">
        <w:tc>
          <w:tcPr>
            <w:tcW w:w="846" w:type="dxa"/>
          </w:tcPr>
          <w:p w14:paraId="0771D795" w14:textId="77777777" w:rsidR="00003E9C" w:rsidRPr="00720802" w:rsidRDefault="00003E9C" w:rsidP="00FC62BE">
            <w:pPr>
              <w:rPr>
                <w:rFonts w:ascii="Times New Roman" w:hAnsi="Times New Roman"/>
                <w:sz w:val="28"/>
                <w:szCs w:val="28"/>
              </w:rPr>
            </w:pPr>
            <w:r w:rsidRPr="00720802">
              <w:rPr>
                <w:rFonts w:ascii="Times New Roman" w:hAnsi="Times New Roman"/>
                <w:sz w:val="28"/>
                <w:szCs w:val="28"/>
              </w:rPr>
              <w:t>1</w:t>
            </w:r>
          </w:p>
        </w:tc>
        <w:tc>
          <w:tcPr>
            <w:tcW w:w="3969" w:type="dxa"/>
          </w:tcPr>
          <w:p w14:paraId="35683689" w14:textId="77777777" w:rsidR="00003E9C" w:rsidRPr="00720802" w:rsidRDefault="00003E9C" w:rsidP="00FC62BE">
            <w:pPr>
              <w:rPr>
                <w:rFonts w:ascii="Times New Roman" w:hAnsi="Times New Roman"/>
                <w:sz w:val="28"/>
                <w:szCs w:val="28"/>
              </w:rPr>
            </w:pPr>
            <w:r w:rsidRPr="00720802">
              <w:rPr>
                <w:rFonts w:ascii="Times New Roman" w:hAnsi="Times New Roman"/>
                <w:sz w:val="28"/>
                <w:szCs w:val="28"/>
              </w:rPr>
              <w:t>Đăng nhập</w:t>
            </w:r>
          </w:p>
        </w:tc>
        <w:tc>
          <w:tcPr>
            <w:tcW w:w="1843" w:type="dxa"/>
          </w:tcPr>
          <w:p w14:paraId="7A010394" w14:textId="77777777" w:rsidR="00003E9C" w:rsidRPr="00720802" w:rsidRDefault="00003E9C" w:rsidP="00FC62BE">
            <w:pPr>
              <w:jc w:val="center"/>
              <w:rPr>
                <w:rFonts w:ascii="Times New Roman" w:hAnsi="Times New Roman"/>
                <w:sz w:val="28"/>
                <w:szCs w:val="28"/>
              </w:rPr>
            </w:pPr>
            <w:r>
              <w:rPr>
                <w:rFonts w:ascii="Times New Roman" w:hAnsi="Times New Roman"/>
                <w:sz w:val="28"/>
                <w:szCs w:val="28"/>
              </w:rPr>
              <w:t>X</w:t>
            </w:r>
          </w:p>
        </w:tc>
      </w:tr>
      <w:tr w:rsidR="00003E9C" w:rsidRPr="00720802" w14:paraId="64851269" w14:textId="77777777" w:rsidTr="00FC62BE">
        <w:tc>
          <w:tcPr>
            <w:tcW w:w="846" w:type="dxa"/>
          </w:tcPr>
          <w:p w14:paraId="734B56A3" w14:textId="77777777" w:rsidR="00003E9C" w:rsidRPr="00720802" w:rsidRDefault="00003E9C" w:rsidP="00FC62BE">
            <w:pPr>
              <w:rPr>
                <w:rFonts w:ascii="Times New Roman" w:hAnsi="Times New Roman"/>
                <w:sz w:val="28"/>
                <w:szCs w:val="28"/>
              </w:rPr>
            </w:pPr>
            <w:r w:rsidRPr="00720802">
              <w:rPr>
                <w:rFonts w:ascii="Times New Roman" w:hAnsi="Times New Roman"/>
                <w:sz w:val="28"/>
                <w:szCs w:val="28"/>
              </w:rPr>
              <w:t>2</w:t>
            </w:r>
          </w:p>
        </w:tc>
        <w:tc>
          <w:tcPr>
            <w:tcW w:w="3969" w:type="dxa"/>
          </w:tcPr>
          <w:p w14:paraId="2C479444" w14:textId="77777777" w:rsidR="00003E9C" w:rsidRPr="00720802" w:rsidRDefault="00003E9C" w:rsidP="00FC62BE">
            <w:pPr>
              <w:rPr>
                <w:rFonts w:ascii="Times New Roman" w:hAnsi="Times New Roman"/>
                <w:sz w:val="28"/>
                <w:szCs w:val="28"/>
              </w:rPr>
            </w:pPr>
            <w:r w:rsidRPr="00720802">
              <w:rPr>
                <w:rFonts w:ascii="Times New Roman" w:hAnsi="Times New Roman"/>
                <w:sz w:val="28"/>
                <w:szCs w:val="28"/>
              </w:rPr>
              <w:t>Đăng kí</w:t>
            </w:r>
          </w:p>
        </w:tc>
        <w:tc>
          <w:tcPr>
            <w:tcW w:w="1843" w:type="dxa"/>
          </w:tcPr>
          <w:p w14:paraId="510FC1A7" w14:textId="77777777" w:rsidR="00003E9C" w:rsidRPr="00720802" w:rsidRDefault="00003E9C" w:rsidP="00FC62BE">
            <w:pPr>
              <w:jc w:val="center"/>
              <w:rPr>
                <w:rFonts w:ascii="Times New Roman" w:hAnsi="Times New Roman"/>
                <w:sz w:val="28"/>
                <w:szCs w:val="28"/>
              </w:rPr>
            </w:pPr>
            <w:r>
              <w:rPr>
                <w:rFonts w:ascii="Times New Roman" w:hAnsi="Times New Roman"/>
                <w:sz w:val="28"/>
                <w:szCs w:val="28"/>
              </w:rPr>
              <w:t>X</w:t>
            </w:r>
          </w:p>
        </w:tc>
      </w:tr>
      <w:tr w:rsidR="00003E9C" w:rsidRPr="00720802" w14:paraId="0D714BC9" w14:textId="77777777" w:rsidTr="00FC62BE">
        <w:tc>
          <w:tcPr>
            <w:tcW w:w="846" w:type="dxa"/>
          </w:tcPr>
          <w:p w14:paraId="602031D1" w14:textId="77777777" w:rsidR="00003E9C" w:rsidRPr="00720802" w:rsidRDefault="00003E9C" w:rsidP="00FC62BE">
            <w:pPr>
              <w:rPr>
                <w:rFonts w:ascii="Times New Roman" w:hAnsi="Times New Roman"/>
                <w:sz w:val="28"/>
                <w:szCs w:val="28"/>
              </w:rPr>
            </w:pPr>
            <w:r w:rsidRPr="00720802">
              <w:rPr>
                <w:rFonts w:ascii="Times New Roman" w:hAnsi="Times New Roman"/>
                <w:sz w:val="28"/>
                <w:szCs w:val="28"/>
              </w:rPr>
              <w:t>3</w:t>
            </w:r>
          </w:p>
        </w:tc>
        <w:tc>
          <w:tcPr>
            <w:tcW w:w="3969" w:type="dxa"/>
          </w:tcPr>
          <w:p w14:paraId="4E23F970" w14:textId="77777777" w:rsidR="00003E9C" w:rsidRPr="00720802" w:rsidRDefault="00003E9C" w:rsidP="00FC62BE">
            <w:pPr>
              <w:rPr>
                <w:rFonts w:ascii="Times New Roman" w:hAnsi="Times New Roman"/>
                <w:sz w:val="28"/>
                <w:szCs w:val="28"/>
              </w:rPr>
            </w:pPr>
            <w:r w:rsidRPr="00720802">
              <w:rPr>
                <w:rFonts w:ascii="Times New Roman" w:hAnsi="Times New Roman"/>
                <w:sz w:val="28"/>
                <w:szCs w:val="28"/>
              </w:rPr>
              <w:t xml:space="preserve">Lựa </w:t>
            </w:r>
            <w:r>
              <w:rPr>
                <w:rFonts w:ascii="Times New Roman" w:hAnsi="Times New Roman"/>
                <w:sz w:val="28"/>
                <w:szCs w:val="28"/>
              </w:rPr>
              <w:t>chọn hàng hóa</w:t>
            </w:r>
          </w:p>
        </w:tc>
        <w:tc>
          <w:tcPr>
            <w:tcW w:w="1843" w:type="dxa"/>
          </w:tcPr>
          <w:p w14:paraId="552527B6" w14:textId="77777777" w:rsidR="00003E9C" w:rsidRPr="00720802" w:rsidRDefault="00003E9C" w:rsidP="00FC62BE">
            <w:pPr>
              <w:jc w:val="center"/>
              <w:rPr>
                <w:rFonts w:ascii="Times New Roman" w:hAnsi="Times New Roman"/>
                <w:sz w:val="28"/>
                <w:szCs w:val="28"/>
              </w:rPr>
            </w:pPr>
            <w:r>
              <w:rPr>
                <w:rFonts w:ascii="Times New Roman" w:hAnsi="Times New Roman"/>
                <w:sz w:val="28"/>
                <w:szCs w:val="28"/>
              </w:rPr>
              <w:t>X</w:t>
            </w:r>
          </w:p>
        </w:tc>
      </w:tr>
      <w:tr w:rsidR="00003E9C" w:rsidRPr="00720802" w14:paraId="490454DA" w14:textId="77777777" w:rsidTr="00FC62BE">
        <w:tc>
          <w:tcPr>
            <w:tcW w:w="846" w:type="dxa"/>
          </w:tcPr>
          <w:p w14:paraId="4E750941" w14:textId="77777777" w:rsidR="00003E9C" w:rsidRPr="00720802" w:rsidRDefault="00003E9C" w:rsidP="00FC62BE">
            <w:pPr>
              <w:rPr>
                <w:rFonts w:ascii="Times New Roman" w:hAnsi="Times New Roman"/>
                <w:sz w:val="28"/>
                <w:szCs w:val="28"/>
              </w:rPr>
            </w:pPr>
            <w:r w:rsidRPr="00720802">
              <w:rPr>
                <w:rFonts w:ascii="Times New Roman" w:hAnsi="Times New Roman"/>
                <w:sz w:val="28"/>
                <w:szCs w:val="28"/>
              </w:rPr>
              <w:t>4</w:t>
            </w:r>
          </w:p>
        </w:tc>
        <w:tc>
          <w:tcPr>
            <w:tcW w:w="3969" w:type="dxa"/>
          </w:tcPr>
          <w:p w14:paraId="7AF0D508" w14:textId="77777777" w:rsidR="00003E9C" w:rsidRPr="00720802" w:rsidRDefault="00003E9C" w:rsidP="00FC62BE">
            <w:pPr>
              <w:rPr>
                <w:rFonts w:ascii="Times New Roman" w:hAnsi="Times New Roman"/>
                <w:sz w:val="28"/>
                <w:szCs w:val="28"/>
              </w:rPr>
            </w:pPr>
            <w:r>
              <w:rPr>
                <w:rFonts w:ascii="Times New Roman" w:hAnsi="Times New Roman"/>
                <w:sz w:val="28"/>
                <w:szCs w:val="28"/>
              </w:rPr>
              <w:t>Thêm vào giỏ hàng</w:t>
            </w:r>
          </w:p>
        </w:tc>
        <w:tc>
          <w:tcPr>
            <w:tcW w:w="1843" w:type="dxa"/>
          </w:tcPr>
          <w:p w14:paraId="04298C9F" w14:textId="77777777" w:rsidR="00003E9C" w:rsidRPr="00720802" w:rsidRDefault="00003E9C" w:rsidP="00FC62BE">
            <w:pPr>
              <w:jc w:val="center"/>
              <w:rPr>
                <w:rFonts w:ascii="Times New Roman" w:hAnsi="Times New Roman"/>
                <w:sz w:val="28"/>
                <w:szCs w:val="28"/>
              </w:rPr>
            </w:pPr>
            <w:r>
              <w:rPr>
                <w:rFonts w:ascii="Times New Roman" w:hAnsi="Times New Roman"/>
                <w:sz w:val="28"/>
                <w:szCs w:val="28"/>
              </w:rPr>
              <w:t>X</w:t>
            </w:r>
          </w:p>
        </w:tc>
      </w:tr>
      <w:tr w:rsidR="00003E9C" w:rsidRPr="00720802" w14:paraId="465557A7" w14:textId="77777777" w:rsidTr="00FC62BE">
        <w:tc>
          <w:tcPr>
            <w:tcW w:w="846" w:type="dxa"/>
          </w:tcPr>
          <w:p w14:paraId="463805AA" w14:textId="77777777" w:rsidR="00003E9C" w:rsidRPr="00720802" w:rsidRDefault="00003E9C" w:rsidP="00FC62BE">
            <w:pPr>
              <w:rPr>
                <w:rFonts w:ascii="Times New Roman" w:hAnsi="Times New Roman"/>
                <w:sz w:val="28"/>
                <w:szCs w:val="28"/>
              </w:rPr>
            </w:pPr>
            <w:r>
              <w:rPr>
                <w:rFonts w:ascii="Times New Roman" w:hAnsi="Times New Roman"/>
                <w:sz w:val="28"/>
                <w:szCs w:val="28"/>
              </w:rPr>
              <w:t>5</w:t>
            </w:r>
          </w:p>
        </w:tc>
        <w:tc>
          <w:tcPr>
            <w:tcW w:w="3969" w:type="dxa"/>
          </w:tcPr>
          <w:p w14:paraId="6E3E15C2" w14:textId="77777777" w:rsidR="00003E9C" w:rsidRDefault="00003E9C" w:rsidP="00FC62BE">
            <w:pPr>
              <w:rPr>
                <w:rFonts w:ascii="Times New Roman" w:hAnsi="Times New Roman"/>
                <w:sz w:val="28"/>
                <w:szCs w:val="28"/>
              </w:rPr>
            </w:pPr>
            <w:r>
              <w:rPr>
                <w:rFonts w:ascii="Times New Roman" w:hAnsi="Times New Roman"/>
                <w:sz w:val="28"/>
                <w:szCs w:val="28"/>
              </w:rPr>
              <w:t>Đặt hàng</w:t>
            </w:r>
          </w:p>
        </w:tc>
        <w:tc>
          <w:tcPr>
            <w:tcW w:w="1843" w:type="dxa"/>
          </w:tcPr>
          <w:p w14:paraId="5ED5ACDC" w14:textId="77777777" w:rsidR="00003E9C" w:rsidRPr="00720802" w:rsidRDefault="00003E9C" w:rsidP="00FC62BE">
            <w:pPr>
              <w:jc w:val="center"/>
              <w:rPr>
                <w:rFonts w:ascii="Times New Roman" w:hAnsi="Times New Roman"/>
                <w:sz w:val="28"/>
                <w:szCs w:val="28"/>
              </w:rPr>
            </w:pPr>
            <w:r>
              <w:rPr>
                <w:rFonts w:ascii="Times New Roman" w:hAnsi="Times New Roman"/>
                <w:sz w:val="28"/>
                <w:szCs w:val="28"/>
              </w:rPr>
              <w:t>X</w:t>
            </w:r>
          </w:p>
        </w:tc>
      </w:tr>
      <w:tr w:rsidR="00003E9C" w:rsidRPr="00720802" w14:paraId="2B114C9B" w14:textId="77777777" w:rsidTr="00FC62BE">
        <w:tc>
          <w:tcPr>
            <w:tcW w:w="846" w:type="dxa"/>
          </w:tcPr>
          <w:p w14:paraId="53107271" w14:textId="77777777" w:rsidR="00003E9C" w:rsidRPr="00720802" w:rsidRDefault="00003E9C" w:rsidP="00FC62BE">
            <w:pPr>
              <w:rPr>
                <w:rFonts w:ascii="Times New Roman" w:hAnsi="Times New Roman"/>
                <w:sz w:val="28"/>
                <w:szCs w:val="28"/>
              </w:rPr>
            </w:pPr>
            <w:r>
              <w:rPr>
                <w:rFonts w:ascii="Times New Roman" w:hAnsi="Times New Roman"/>
                <w:sz w:val="28"/>
                <w:szCs w:val="28"/>
              </w:rPr>
              <w:t>6</w:t>
            </w:r>
          </w:p>
        </w:tc>
        <w:tc>
          <w:tcPr>
            <w:tcW w:w="3969" w:type="dxa"/>
          </w:tcPr>
          <w:p w14:paraId="39032B8C" w14:textId="77777777" w:rsidR="00003E9C" w:rsidRDefault="00003E9C" w:rsidP="00FC62BE">
            <w:pPr>
              <w:rPr>
                <w:rFonts w:ascii="Times New Roman" w:hAnsi="Times New Roman"/>
                <w:sz w:val="28"/>
                <w:szCs w:val="28"/>
              </w:rPr>
            </w:pPr>
            <w:r>
              <w:rPr>
                <w:rFonts w:ascii="Times New Roman" w:hAnsi="Times New Roman"/>
                <w:sz w:val="28"/>
                <w:szCs w:val="28"/>
              </w:rPr>
              <w:t>Thanh toán</w:t>
            </w:r>
          </w:p>
        </w:tc>
        <w:tc>
          <w:tcPr>
            <w:tcW w:w="1843" w:type="dxa"/>
          </w:tcPr>
          <w:p w14:paraId="49AA732C" w14:textId="77777777" w:rsidR="00003E9C" w:rsidRPr="00720802" w:rsidRDefault="00003E9C" w:rsidP="00FC62BE">
            <w:pPr>
              <w:jc w:val="center"/>
              <w:rPr>
                <w:rFonts w:ascii="Times New Roman" w:hAnsi="Times New Roman"/>
                <w:sz w:val="28"/>
                <w:szCs w:val="28"/>
              </w:rPr>
            </w:pPr>
            <w:r>
              <w:rPr>
                <w:rFonts w:ascii="Times New Roman" w:hAnsi="Times New Roman"/>
                <w:sz w:val="28"/>
                <w:szCs w:val="28"/>
              </w:rPr>
              <w:t>X</w:t>
            </w:r>
          </w:p>
        </w:tc>
      </w:tr>
      <w:tr w:rsidR="00003E9C" w:rsidRPr="00720802" w14:paraId="58FEB160" w14:textId="77777777" w:rsidTr="00FC62BE">
        <w:tc>
          <w:tcPr>
            <w:tcW w:w="846" w:type="dxa"/>
          </w:tcPr>
          <w:p w14:paraId="51B4A62E" w14:textId="77777777" w:rsidR="00003E9C" w:rsidRDefault="00003E9C" w:rsidP="00FC62BE">
            <w:pPr>
              <w:rPr>
                <w:rFonts w:ascii="Times New Roman" w:hAnsi="Times New Roman"/>
                <w:sz w:val="28"/>
                <w:szCs w:val="28"/>
              </w:rPr>
            </w:pPr>
            <w:r>
              <w:rPr>
                <w:rFonts w:ascii="Times New Roman" w:hAnsi="Times New Roman"/>
                <w:sz w:val="28"/>
                <w:szCs w:val="28"/>
              </w:rPr>
              <w:t>7</w:t>
            </w:r>
          </w:p>
        </w:tc>
        <w:tc>
          <w:tcPr>
            <w:tcW w:w="3969" w:type="dxa"/>
          </w:tcPr>
          <w:p w14:paraId="1A5824AE" w14:textId="77777777" w:rsidR="00003E9C" w:rsidRDefault="00003E9C" w:rsidP="00FC62BE">
            <w:pPr>
              <w:rPr>
                <w:rFonts w:ascii="Times New Roman" w:hAnsi="Times New Roman"/>
                <w:sz w:val="28"/>
                <w:szCs w:val="28"/>
              </w:rPr>
            </w:pPr>
            <w:r>
              <w:rPr>
                <w:rFonts w:ascii="Times New Roman" w:hAnsi="Times New Roman"/>
                <w:sz w:val="28"/>
                <w:szCs w:val="28"/>
              </w:rPr>
              <w:t>Thêm địa chỉ</w:t>
            </w:r>
          </w:p>
        </w:tc>
        <w:tc>
          <w:tcPr>
            <w:tcW w:w="1843" w:type="dxa"/>
          </w:tcPr>
          <w:p w14:paraId="4283E540" w14:textId="77777777" w:rsidR="00003E9C" w:rsidRDefault="00003E9C" w:rsidP="00FC62BE">
            <w:pPr>
              <w:jc w:val="center"/>
              <w:rPr>
                <w:rFonts w:ascii="Times New Roman" w:hAnsi="Times New Roman"/>
                <w:sz w:val="28"/>
                <w:szCs w:val="28"/>
              </w:rPr>
            </w:pPr>
            <w:r>
              <w:rPr>
                <w:rFonts w:ascii="Times New Roman" w:hAnsi="Times New Roman"/>
                <w:sz w:val="28"/>
                <w:szCs w:val="28"/>
              </w:rPr>
              <w:t>X</w:t>
            </w:r>
          </w:p>
        </w:tc>
      </w:tr>
      <w:tr w:rsidR="00003E9C" w:rsidRPr="00720802" w14:paraId="79F983BF" w14:textId="77777777" w:rsidTr="00FC62BE">
        <w:tc>
          <w:tcPr>
            <w:tcW w:w="846" w:type="dxa"/>
          </w:tcPr>
          <w:p w14:paraId="3DE783A5" w14:textId="77777777" w:rsidR="00003E9C" w:rsidRDefault="00003E9C" w:rsidP="00FC62BE">
            <w:pPr>
              <w:rPr>
                <w:rFonts w:ascii="Times New Roman" w:hAnsi="Times New Roman"/>
                <w:sz w:val="28"/>
                <w:szCs w:val="28"/>
              </w:rPr>
            </w:pPr>
            <w:r>
              <w:rPr>
                <w:rFonts w:ascii="Times New Roman" w:hAnsi="Times New Roman"/>
                <w:sz w:val="28"/>
                <w:szCs w:val="28"/>
              </w:rPr>
              <w:t>8</w:t>
            </w:r>
          </w:p>
        </w:tc>
        <w:tc>
          <w:tcPr>
            <w:tcW w:w="3969" w:type="dxa"/>
          </w:tcPr>
          <w:p w14:paraId="75B22DA0" w14:textId="77777777" w:rsidR="00003E9C" w:rsidRDefault="00003E9C" w:rsidP="00FC62BE">
            <w:pPr>
              <w:rPr>
                <w:rFonts w:ascii="Times New Roman" w:hAnsi="Times New Roman"/>
                <w:sz w:val="28"/>
                <w:szCs w:val="28"/>
              </w:rPr>
            </w:pPr>
            <w:r>
              <w:rPr>
                <w:rFonts w:ascii="Times New Roman" w:hAnsi="Times New Roman"/>
                <w:sz w:val="28"/>
                <w:szCs w:val="28"/>
              </w:rPr>
              <w:t xml:space="preserve">Đổi mật khẩu </w:t>
            </w:r>
          </w:p>
        </w:tc>
        <w:tc>
          <w:tcPr>
            <w:tcW w:w="1843" w:type="dxa"/>
          </w:tcPr>
          <w:p w14:paraId="4F8D476A" w14:textId="77777777" w:rsidR="00003E9C" w:rsidRDefault="00003E9C" w:rsidP="00FC62BE">
            <w:pPr>
              <w:jc w:val="center"/>
              <w:rPr>
                <w:rFonts w:ascii="Times New Roman" w:hAnsi="Times New Roman"/>
                <w:sz w:val="28"/>
                <w:szCs w:val="28"/>
              </w:rPr>
            </w:pPr>
            <w:r>
              <w:rPr>
                <w:rFonts w:ascii="Times New Roman" w:hAnsi="Times New Roman"/>
                <w:sz w:val="28"/>
                <w:szCs w:val="28"/>
              </w:rPr>
              <w:t>X</w:t>
            </w:r>
          </w:p>
        </w:tc>
      </w:tr>
      <w:tr w:rsidR="00003E9C" w:rsidRPr="00720802" w14:paraId="2887EF4D" w14:textId="77777777" w:rsidTr="00FC62BE">
        <w:tc>
          <w:tcPr>
            <w:tcW w:w="846" w:type="dxa"/>
          </w:tcPr>
          <w:p w14:paraId="74403935" w14:textId="77777777" w:rsidR="00003E9C" w:rsidRDefault="00003E9C" w:rsidP="00FC62BE">
            <w:pPr>
              <w:rPr>
                <w:rFonts w:ascii="Times New Roman" w:hAnsi="Times New Roman"/>
                <w:sz w:val="28"/>
                <w:szCs w:val="28"/>
              </w:rPr>
            </w:pPr>
            <w:r>
              <w:rPr>
                <w:rFonts w:ascii="Times New Roman" w:hAnsi="Times New Roman"/>
                <w:sz w:val="28"/>
                <w:szCs w:val="28"/>
              </w:rPr>
              <w:t>9</w:t>
            </w:r>
          </w:p>
        </w:tc>
        <w:tc>
          <w:tcPr>
            <w:tcW w:w="3969" w:type="dxa"/>
          </w:tcPr>
          <w:p w14:paraId="5EDFAC26" w14:textId="77777777" w:rsidR="00003E9C" w:rsidRDefault="00003E9C" w:rsidP="00FC62BE">
            <w:pPr>
              <w:rPr>
                <w:rFonts w:ascii="Times New Roman" w:hAnsi="Times New Roman"/>
                <w:sz w:val="28"/>
                <w:szCs w:val="28"/>
              </w:rPr>
            </w:pPr>
            <w:r>
              <w:rPr>
                <w:rFonts w:ascii="Times New Roman" w:hAnsi="Times New Roman"/>
                <w:sz w:val="28"/>
                <w:szCs w:val="28"/>
              </w:rPr>
              <w:t>Quên mật khẩu</w:t>
            </w:r>
          </w:p>
        </w:tc>
        <w:tc>
          <w:tcPr>
            <w:tcW w:w="1843" w:type="dxa"/>
          </w:tcPr>
          <w:p w14:paraId="45DC1E6C" w14:textId="77777777" w:rsidR="00003E9C" w:rsidRDefault="00003E9C" w:rsidP="00FC62BE">
            <w:pPr>
              <w:jc w:val="center"/>
              <w:rPr>
                <w:rFonts w:ascii="Times New Roman" w:hAnsi="Times New Roman"/>
                <w:sz w:val="28"/>
                <w:szCs w:val="28"/>
              </w:rPr>
            </w:pPr>
            <w:r>
              <w:rPr>
                <w:rFonts w:ascii="Times New Roman" w:hAnsi="Times New Roman"/>
                <w:sz w:val="28"/>
                <w:szCs w:val="28"/>
              </w:rPr>
              <w:t>X</w:t>
            </w:r>
          </w:p>
        </w:tc>
      </w:tr>
      <w:tr w:rsidR="00003E9C" w:rsidRPr="00720802" w14:paraId="3041BF50" w14:textId="77777777" w:rsidTr="00FC62BE">
        <w:tc>
          <w:tcPr>
            <w:tcW w:w="846" w:type="dxa"/>
          </w:tcPr>
          <w:p w14:paraId="01F41D31" w14:textId="77777777" w:rsidR="00003E9C" w:rsidRDefault="00003E9C" w:rsidP="00FC62BE">
            <w:pPr>
              <w:rPr>
                <w:rFonts w:ascii="Times New Roman" w:hAnsi="Times New Roman"/>
                <w:sz w:val="28"/>
                <w:szCs w:val="28"/>
              </w:rPr>
            </w:pPr>
            <w:r>
              <w:rPr>
                <w:rFonts w:ascii="Times New Roman" w:hAnsi="Times New Roman"/>
                <w:sz w:val="28"/>
                <w:szCs w:val="28"/>
              </w:rPr>
              <w:t>10</w:t>
            </w:r>
          </w:p>
        </w:tc>
        <w:tc>
          <w:tcPr>
            <w:tcW w:w="3969" w:type="dxa"/>
          </w:tcPr>
          <w:p w14:paraId="0D108778" w14:textId="77777777" w:rsidR="00003E9C" w:rsidRDefault="00003E9C" w:rsidP="00FC62BE">
            <w:pPr>
              <w:rPr>
                <w:rFonts w:ascii="Times New Roman" w:hAnsi="Times New Roman"/>
                <w:sz w:val="28"/>
                <w:szCs w:val="28"/>
              </w:rPr>
            </w:pPr>
            <w:r>
              <w:rPr>
                <w:rFonts w:ascii="Times New Roman" w:hAnsi="Times New Roman"/>
                <w:sz w:val="28"/>
                <w:szCs w:val="28"/>
              </w:rPr>
              <w:t>Đăng xuất</w:t>
            </w:r>
          </w:p>
        </w:tc>
        <w:tc>
          <w:tcPr>
            <w:tcW w:w="1843" w:type="dxa"/>
          </w:tcPr>
          <w:p w14:paraId="4E29AF95" w14:textId="77777777" w:rsidR="00003E9C" w:rsidRDefault="00003E9C" w:rsidP="00FC62BE">
            <w:pPr>
              <w:jc w:val="center"/>
              <w:rPr>
                <w:rFonts w:ascii="Times New Roman" w:hAnsi="Times New Roman"/>
                <w:sz w:val="28"/>
                <w:szCs w:val="28"/>
              </w:rPr>
            </w:pPr>
            <w:r>
              <w:rPr>
                <w:rFonts w:ascii="Times New Roman" w:hAnsi="Times New Roman"/>
                <w:sz w:val="28"/>
                <w:szCs w:val="28"/>
              </w:rPr>
              <w:t>X</w:t>
            </w:r>
          </w:p>
        </w:tc>
      </w:tr>
      <w:tr w:rsidR="00003E9C" w:rsidRPr="00720802" w14:paraId="71C3660C" w14:textId="77777777" w:rsidTr="00FC62BE">
        <w:tc>
          <w:tcPr>
            <w:tcW w:w="846" w:type="dxa"/>
          </w:tcPr>
          <w:p w14:paraId="65552299" w14:textId="77777777" w:rsidR="00003E9C" w:rsidRDefault="00003E9C" w:rsidP="00FC62BE">
            <w:pPr>
              <w:rPr>
                <w:rFonts w:ascii="Times New Roman" w:hAnsi="Times New Roman"/>
                <w:sz w:val="28"/>
                <w:szCs w:val="28"/>
              </w:rPr>
            </w:pPr>
            <w:r>
              <w:rPr>
                <w:rFonts w:ascii="Times New Roman" w:hAnsi="Times New Roman"/>
                <w:sz w:val="28"/>
                <w:szCs w:val="28"/>
              </w:rPr>
              <w:t>11</w:t>
            </w:r>
          </w:p>
        </w:tc>
        <w:tc>
          <w:tcPr>
            <w:tcW w:w="3969" w:type="dxa"/>
          </w:tcPr>
          <w:p w14:paraId="0E1D2CD0" w14:textId="77777777" w:rsidR="00003E9C" w:rsidRDefault="00003E9C" w:rsidP="00FC62BE">
            <w:pPr>
              <w:rPr>
                <w:rFonts w:ascii="Times New Roman" w:hAnsi="Times New Roman"/>
                <w:sz w:val="28"/>
                <w:szCs w:val="28"/>
              </w:rPr>
            </w:pPr>
            <w:r>
              <w:rPr>
                <w:rFonts w:ascii="Times New Roman" w:hAnsi="Times New Roman"/>
                <w:sz w:val="28"/>
                <w:szCs w:val="28"/>
              </w:rPr>
              <w:t xml:space="preserve">Thông báo </w:t>
            </w:r>
          </w:p>
        </w:tc>
        <w:tc>
          <w:tcPr>
            <w:tcW w:w="1843" w:type="dxa"/>
          </w:tcPr>
          <w:p w14:paraId="104CEA40" w14:textId="77777777" w:rsidR="00003E9C" w:rsidRDefault="00003E9C" w:rsidP="00FC62BE">
            <w:pPr>
              <w:jc w:val="center"/>
              <w:rPr>
                <w:rFonts w:ascii="Times New Roman" w:hAnsi="Times New Roman"/>
                <w:sz w:val="28"/>
                <w:szCs w:val="28"/>
              </w:rPr>
            </w:pPr>
            <w:r>
              <w:rPr>
                <w:rFonts w:ascii="Times New Roman" w:hAnsi="Times New Roman"/>
                <w:sz w:val="28"/>
                <w:szCs w:val="28"/>
              </w:rPr>
              <w:t>X</w:t>
            </w:r>
          </w:p>
        </w:tc>
      </w:tr>
      <w:tr w:rsidR="00003E9C" w:rsidRPr="00720802" w14:paraId="39440324" w14:textId="77777777" w:rsidTr="00FC62BE">
        <w:tc>
          <w:tcPr>
            <w:tcW w:w="846" w:type="dxa"/>
          </w:tcPr>
          <w:p w14:paraId="702EE187" w14:textId="77777777" w:rsidR="00003E9C" w:rsidRDefault="00003E9C" w:rsidP="00FC62BE">
            <w:pPr>
              <w:rPr>
                <w:rFonts w:ascii="Times New Roman" w:hAnsi="Times New Roman"/>
                <w:sz w:val="28"/>
                <w:szCs w:val="28"/>
              </w:rPr>
            </w:pPr>
            <w:r>
              <w:rPr>
                <w:rFonts w:ascii="Times New Roman" w:hAnsi="Times New Roman"/>
                <w:sz w:val="28"/>
                <w:szCs w:val="28"/>
              </w:rPr>
              <w:t>12</w:t>
            </w:r>
          </w:p>
        </w:tc>
        <w:tc>
          <w:tcPr>
            <w:tcW w:w="3969" w:type="dxa"/>
          </w:tcPr>
          <w:p w14:paraId="518EEBF5" w14:textId="77777777" w:rsidR="00003E9C" w:rsidRDefault="00003E9C" w:rsidP="00FC62BE">
            <w:pPr>
              <w:rPr>
                <w:rFonts w:ascii="Times New Roman" w:hAnsi="Times New Roman"/>
                <w:sz w:val="28"/>
                <w:szCs w:val="28"/>
              </w:rPr>
            </w:pPr>
            <w:r>
              <w:rPr>
                <w:rFonts w:ascii="Times New Roman" w:hAnsi="Times New Roman"/>
                <w:sz w:val="28"/>
                <w:szCs w:val="28"/>
              </w:rPr>
              <w:t>Hủy đơn hàng</w:t>
            </w:r>
          </w:p>
        </w:tc>
        <w:tc>
          <w:tcPr>
            <w:tcW w:w="1843" w:type="dxa"/>
          </w:tcPr>
          <w:p w14:paraId="72FEEFD7" w14:textId="77777777" w:rsidR="00003E9C" w:rsidRDefault="00003E9C" w:rsidP="00FC62BE">
            <w:pPr>
              <w:jc w:val="center"/>
              <w:rPr>
                <w:rFonts w:ascii="Times New Roman" w:hAnsi="Times New Roman"/>
                <w:sz w:val="28"/>
                <w:szCs w:val="28"/>
              </w:rPr>
            </w:pPr>
            <w:r>
              <w:rPr>
                <w:rFonts w:ascii="Times New Roman" w:hAnsi="Times New Roman"/>
                <w:sz w:val="28"/>
                <w:szCs w:val="28"/>
              </w:rPr>
              <w:t>X</w:t>
            </w:r>
          </w:p>
        </w:tc>
      </w:tr>
      <w:tr w:rsidR="00003E9C" w:rsidRPr="00720802" w14:paraId="6EEB4BE1" w14:textId="77777777" w:rsidTr="00FC62BE">
        <w:tc>
          <w:tcPr>
            <w:tcW w:w="846" w:type="dxa"/>
          </w:tcPr>
          <w:p w14:paraId="0139559F" w14:textId="77777777" w:rsidR="00003E9C" w:rsidRDefault="00003E9C" w:rsidP="00FC62BE">
            <w:pPr>
              <w:rPr>
                <w:rFonts w:ascii="Times New Roman" w:hAnsi="Times New Roman"/>
                <w:sz w:val="28"/>
                <w:szCs w:val="28"/>
              </w:rPr>
            </w:pPr>
            <w:r>
              <w:rPr>
                <w:rFonts w:ascii="Times New Roman" w:hAnsi="Times New Roman"/>
                <w:sz w:val="28"/>
                <w:szCs w:val="28"/>
              </w:rPr>
              <w:t>13</w:t>
            </w:r>
          </w:p>
        </w:tc>
        <w:tc>
          <w:tcPr>
            <w:tcW w:w="3969" w:type="dxa"/>
          </w:tcPr>
          <w:p w14:paraId="0F966A90" w14:textId="77777777" w:rsidR="00003E9C" w:rsidRDefault="00003E9C" w:rsidP="00FC62BE">
            <w:pPr>
              <w:rPr>
                <w:rFonts w:ascii="Times New Roman" w:hAnsi="Times New Roman"/>
                <w:sz w:val="28"/>
                <w:szCs w:val="28"/>
              </w:rPr>
            </w:pPr>
            <w:r>
              <w:rPr>
                <w:rFonts w:ascii="Times New Roman" w:hAnsi="Times New Roman"/>
                <w:sz w:val="28"/>
                <w:szCs w:val="28"/>
              </w:rPr>
              <w:t>Thống kê sản phẩm</w:t>
            </w:r>
          </w:p>
        </w:tc>
        <w:tc>
          <w:tcPr>
            <w:tcW w:w="1843" w:type="dxa"/>
          </w:tcPr>
          <w:p w14:paraId="1882D9D4" w14:textId="77777777" w:rsidR="00003E9C" w:rsidRDefault="00003E9C" w:rsidP="00FC62BE">
            <w:pPr>
              <w:jc w:val="center"/>
              <w:rPr>
                <w:rFonts w:ascii="Times New Roman" w:hAnsi="Times New Roman"/>
                <w:sz w:val="28"/>
                <w:szCs w:val="28"/>
              </w:rPr>
            </w:pPr>
            <w:r>
              <w:rPr>
                <w:rFonts w:ascii="Times New Roman" w:hAnsi="Times New Roman"/>
                <w:sz w:val="28"/>
                <w:szCs w:val="28"/>
              </w:rPr>
              <w:t>X</w:t>
            </w:r>
          </w:p>
        </w:tc>
      </w:tr>
      <w:tr w:rsidR="00003E9C" w:rsidRPr="00720802" w14:paraId="3043CCF8" w14:textId="77777777" w:rsidTr="00FC62BE">
        <w:tc>
          <w:tcPr>
            <w:tcW w:w="846" w:type="dxa"/>
          </w:tcPr>
          <w:p w14:paraId="53CADF3A" w14:textId="77777777" w:rsidR="00003E9C" w:rsidRDefault="00003E9C" w:rsidP="00FC62BE">
            <w:pPr>
              <w:rPr>
                <w:rFonts w:ascii="Times New Roman" w:hAnsi="Times New Roman"/>
                <w:sz w:val="28"/>
                <w:szCs w:val="28"/>
              </w:rPr>
            </w:pPr>
            <w:r>
              <w:rPr>
                <w:rFonts w:ascii="Times New Roman" w:hAnsi="Times New Roman"/>
                <w:sz w:val="28"/>
                <w:szCs w:val="28"/>
              </w:rPr>
              <w:t>14</w:t>
            </w:r>
          </w:p>
        </w:tc>
        <w:tc>
          <w:tcPr>
            <w:tcW w:w="3969" w:type="dxa"/>
          </w:tcPr>
          <w:p w14:paraId="28E28645" w14:textId="77777777" w:rsidR="00003E9C" w:rsidRDefault="00003E9C" w:rsidP="00FC62BE">
            <w:pPr>
              <w:rPr>
                <w:rFonts w:ascii="Times New Roman" w:hAnsi="Times New Roman"/>
                <w:sz w:val="28"/>
                <w:szCs w:val="28"/>
              </w:rPr>
            </w:pPr>
            <w:r>
              <w:rPr>
                <w:rFonts w:ascii="Times New Roman" w:hAnsi="Times New Roman"/>
                <w:sz w:val="28"/>
                <w:szCs w:val="28"/>
              </w:rPr>
              <w:t>Xem đơn hàng đã đặt</w:t>
            </w:r>
          </w:p>
        </w:tc>
        <w:tc>
          <w:tcPr>
            <w:tcW w:w="1843" w:type="dxa"/>
          </w:tcPr>
          <w:p w14:paraId="1545C283" w14:textId="77777777" w:rsidR="00003E9C" w:rsidRDefault="00003E9C" w:rsidP="00FC62BE">
            <w:pPr>
              <w:jc w:val="center"/>
              <w:rPr>
                <w:rFonts w:ascii="Times New Roman" w:hAnsi="Times New Roman"/>
                <w:sz w:val="28"/>
                <w:szCs w:val="28"/>
              </w:rPr>
            </w:pPr>
            <w:r>
              <w:rPr>
                <w:rFonts w:ascii="Times New Roman" w:hAnsi="Times New Roman"/>
                <w:sz w:val="28"/>
                <w:szCs w:val="28"/>
              </w:rPr>
              <w:t>X</w:t>
            </w:r>
          </w:p>
        </w:tc>
      </w:tr>
      <w:tr w:rsidR="00003E9C" w:rsidRPr="00720802" w14:paraId="1908A43F" w14:textId="77777777" w:rsidTr="00FC62BE">
        <w:tc>
          <w:tcPr>
            <w:tcW w:w="846" w:type="dxa"/>
          </w:tcPr>
          <w:p w14:paraId="341B1478" w14:textId="77777777" w:rsidR="00003E9C" w:rsidRDefault="00003E9C" w:rsidP="00FC62BE">
            <w:pPr>
              <w:rPr>
                <w:rFonts w:ascii="Times New Roman" w:hAnsi="Times New Roman"/>
                <w:sz w:val="28"/>
                <w:szCs w:val="28"/>
              </w:rPr>
            </w:pPr>
            <w:r>
              <w:rPr>
                <w:rFonts w:ascii="Times New Roman" w:hAnsi="Times New Roman"/>
                <w:sz w:val="28"/>
                <w:szCs w:val="28"/>
              </w:rPr>
              <w:t>15</w:t>
            </w:r>
          </w:p>
        </w:tc>
        <w:tc>
          <w:tcPr>
            <w:tcW w:w="3969" w:type="dxa"/>
          </w:tcPr>
          <w:p w14:paraId="0DED1949" w14:textId="77777777" w:rsidR="00003E9C" w:rsidRDefault="00003E9C" w:rsidP="00FC62BE">
            <w:pPr>
              <w:rPr>
                <w:rFonts w:ascii="Times New Roman" w:hAnsi="Times New Roman"/>
                <w:sz w:val="28"/>
                <w:szCs w:val="28"/>
              </w:rPr>
            </w:pPr>
            <w:r>
              <w:rPr>
                <w:rFonts w:ascii="Times New Roman" w:hAnsi="Times New Roman"/>
                <w:sz w:val="28"/>
                <w:szCs w:val="28"/>
              </w:rPr>
              <w:t>Đánh giá</w:t>
            </w:r>
          </w:p>
        </w:tc>
        <w:tc>
          <w:tcPr>
            <w:tcW w:w="1843" w:type="dxa"/>
          </w:tcPr>
          <w:p w14:paraId="5BEFC941" w14:textId="77777777" w:rsidR="00003E9C" w:rsidRDefault="00003E9C" w:rsidP="00FC62BE">
            <w:pPr>
              <w:jc w:val="center"/>
              <w:rPr>
                <w:rFonts w:ascii="Times New Roman" w:hAnsi="Times New Roman"/>
                <w:sz w:val="28"/>
                <w:szCs w:val="28"/>
              </w:rPr>
            </w:pPr>
            <w:r>
              <w:rPr>
                <w:rFonts w:ascii="Times New Roman" w:hAnsi="Times New Roman"/>
                <w:sz w:val="28"/>
                <w:szCs w:val="28"/>
              </w:rPr>
              <w:t>X</w:t>
            </w:r>
          </w:p>
        </w:tc>
      </w:tr>
      <w:tr w:rsidR="00003E9C" w:rsidRPr="00720802" w14:paraId="612913A5" w14:textId="77777777" w:rsidTr="00FC62BE">
        <w:tc>
          <w:tcPr>
            <w:tcW w:w="846" w:type="dxa"/>
          </w:tcPr>
          <w:p w14:paraId="7B91D25C" w14:textId="77777777" w:rsidR="00003E9C" w:rsidRDefault="00003E9C" w:rsidP="00FC62BE">
            <w:pPr>
              <w:rPr>
                <w:rFonts w:ascii="Times New Roman" w:hAnsi="Times New Roman"/>
                <w:sz w:val="28"/>
                <w:szCs w:val="28"/>
              </w:rPr>
            </w:pPr>
            <w:r>
              <w:rPr>
                <w:rFonts w:ascii="Times New Roman" w:hAnsi="Times New Roman"/>
                <w:sz w:val="28"/>
                <w:szCs w:val="28"/>
              </w:rPr>
              <w:t>16</w:t>
            </w:r>
          </w:p>
        </w:tc>
        <w:tc>
          <w:tcPr>
            <w:tcW w:w="3969" w:type="dxa"/>
          </w:tcPr>
          <w:p w14:paraId="24400C95" w14:textId="77777777" w:rsidR="00003E9C" w:rsidRDefault="00003E9C" w:rsidP="00FC62BE">
            <w:pPr>
              <w:rPr>
                <w:rFonts w:ascii="Times New Roman" w:hAnsi="Times New Roman"/>
                <w:sz w:val="28"/>
                <w:szCs w:val="28"/>
              </w:rPr>
            </w:pPr>
            <w:r>
              <w:rPr>
                <w:rFonts w:ascii="Times New Roman" w:hAnsi="Times New Roman"/>
                <w:sz w:val="28"/>
                <w:szCs w:val="28"/>
              </w:rPr>
              <w:t xml:space="preserve">Đổi địa chỉ </w:t>
            </w:r>
          </w:p>
        </w:tc>
        <w:tc>
          <w:tcPr>
            <w:tcW w:w="1843" w:type="dxa"/>
          </w:tcPr>
          <w:p w14:paraId="482F7F07" w14:textId="77777777" w:rsidR="00003E9C" w:rsidRDefault="00003E9C" w:rsidP="00FC62BE">
            <w:pPr>
              <w:jc w:val="center"/>
              <w:rPr>
                <w:rFonts w:ascii="Times New Roman" w:hAnsi="Times New Roman"/>
                <w:sz w:val="28"/>
                <w:szCs w:val="28"/>
              </w:rPr>
            </w:pPr>
            <w:r>
              <w:rPr>
                <w:rFonts w:ascii="Times New Roman" w:hAnsi="Times New Roman"/>
                <w:sz w:val="28"/>
                <w:szCs w:val="28"/>
              </w:rPr>
              <w:t>X</w:t>
            </w:r>
          </w:p>
        </w:tc>
      </w:tr>
      <w:tr w:rsidR="00003E9C" w:rsidRPr="00720802" w14:paraId="0EF46701" w14:textId="77777777" w:rsidTr="00FC62BE">
        <w:tc>
          <w:tcPr>
            <w:tcW w:w="846" w:type="dxa"/>
          </w:tcPr>
          <w:p w14:paraId="7FE3948D" w14:textId="77777777" w:rsidR="00003E9C" w:rsidRDefault="00003E9C" w:rsidP="00FC62BE">
            <w:pPr>
              <w:rPr>
                <w:rFonts w:ascii="Times New Roman" w:hAnsi="Times New Roman"/>
                <w:sz w:val="28"/>
                <w:szCs w:val="28"/>
              </w:rPr>
            </w:pPr>
            <w:r>
              <w:rPr>
                <w:rFonts w:ascii="Times New Roman" w:hAnsi="Times New Roman"/>
                <w:sz w:val="28"/>
                <w:szCs w:val="28"/>
              </w:rPr>
              <w:t>17</w:t>
            </w:r>
          </w:p>
        </w:tc>
        <w:tc>
          <w:tcPr>
            <w:tcW w:w="3969" w:type="dxa"/>
          </w:tcPr>
          <w:p w14:paraId="58C6EFD7" w14:textId="77777777" w:rsidR="00003E9C" w:rsidRPr="00D84C9A" w:rsidRDefault="00003E9C" w:rsidP="00FC62BE">
            <w:pPr>
              <w:rPr>
                <w:rFonts w:ascii="Times New Roman" w:hAnsi="Times New Roman"/>
                <w:sz w:val="28"/>
                <w:szCs w:val="28"/>
                <w:lang w:val="vi-VN"/>
              </w:rPr>
            </w:pPr>
            <w:r>
              <w:rPr>
                <w:rFonts w:ascii="Times New Roman" w:hAnsi="Times New Roman"/>
                <w:sz w:val="28"/>
                <w:szCs w:val="28"/>
              </w:rPr>
              <w:t>Thêm</w:t>
            </w:r>
            <w:r>
              <w:rPr>
                <w:rFonts w:ascii="Times New Roman" w:hAnsi="Times New Roman"/>
                <w:sz w:val="28"/>
                <w:szCs w:val="28"/>
                <w:lang w:val="vi-VN"/>
              </w:rPr>
              <w:t xml:space="preserve"> yêu thích</w:t>
            </w:r>
          </w:p>
        </w:tc>
        <w:tc>
          <w:tcPr>
            <w:tcW w:w="1843" w:type="dxa"/>
          </w:tcPr>
          <w:p w14:paraId="62EBE671" w14:textId="77777777" w:rsidR="00003E9C" w:rsidRDefault="00003E9C" w:rsidP="00FC62BE">
            <w:pPr>
              <w:jc w:val="center"/>
              <w:rPr>
                <w:rFonts w:ascii="Times New Roman" w:hAnsi="Times New Roman"/>
                <w:sz w:val="28"/>
                <w:szCs w:val="28"/>
              </w:rPr>
            </w:pPr>
            <w:r>
              <w:rPr>
                <w:rFonts w:ascii="Times New Roman" w:hAnsi="Times New Roman"/>
                <w:sz w:val="28"/>
                <w:szCs w:val="28"/>
              </w:rPr>
              <w:t>X</w:t>
            </w:r>
          </w:p>
        </w:tc>
      </w:tr>
    </w:tbl>
    <w:p w14:paraId="59373BCB" w14:textId="77777777" w:rsidR="00003E9C" w:rsidRDefault="00003E9C" w:rsidP="009134C3">
      <w:pPr>
        <w:rPr>
          <w:rFonts w:asciiTheme="minorHAnsi" w:hAnsiTheme="minorHAnsi"/>
          <w:b/>
          <w:bCs/>
          <w:lang w:val="vi-VN"/>
        </w:rPr>
      </w:pPr>
    </w:p>
    <w:p w14:paraId="3C6B4564" w14:textId="77777777" w:rsidR="006B6147" w:rsidRPr="00FC1065" w:rsidRDefault="006B6147" w:rsidP="009134C3">
      <w:pPr>
        <w:rPr>
          <w:rFonts w:asciiTheme="minorHAnsi" w:hAnsiTheme="minorHAnsi"/>
          <w:b/>
          <w:bCs/>
          <w:sz w:val="28"/>
          <w:szCs w:val="28"/>
        </w:rPr>
      </w:pPr>
    </w:p>
    <w:p w14:paraId="2B2F9FC6" w14:textId="77777777" w:rsidR="006B6147" w:rsidRPr="00FC1065" w:rsidRDefault="006B6147" w:rsidP="009134C3">
      <w:pPr>
        <w:rPr>
          <w:rFonts w:asciiTheme="minorHAnsi" w:hAnsiTheme="minorHAnsi"/>
          <w:b/>
          <w:bCs/>
          <w:sz w:val="28"/>
          <w:szCs w:val="28"/>
        </w:rPr>
      </w:pPr>
    </w:p>
    <w:p w14:paraId="5ED6643A" w14:textId="5CB0A1B5" w:rsidR="00003E9C" w:rsidRPr="00FC1065" w:rsidRDefault="006B6147" w:rsidP="006B6147">
      <w:pPr>
        <w:ind w:left="360"/>
        <w:rPr>
          <w:rFonts w:ascii="Times New Roman" w:hAnsi="Times New Roman"/>
          <w:b/>
          <w:bCs/>
          <w:sz w:val="28"/>
          <w:szCs w:val="28"/>
        </w:rPr>
      </w:pPr>
      <w:r w:rsidRPr="00FC1065">
        <w:rPr>
          <w:rFonts w:ascii="Times New Roman" w:hAnsi="Times New Roman"/>
          <w:b/>
          <w:bCs/>
          <w:sz w:val="28"/>
          <w:szCs w:val="28"/>
          <w:lang w:val="vi-VN"/>
        </w:rPr>
        <w:t xml:space="preserve">3.6 Mô </w:t>
      </w:r>
      <w:r w:rsidR="00FC1065" w:rsidRPr="00FC1065">
        <w:rPr>
          <w:rFonts w:ascii="Times New Roman" w:hAnsi="Times New Roman"/>
          <w:b/>
          <w:bCs/>
          <w:sz w:val="28"/>
          <w:szCs w:val="28"/>
        </w:rPr>
        <w:t>h</w:t>
      </w:r>
      <w:r w:rsidRPr="00FC1065">
        <w:rPr>
          <w:rFonts w:ascii="Times New Roman" w:hAnsi="Times New Roman"/>
          <w:b/>
          <w:bCs/>
          <w:sz w:val="28"/>
          <w:szCs w:val="28"/>
          <w:lang w:val="vi-VN"/>
        </w:rPr>
        <w:t>ình chứ</w:t>
      </w:r>
      <w:r w:rsidR="00FC1065" w:rsidRPr="00FC1065">
        <w:rPr>
          <w:rFonts w:ascii="Times New Roman" w:hAnsi="Times New Roman"/>
          <w:b/>
          <w:bCs/>
          <w:sz w:val="28"/>
          <w:szCs w:val="28"/>
        </w:rPr>
        <w:t>c</w:t>
      </w:r>
      <w:r w:rsidRPr="00FC1065">
        <w:rPr>
          <w:rFonts w:ascii="Times New Roman" w:hAnsi="Times New Roman"/>
          <w:b/>
          <w:bCs/>
          <w:sz w:val="28"/>
          <w:szCs w:val="28"/>
          <w:lang w:val="vi-VN"/>
        </w:rPr>
        <w:t xml:space="preserve"> năng Client</w:t>
      </w:r>
      <w:r w:rsidR="00FC1065" w:rsidRPr="00FC1065">
        <w:rPr>
          <w:rFonts w:ascii="Times New Roman" w:hAnsi="Times New Roman"/>
          <w:b/>
          <w:bCs/>
          <w:sz w:val="28"/>
          <w:szCs w:val="28"/>
        </w:rPr>
        <w:t xml:space="preserve"> và Sever</w:t>
      </w:r>
    </w:p>
    <w:p w14:paraId="7B411DD0" w14:textId="77777777" w:rsidR="006B6147" w:rsidRPr="006B6147" w:rsidRDefault="006B6147" w:rsidP="009134C3">
      <w:pPr>
        <w:rPr>
          <w:rFonts w:ascii="Times New Roman" w:hAnsi="Times New Roman"/>
          <w:b/>
          <w:bCs/>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2760"/>
        <w:gridCol w:w="3902"/>
      </w:tblGrid>
      <w:tr w:rsidR="006B6147" w:rsidRPr="0073400D" w14:paraId="51555492" w14:textId="77777777" w:rsidTr="00FC62BE">
        <w:trPr>
          <w:jc w:val="center"/>
        </w:trPr>
        <w:tc>
          <w:tcPr>
            <w:tcW w:w="2400" w:type="dxa"/>
            <w:shd w:val="clear" w:color="auto" w:fill="auto"/>
            <w:tcMar>
              <w:top w:w="100" w:type="dxa"/>
              <w:left w:w="100" w:type="dxa"/>
              <w:bottom w:w="100" w:type="dxa"/>
              <w:right w:w="100" w:type="dxa"/>
            </w:tcMar>
          </w:tcPr>
          <w:p w14:paraId="4DE22CDA" w14:textId="77777777" w:rsidR="006B6147" w:rsidRPr="0073400D" w:rsidRDefault="006B6147" w:rsidP="00FC62BE">
            <w:pPr>
              <w:widowControl w:val="0"/>
              <w:spacing w:line="360" w:lineRule="auto"/>
              <w:jc w:val="center"/>
              <w:rPr>
                <w:rFonts w:ascii="Times New Roman" w:hAnsi="Times New Roman"/>
              </w:rPr>
            </w:pPr>
            <w:r w:rsidRPr="0073400D">
              <w:rPr>
                <w:rFonts w:ascii="Times New Roman" w:hAnsi="Times New Roman"/>
              </w:rPr>
              <w:t>STT</w:t>
            </w:r>
          </w:p>
        </w:tc>
        <w:tc>
          <w:tcPr>
            <w:tcW w:w="2760" w:type="dxa"/>
            <w:shd w:val="clear" w:color="auto" w:fill="auto"/>
            <w:tcMar>
              <w:top w:w="100" w:type="dxa"/>
              <w:left w:w="100" w:type="dxa"/>
              <w:bottom w:w="100" w:type="dxa"/>
              <w:right w:w="100" w:type="dxa"/>
            </w:tcMar>
          </w:tcPr>
          <w:p w14:paraId="78DF93D7" w14:textId="77777777" w:rsidR="006B6147" w:rsidRPr="0073400D" w:rsidRDefault="006B6147" w:rsidP="00FC62BE">
            <w:pPr>
              <w:widowControl w:val="0"/>
              <w:spacing w:line="360" w:lineRule="auto"/>
              <w:jc w:val="center"/>
              <w:rPr>
                <w:rFonts w:ascii="Times New Roman" w:hAnsi="Times New Roman"/>
              </w:rPr>
            </w:pPr>
            <w:r w:rsidRPr="0073400D">
              <w:rPr>
                <w:rFonts w:ascii="Times New Roman" w:hAnsi="Times New Roman"/>
              </w:rPr>
              <w:t>Ký hiệu</w:t>
            </w:r>
          </w:p>
        </w:tc>
        <w:tc>
          <w:tcPr>
            <w:tcW w:w="3902" w:type="dxa"/>
            <w:shd w:val="clear" w:color="auto" w:fill="auto"/>
            <w:tcMar>
              <w:top w:w="100" w:type="dxa"/>
              <w:left w:w="100" w:type="dxa"/>
              <w:bottom w:w="100" w:type="dxa"/>
              <w:right w:w="100" w:type="dxa"/>
            </w:tcMar>
          </w:tcPr>
          <w:p w14:paraId="3437877B" w14:textId="77777777" w:rsidR="006B6147" w:rsidRPr="0073400D" w:rsidRDefault="006B6147" w:rsidP="00FC62BE">
            <w:pPr>
              <w:widowControl w:val="0"/>
              <w:spacing w:line="360" w:lineRule="auto"/>
              <w:jc w:val="center"/>
              <w:rPr>
                <w:rFonts w:ascii="Times New Roman" w:hAnsi="Times New Roman"/>
              </w:rPr>
            </w:pPr>
            <w:r w:rsidRPr="0073400D">
              <w:rPr>
                <w:rFonts w:ascii="Times New Roman" w:hAnsi="Times New Roman"/>
              </w:rPr>
              <w:t>Chú giải</w:t>
            </w:r>
          </w:p>
        </w:tc>
      </w:tr>
      <w:tr w:rsidR="006B6147" w:rsidRPr="0073400D" w14:paraId="58C5927E" w14:textId="77777777" w:rsidTr="00FC62BE">
        <w:trPr>
          <w:trHeight w:val="883"/>
          <w:jc w:val="center"/>
        </w:trPr>
        <w:tc>
          <w:tcPr>
            <w:tcW w:w="2400" w:type="dxa"/>
            <w:shd w:val="clear" w:color="auto" w:fill="auto"/>
            <w:tcMar>
              <w:top w:w="100" w:type="dxa"/>
              <w:left w:w="100" w:type="dxa"/>
              <w:bottom w:w="100" w:type="dxa"/>
              <w:right w:w="100" w:type="dxa"/>
            </w:tcMar>
          </w:tcPr>
          <w:p w14:paraId="519A4B8A" w14:textId="77777777" w:rsidR="006B6147" w:rsidRPr="0073400D" w:rsidRDefault="006B6147" w:rsidP="00FC62BE">
            <w:pPr>
              <w:widowControl w:val="0"/>
              <w:spacing w:line="360" w:lineRule="auto"/>
              <w:jc w:val="center"/>
              <w:rPr>
                <w:rFonts w:ascii="Times New Roman" w:hAnsi="Times New Roman"/>
              </w:rPr>
            </w:pPr>
          </w:p>
          <w:p w14:paraId="2750D98E" w14:textId="77777777" w:rsidR="006B6147" w:rsidRPr="0073400D" w:rsidRDefault="006B6147" w:rsidP="00FC62BE">
            <w:pPr>
              <w:widowControl w:val="0"/>
              <w:spacing w:line="360" w:lineRule="auto"/>
              <w:jc w:val="center"/>
              <w:rPr>
                <w:rFonts w:ascii="Times New Roman" w:hAnsi="Times New Roman"/>
              </w:rPr>
            </w:pPr>
            <w:r w:rsidRPr="0073400D">
              <w:rPr>
                <w:rFonts w:ascii="Times New Roman" w:hAnsi="Times New Roman"/>
              </w:rPr>
              <w:t>1</w:t>
            </w:r>
          </w:p>
        </w:tc>
        <w:tc>
          <w:tcPr>
            <w:tcW w:w="2760" w:type="dxa"/>
            <w:shd w:val="clear" w:color="auto" w:fill="auto"/>
            <w:tcMar>
              <w:top w:w="100" w:type="dxa"/>
              <w:left w:w="100" w:type="dxa"/>
              <w:bottom w:w="100" w:type="dxa"/>
              <w:right w:w="100" w:type="dxa"/>
            </w:tcMar>
          </w:tcPr>
          <w:p w14:paraId="63B6F00E" w14:textId="77777777" w:rsidR="006B6147" w:rsidRPr="0073400D" w:rsidRDefault="006B6147" w:rsidP="00FC62BE">
            <w:pPr>
              <w:widowControl w:val="0"/>
              <w:spacing w:line="360" w:lineRule="auto"/>
              <w:jc w:val="center"/>
              <w:rPr>
                <w:rFonts w:ascii="Times New Roman" w:hAnsi="Times New Roman"/>
              </w:rPr>
            </w:pPr>
            <w:r w:rsidRPr="007E1B82">
              <w:rPr>
                <w:rFonts w:ascii="Times New Roman" w:hAnsi="Times New Roman"/>
                <w:noProof/>
              </w:rPr>
              <w:drawing>
                <wp:inline distT="0" distB="0" distL="0" distR="0" wp14:anchorId="1DF97301" wp14:editId="05BDBF1D">
                  <wp:extent cx="952583" cy="396274"/>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52583" cy="396274"/>
                          </a:xfrm>
                          <a:prstGeom prst="rect">
                            <a:avLst/>
                          </a:prstGeom>
                        </pic:spPr>
                      </pic:pic>
                    </a:graphicData>
                  </a:graphic>
                </wp:inline>
              </w:drawing>
            </w:r>
          </w:p>
        </w:tc>
        <w:tc>
          <w:tcPr>
            <w:tcW w:w="3902" w:type="dxa"/>
            <w:shd w:val="clear" w:color="auto" w:fill="auto"/>
            <w:tcMar>
              <w:top w:w="100" w:type="dxa"/>
              <w:left w:w="100" w:type="dxa"/>
              <w:bottom w:w="100" w:type="dxa"/>
              <w:right w:w="100" w:type="dxa"/>
            </w:tcMar>
          </w:tcPr>
          <w:p w14:paraId="7C243042" w14:textId="77777777" w:rsidR="006B6147" w:rsidRDefault="006B6147" w:rsidP="00FC62BE">
            <w:pPr>
              <w:widowControl w:val="0"/>
              <w:spacing w:line="360" w:lineRule="auto"/>
              <w:rPr>
                <w:rFonts w:ascii="Times New Roman" w:hAnsi="Times New Roman"/>
              </w:rPr>
            </w:pPr>
          </w:p>
          <w:p w14:paraId="135C58C1" w14:textId="77777777" w:rsidR="006B6147" w:rsidRPr="0073400D" w:rsidRDefault="006B6147" w:rsidP="00FC62BE">
            <w:pPr>
              <w:widowControl w:val="0"/>
              <w:spacing w:line="360" w:lineRule="auto"/>
              <w:rPr>
                <w:rFonts w:ascii="Times New Roman" w:hAnsi="Times New Roman"/>
              </w:rPr>
            </w:pPr>
            <w:r w:rsidRPr="0073400D">
              <w:rPr>
                <w:rFonts w:ascii="Times New Roman" w:hAnsi="Times New Roman"/>
              </w:rPr>
              <w:t>Start node - điểm bắt đầu quy trình</w:t>
            </w:r>
          </w:p>
        </w:tc>
      </w:tr>
      <w:tr w:rsidR="006B6147" w:rsidRPr="0073400D" w14:paraId="4C146A29" w14:textId="77777777" w:rsidTr="00FC62BE">
        <w:trPr>
          <w:jc w:val="center"/>
        </w:trPr>
        <w:tc>
          <w:tcPr>
            <w:tcW w:w="2400" w:type="dxa"/>
            <w:shd w:val="clear" w:color="auto" w:fill="auto"/>
            <w:tcMar>
              <w:top w:w="100" w:type="dxa"/>
              <w:left w:w="100" w:type="dxa"/>
              <w:bottom w:w="100" w:type="dxa"/>
              <w:right w:w="100" w:type="dxa"/>
            </w:tcMar>
          </w:tcPr>
          <w:p w14:paraId="2E91D653" w14:textId="77777777" w:rsidR="006B6147" w:rsidRPr="0073400D" w:rsidRDefault="006B6147" w:rsidP="00FC62BE">
            <w:pPr>
              <w:widowControl w:val="0"/>
              <w:spacing w:line="360" w:lineRule="auto"/>
              <w:jc w:val="center"/>
              <w:rPr>
                <w:rFonts w:ascii="Times New Roman" w:hAnsi="Times New Roman"/>
              </w:rPr>
            </w:pPr>
          </w:p>
          <w:p w14:paraId="2BD7ECDE" w14:textId="77777777" w:rsidR="006B6147" w:rsidRPr="0073400D" w:rsidRDefault="006B6147" w:rsidP="00FC62BE">
            <w:pPr>
              <w:widowControl w:val="0"/>
              <w:spacing w:line="360" w:lineRule="auto"/>
              <w:jc w:val="center"/>
              <w:rPr>
                <w:rFonts w:ascii="Times New Roman" w:hAnsi="Times New Roman"/>
              </w:rPr>
            </w:pPr>
            <w:r w:rsidRPr="0073400D">
              <w:rPr>
                <w:rFonts w:ascii="Times New Roman" w:hAnsi="Times New Roman"/>
              </w:rPr>
              <w:t>2</w:t>
            </w:r>
          </w:p>
        </w:tc>
        <w:tc>
          <w:tcPr>
            <w:tcW w:w="2760" w:type="dxa"/>
            <w:shd w:val="clear" w:color="auto" w:fill="auto"/>
            <w:tcMar>
              <w:top w:w="100" w:type="dxa"/>
              <w:left w:w="100" w:type="dxa"/>
              <w:bottom w:w="100" w:type="dxa"/>
              <w:right w:w="100" w:type="dxa"/>
            </w:tcMar>
          </w:tcPr>
          <w:p w14:paraId="15A6DBC4" w14:textId="77777777" w:rsidR="006B6147" w:rsidRPr="0073400D" w:rsidRDefault="006B6147" w:rsidP="00FC62BE">
            <w:pPr>
              <w:widowControl w:val="0"/>
              <w:tabs>
                <w:tab w:val="center" w:pos="1182"/>
              </w:tabs>
              <w:spacing w:line="360" w:lineRule="auto"/>
              <w:jc w:val="center"/>
              <w:rPr>
                <w:rFonts w:ascii="Times New Roman" w:hAnsi="Times New Roman"/>
              </w:rPr>
            </w:pPr>
            <w:r w:rsidRPr="0073400D">
              <w:rPr>
                <w:rFonts w:ascii="Times New Roman" w:hAnsi="Times New Roman"/>
                <w:noProof/>
              </w:rPr>
              <w:drawing>
                <wp:inline distT="114300" distB="114300" distL="114300" distR="114300" wp14:anchorId="5B597587" wp14:editId="11FEAC83">
                  <wp:extent cx="1085850" cy="596900"/>
                  <wp:effectExtent l="0" t="0" r="0" b="0"/>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1085850" cy="596900"/>
                          </a:xfrm>
                          <a:prstGeom prst="rect">
                            <a:avLst/>
                          </a:prstGeom>
                          <a:ln/>
                        </pic:spPr>
                      </pic:pic>
                    </a:graphicData>
                  </a:graphic>
                </wp:inline>
              </w:drawing>
            </w:r>
          </w:p>
        </w:tc>
        <w:tc>
          <w:tcPr>
            <w:tcW w:w="3902" w:type="dxa"/>
            <w:shd w:val="clear" w:color="auto" w:fill="auto"/>
            <w:tcMar>
              <w:top w:w="100" w:type="dxa"/>
              <w:left w:w="100" w:type="dxa"/>
              <w:bottom w:w="100" w:type="dxa"/>
              <w:right w:w="100" w:type="dxa"/>
            </w:tcMar>
          </w:tcPr>
          <w:p w14:paraId="3D499CE2" w14:textId="77777777" w:rsidR="006B6147" w:rsidRPr="0073400D" w:rsidRDefault="006B6147" w:rsidP="00FC62BE">
            <w:pPr>
              <w:widowControl w:val="0"/>
              <w:spacing w:line="360" w:lineRule="auto"/>
              <w:rPr>
                <w:rFonts w:ascii="Times New Roman" w:hAnsi="Times New Roman"/>
              </w:rPr>
            </w:pPr>
            <w:r w:rsidRPr="0073400D">
              <w:rPr>
                <w:rFonts w:ascii="Times New Roman" w:hAnsi="Times New Roman"/>
              </w:rPr>
              <w:t>Action state - mô tả một hoạt động trong hệ thống</w:t>
            </w:r>
          </w:p>
        </w:tc>
      </w:tr>
      <w:tr w:rsidR="006B6147" w:rsidRPr="0073400D" w14:paraId="2695A393" w14:textId="77777777" w:rsidTr="00FC62BE">
        <w:trPr>
          <w:jc w:val="center"/>
        </w:trPr>
        <w:tc>
          <w:tcPr>
            <w:tcW w:w="2400" w:type="dxa"/>
            <w:shd w:val="clear" w:color="auto" w:fill="auto"/>
            <w:tcMar>
              <w:top w:w="100" w:type="dxa"/>
              <w:left w:w="100" w:type="dxa"/>
              <w:bottom w:w="100" w:type="dxa"/>
              <w:right w:w="100" w:type="dxa"/>
            </w:tcMar>
          </w:tcPr>
          <w:p w14:paraId="46397B7D" w14:textId="77777777" w:rsidR="006B6147" w:rsidRPr="0073400D" w:rsidRDefault="006B6147" w:rsidP="00FC62BE">
            <w:pPr>
              <w:widowControl w:val="0"/>
              <w:spacing w:line="360" w:lineRule="auto"/>
              <w:rPr>
                <w:rFonts w:ascii="Times New Roman" w:hAnsi="Times New Roman"/>
              </w:rPr>
            </w:pPr>
          </w:p>
          <w:p w14:paraId="26434706" w14:textId="77777777" w:rsidR="006B6147" w:rsidRPr="0073400D" w:rsidRDefault="006B6147" w:rsidP="00FC62BE">
            <w:pPr>
              <w:widowControl w:val="0"/>
              <w:spacing w:line="360" w:lineRule="auto"/>
              <w:jc w:val="center"/>
              <w:rPr>
                <w:rFonts w:ascii="Times New Roman" w:hAnsi="Times New Roman"/>
              </w:rPr>
            </w:pPr>
            <w:r w:rsidRPr="0073400D">
              <w:rPr>
                <w:rFonts w:ascii="Times New Roman" w:hAnsi="Times New Roman"/>
              </w:rPr>
              <w:t>3</w:t>
            </w:r>
          </w:p>
        </w:tc>
        <w:tc>
          <w:tcPr>
            <w:tcW w:w="2760" w:type="dxa"/>
            <w:shd w:val="clear" w:color="auto" w:fill="auto"/>
            <w:tcMar>
              <w:top w:w="100" w:type="dxa"/>
              <w:left w:w="100" w:type="dxa"/>
              <w:bottom w:w="100" w:type="dxa"/>
              <w:right w:w="100" w:type="dxa"/>
            </w:tcMar>
          </w:tcPr>
          <w:p w14:paraId="7E087822" w14:textId="77777777" w:rsidR="006B6147" w:rsidRPr="0073400D" w:rsidRDefault="006B6147" w:rsidP="00FC62BE">
            <w:pPr>
              <w:widowControl w:val="0"/>
              <w:spacing w:line="360" w:lineRule="auto"/>
              <w:jc w:val="center"/>
              <w:rPr>
                <w:rFonts w:ascii="Times New Roman" w:hAnsi="Times New Roman"/>
              </w:rPr>
            </w:pPr>
          </w:p>
          <w:p w14:paraId="25F5B115" w14:textId="77777777" w:rsidR="006B6147" w:rsidRPr="0073400D" w:rsidRDefault="006B6147" w:rsidP="00FC62BE">
            <w:pPr>
              <w:widowControl w:val="0"/>
              <w:spacing w:line="360" w:lineRule="auto"/>
              <w:jc w:val="center"/>
              <w:rPr>
                <w:rFonts w:ascii="Times New Roman" w:hAnsi="Times New Roman"/>
              </w:rPr>
            </w:pPr>
          </w:p>
          <w:p w14:paraId="5D972880" w14:textId="77777777" w:rsidR="006B6147" w:rsidRPr="0073400D" w:rsidRDefault="006B6147" w:rsidP="00FC62BE">
            <w:pPr>
              <w:widowControl w:val="0"/>
              <w:spacing w:line="360" w:lineRule="auto"/>
              <w:jc w:val="center"/>
              <w:rPr>
                <w:rFonts w:ascii="Times New Roman" w:hAnsi="Times New Roman"/>
              </w:rPr>
            </w:pPr>
            <w:r w:rsidRPr="0073400D">
              <w:rPr>
                <w:rFonts w:ascii="Times New Roman" w:hAnsi="Times New Roman"/>
                <w:noProof/>
              </w:rPr>
              <w:drawing>
                <wp:inline distT="114300" distB="114300" distL="114300" distR="114300" wp14:anchorId="722CE9B7" wp14:editId="400F004D">
                  <wp:extent cx="1085850" cy="114300"/>
                  <wp:effectExtent l="0" t="0" r="0" b="0"/>
                  <wp:docPr id="12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7"/>
                          <a:srcRect/>
                          <a:stretch>
                            <a:fillRect/>
                          </a:stretch>
                        </pic:blipFill>
                        <pic:spPr>
                          <a:xfrm>
                            <a:off x="0" y="0"/>
                            <a:ext cx="1085850" cy="114300"/>
                          </a:xfrm>
                          <a:prstGeom prst="rect">
                            <a:avLst/>
                          </a:prstGeom>
                          <a:ln/>
                        </pic:spPr>
                      </pic:pic>
                    </a:graphicData>
                  </a:graphic>
                </wp:inline>
              </w:drawing>
            </w:r>
          </w:p>
        </w:tc>
        <w:tc>
          <w:tcPr>
            <w:tcW w:w="3902" w:type="dxa"/>
            <w:shd w:val="clear" w:color="auto" w:fill="auto"/>
            <w:tcMar>
              <w:top w:w="100" w:type="dxa"/>
              <w:left w:w="100" w:type="dxa"/>
              <w:bottom w:w="100" w:type="dxa"/>
              <w:right w:w="100" w:type="dxa"/>
            </w:tcMar>
          </w:tcPr>
          <w:p w14:paraId="0AF9A758" w14:textId="77777777" w:rsidR="006B6147" w:rsidRPr="0073400D" w:rsidRDefault="006B6147" w:rsidP="00FC62BE">
            <w:pPr>
              <w:widowControl w:val="0"/>
              <w:spacing w:line="360" w:lineRule="auto"/>
              <w:rPr>
                <w:rFonts w:ascii="Times New Roman" w:hAnsi="Times New Roman"/>
              </w:rPr>
            </w:pPr>
            <w:r w:rsidRPr="0073400D">
              <w:rPr>
                <w:rFonts w:ascii="Times New Roman" w:hAnsi="Times New Roman"/>
              </w:rPr>
              <w:t>Control flow - dùng để mô tả luồng, hiển thị trình tự thực hiện, chỉ kết nối giữa hai trạng thái hoặc hai hành động</w:t>
            </w:r>
          </w:p>
        </w:tc>
      </w:tr>
      <w:tr w:rsidR="006B6147" w:rsidRPr="0073400D" w14:paraId="556E8725" w14:textId="77777777" w:rsidTr="00FC62BE">
        <w:trPr>
          <w:jc w:val="center"/>
        </w:trPr>
        <w:tc>
          <w:tcPr>
            <w:tcW w:w="2400" w:type="dxa"/>
            <w:shd w:val="clear" w:color="auto" w:fill="auto"/>
            <w:tcMar>
              <w:top w:w="100" w:type="dxa"/>
              <w:left w:w="100" w:type="dxa"/>
              <w:bottom w:w="100" w:type="dxa"/>
              <w:right w:w="100" w:type="dxa"/>
            </w:tcMar>
          </w:tcPr>
          <w:p w14:paraId="55B1189D" w14:textId="77777777" w:rsidR="006B6147" w:rsidRPr="0073400D" w:rsidRDefault="006B6147" w:rsidP="00FC62BE">
            <w:pPr>
              <w:widowControl w:val="0"/>
              <w:spacing w:line="360" w:lineRule="auto"/>
              <w:rPr>
                <w:rFonts w:ascii="Times New Roman" w:hAnsi="Times New Roman"/>
              </w:rPr>
            </w:pPr>
          </w:p>
          <w:p w14:paraId="060A338D" w14:textId="77777777" w:rsidR="006B6147" w:rsidRPr="0073400D" w:rsidRDefault="006B6147" w:rsidP="00FC62BE">
            <w:pPr>
              <w:widowControl w:val="0"/>
              <w:spacing w:line="360" w:lineRule="auto"/>
              <w:jc w:val="center"/>
              <w:rPr>
                <w:rFonts w:ascii="Times New Roman" w:hAnsi="Times New Roman"/>
              </w:rPr>
            </w:pPr>
            <w:r w:rsidRPr="0073400D">
              <w:rPr>
                <w:rFonts w:ascii="Times New Roman" w:hAnsi="Times New Roman"/>
              </w:rPr>
              <w:t>4</w:t>
            </w:r>
          </w:p>
        </w:tc>
        <w:tc>
          <w:tcPr>
            <w:tcW w:w="2760" w:type="dxa"/>
            <w:shd w:val="clear" w:color="auto" w:fill="auto"/>
            <w:tcMar>
              <w:top w:w="100" w:type="dxa"/>
              <w:left w:w="100" w:type="dxa"/>
              <w:bottom w:w="100" w:type="dxa"/>
              <w:right w:w="100" w:type="dxa"/>
            </w:tcMar>
          </w:tcPr>
          <w:p w14:paraId="50686D02" w14:textId="77777777" w:rsidR="006B6147" w:rsidRPr="0073400D" w:rsidRDefault="006B6147" w:rsidP="00FC62BE">
            <w:pPr>
              <w:widowControl w:val="0"/>
              <w:spacing w:line="360" w:lineRule="auto"/>
              <w:jc w:val="center"/>
              <w:rPr>
                <w:rFonts w:ascii="Times New Roman" w:hAnsi="Times New Roman"/>
              </w:rPr>
            </w:pPr>
            <w:r w:rsidRPr="0073400D">
              <w:rPr>
                <w:rFonts w:ascii="Times New Roman" w:hAnsi="Times New Roman"/>
                <w:noProof/>
              </w:rPr>
              <w:drawing>
                <wp:inline distT="114300" distB="114300" distL="114300" distR="114300" wp14:anchorId="1A8B5654" wp14:editId="6E7B8B83">
                  <wp:extent cx="857250" cy="790575"/>
                  <wp:effectExtent l="0" t="0" r="0" b="0"/>
                  <wp:docPr id="1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857250" cy="790575"/>
                          </a:xfrm>
                          <a:prstGeom prst="rect">
                            <a:avLst/>
                          </a:prstGeom>
                          <a:ln/>
                        </pic:spPr>
                      </pic:pic>
                    </a:graphicData>
                  </a:graphic>
                </wp:inline>
              </w:drawing>
            </w:r>
          </w:p>
        </w:tc>
        <w:tc>
          <w:tcPr>
            <w:tcW w:w="3902" w:type="dxa"/>
            <w:shd w:val="clear" w:color="auto" w:fill="auto"/>
            <w:tcMar>
              <w:top w:w="100" w:type="dxa"/>
              <w:left w:w="100" w:type="dxa"/>
              <w:bottom w:w="100" w:type="dxa"/>
              <w:right w:w="100" w:type="dxa"/>
            </w:tcMar>
          </w:tcPr>
          <w:p w14:paraId="512AB5D3" w14:textId="77777777" w:rsidR="006B6147" w:rsidRPr="0073400D" w:rsidRDefault="006B6147" w:rsidP="00FC62BE">
            <w:pPr>
              <w:widowControl w:val="0"/>
              <w:spacing w:line="360" w:lineRule="auto"/>
              <w:rPr>
                <w:rFonts w:ascii="Times New Roman" w:hAnsi="Times New Roman"/>
              </w:rPr>
            </w:pPr>
            <w:r w:rsidRPr="0073400D">
              <w:rPr>
                <w:rFonts w:ascii="Times New Roman" w:hAnsi="Times New Roman"/>
              </w:rPr>
              <w:t>Decision node - thể hiện rẽ nhánh trong mệnh đề điều kiện:</w:t>
            </w:r>
          </w:p>
          <w:p w14:paraId="6E8E4028" w14:textId="77777777" w:rsidR="006B6147" w:rsidRPr="0073400D" w:rsidRDefault="006B6147" w:rsidP="00EE2611">
            <w:pPr>
              <w:widowControl w:val="0"/>
              <w:numPr>
                <w:ilvl w:val="0"/>
                <w:numId w:val="13"/>
              </w:numPr>
              <w:spacing w:line="360" w:lineRule="auto"/>
              <w:rPr>
                <w:rFonts w:ascii="Times New Roman" w:hAnsi="Times New Roman"/>
              </w:rPr>
            </w:pPr>
            <w:r w:rsidRPr="0073400D">
              <w:rPr>
                <w:rFonts w:ascii="Times New Roman" w:hAnsi="Times New Roman"/>
              </w:rPr>
              <w:t>Chỉ một dòng điều khiển đi vào</w:t>
            </w:r>
          </w:p>
          <w:p w14:paraId="62403CEF" w14:textId="77777777" w:rsidR="006B6147" w:rsidRPr="0073400D" w:rsidRDefault="006B6147" w:rsidP="00EE2611">
            <w:pPr>
              <w:widowControl w:val="0"/>
              <w:numPr>
                <w:ilvl w:val="0"/>
                <w:numId w:val="13"/>
              </w:numPr>
              <w:spacing w:line="360" w:lineRule="auto"/>
              <w:rPr>
                <w:rFonts w:ascii="Times New Roman" w:hAnsi="Times New Roman"/>
              </w:rPr>
            </w:pPr>
            <w:r w:rsidRPr="0073400D">
              <w:rPr>
                <w:rFonts w:ascii="Times New Roman" w:hAnsi="Times New Roman"/>
              </w:rPr>
              <w:t>Hai hoặc nhiều dòng điều khiển ra</w:t>
            </w:r>
          </w:p>
        </w:tc>
      </w:tr>
      <w:tr w:rsidR="006B6147" w:rsidRPr="0073400D" w14:paraId="1D3227CF" w14:textId="77777777" w:rsidTr="00FC62BE">
        <w:trPr>
          <w:jc w:val="center"/>
        </w:trPr>
        <w:tc>
          <w:tcPr>
            <w:tcW w:w="2400" w:type="dxa"/>
            <w:shd w:val="clear" w:color="auto" w:fill="auto"/>
            <w:tcMar>
              <w:top w:w="100" w:type="dxa"/>
              <w:left w:w="100" w:type="dxa"/>
              <w:bottom w:w="100" w:type="dxa"/>
              <w:right w:w="100" w:type="dxa"/>
            </w:tcMar>
          </w:tcPr>
          <w:p w14:paraId="0C438CFB" w14:textId="77777777" w:rsidR="006B6147" w:rsidRPr="0073400D" w:rsidRDefault="006B6147" w:rsidP="00FC62BE">
            <w:pPr>
              <w:widowControl w:val="0"/>
              <w:spacing w:line="360" w:lineRule="auto"/>
              <w:rPr>
                <w:rFonts w:ascii="Times New Roman" w:hAnsi="Times New Roman"/>
              </w:rPr>
            </w:pPr>
          </w:p>
          <w:p w14:paraId="16843A4D" w14:textId="77777777" w:rsidR="006B6147" w:rsidRPr="0073400D" w:rsidRDefault="006B6147" w:rsidP="00FC62BE">
            <w:pPr>
              <w:widowControl w:val="0"/>
              <w:spacing w:line="360" w:lineRule="auto"/>
              <w:jc w:val="center"/>
              <w:rPr>
                <w:rFonts w:ascii="Times New Roman" w:hAnsi="Times New Roman"/>
              </w:rPr>
            </w:pPr>
            <w:r w:rsidRPr="0073400D">
              <w:rPr>
                <w:rFonts w:ascii="Times New Roman" w:hAnsi="Times New Roman"/>
              </w:rPr>
              <w:t>5</w:t>
            </w:r>
          </w:p>
        </w:tc>
        <w:tc>
          <w:tcPr>
            <w:tcW w:w="2760" w:type="dxa"/>
            <w:shd w:val="clear" w:color="auto" w:fill="auto"/>
            <w:tcMar>
              <w:top w:w="100" w:type="dxa"/>
              <w:left w:w="100" w:type="dxa"/>
              <w:bottom w:w="100" w:type="dxa"/>
              <w:right w:w="100" w:type="dxa"/>
            </w:tcMar>
          </w:tcPr>
          <w:p w14:paraId="69BD4987" w14:textId="77777777" w:rsidR="006B6147" w:rsidRPr="0073400D" w:rsidRDefault="006B6147" w:rsidP="00FC62BE">
            <w:pPr>
              <w:widowControl w:val="0"/>
              <w:spacing w:line="360" w:lineRule="auto"/>
              <w:jc w:val="center"/>
              <w:rPr>
                <w:rFonts w:ascii="Times New Roman" w:hAnsi="Times New Roman"/>
              </w:rPr>
            </w:pPr>
            <w:r w:rsidRPr="0073400D">
              <w:rPr>
                <w:rFonts w:ascii="Times New Roman" w:hAnsi="Times New Roman"/>
                <w:noProof/>
              </w:rPr>
              <w:drawing>
                <wp:inline distT="114300" distB="114300" distL="114300" distR="114300" wp14:anchorId="14A406DF" wp14:editId="73A84A3D">
                  <wp:extent cx="1085850" cy="863600"/>
                  <wp:effectExtent l="0" t="0" r="0" b="0"/>
                  <wp:docPr id="12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9"/>
                          <a:srcRect/>
                          <a:stretch>
                            <a:fillRect/>
                          </a:stretch>
                        </pic:blipFill>
                        <pic:spPr>
                          <a:xfrm>
                            <a:off x="0" y="0"/>
                            <a:ext cx="1085850" cy="863600"/>
                          </a:xfrm>
                          <a:prstGeom prst="rect">
                            <a:avLst/>
                          </a:prstGeom>
                          <a:ln/>
                        </pic:spPr>
                      </pic:pic>
                    </a:graphicData>
                  </a:graphic>
                </wp:inline>
              </w:drawing>
            </w:r>
          </w:p>
        </w:tc>
        <w:tc>
          <w:tcPr>
            <w:tcW w:w="3902" w:type="dxa"/>
            <w:shd w:val="clear" w:color="auto" w:fill="auto"/>
            <w:tcMar>
              <w:top w:w="100" w:type="dxa"/>
              <w:left w:w="100" w:type="dxa"/>
              <w:bottom w:w="100" w:type="dxa"/>
              <w:right w:w="100" w:type="dxa"/>
            </w:tcMar>
          </w:tcPr>
          <w:p w14:paraId="1DBAAAAB" w14:textId="77777777" w:rsidR="006B6147" w:rsidRPr="0073400D" w:rsidRDefault="006B6147" w:rsidP="00FC62BE">
            <w:pPr>
              <w:widowControl w:val="0"/>
              <w:spacing w:line="360" w:lineRule="auto"/>
              <w:rPr>
                <w:rFonts w:ascii="Times New Roman" w:hAnsi="Times New Roman"/>
              </w:rPr>
            </w:pPr>
            <w:r w:rsidRPr="0073400D">
              <w:rPr>
                <w:rFonts w:ascii="Times New Roman" w:hAnsi="Times New Roman"/>
              </w:rPr>
              <w:t>Fork - thể hiện cho trường hợp thực hiện xong một hoạt động rồi sẽ rẽ nhánh thực hiện nhiều hoạt động tiếp theo.</w:t>
            </w:r>
          </w:p>
        </w:tc>
      </w:tr>
      <w:tr w:rsidR="006B6147" w:rsidRPr="0073400D" w14:paraId="6CA5E8EA" w14:textId="77777777" w:rsidTr="00FC62BE">
        <w:trPr>
          <w:jc w:val="center"/>
        </w:trPr>
        <w:tc>
          <w:tcPr>
            <w:tcW w:w="2400" w:type="dxa"/>
            <w:shd w:val="clear" w:color="auto" w:fill="auto"/>
            <w:tcMar>
              <w:top w:w="100" w:type="dxa"/>
              <w:left w:w="100" w:type="dxa"/>
              <w:bottom w:w="100" w:type="dxa"/>
              <w:right w:w="100" w:type="dxa"/>
            </w:tcMar>
          </w:tcPr>
          <w:p w14:paraId="282DE0D4" w14:textId="77777777" w:rsidR="006B6147" w:rsidRPr="0073400D" w:rsidRDefault="006B6147" w:rsidP="00FC62BE">
            <w:pPr>
              <w:widowControl w:val="0"/>
              <w:spacing w:line="360" w:lineRule="auto"/>
              <w:rPr>
                <w:rFonts w:ascii="Times New Roman" w:hAnsi="Times New Roman"/>
              </w:rPr>
            </w:pPr>
          </w:p>
          <w:p w14:paraId="0316FA70" w14:textId="77777777" w:rsidR="006B6147" w:rsidRPr="0073400D" w:rsidRDefault="006B6147" w:rsidP="00FC62BE">
            <w:pPr>
              <w:widowControl w:val="0"/>
              <w:spacing w:line="360" w:lineRule="auto"/>
              <w:jc w:val="center"/>
              <w:rPr>
                <w:rFonts w:ascii="Times New Roman" w:hAnsi="Times New Roman"/>
              </w:rPr>
            </w:pPr>
            <w:r>
              <w:rPr>
                <w:rFonts w:ascii="Times New Roman" w:hAnsi="Times New Roman"/>
              </w:rPr>
              <w:t>6</w:t>
            </w:r>
          </w:p>
        </w:tc>
        <w:tc>
          <w:tcPr>
            <w:tcW w:w="2760" w:type="dxa"/>
            <w:shd w:val="clear" w:color="auto" w:fill="auto"/>
            <w:tcMar>
              <w:top w:w="100" w:type="dxa"/>
              <w:left w:w="100" w:type="dxa"/>
              <w:bottom w:w="100" w:type="dxa"/>
              <w:right w:w="100" w:type="dxa"/>
            </w:tcMar>
          </w:tcPr>
          <w:p w14:paraId="239250DD" w14:textId="77777777" w:rsidR="006B6147" w:rsidRPr="0073400D" w:rsidRDefault="006B6147" w:rsidP="00FC62BE">
            <w:pPr>
              <w:widowControl w:val="0"/>
              <w:spacing w:line="360" w:lineRule="auto"/>
              <w:jc w:val="center"/>
              <w:rPr>
                <w:rFonts w:ascii="Times New Roman" w:hAnsi="Times New Roman"/>
              </w:rPr>
            </w:pPr>
            <w:r w:rsidRPr="007E1B82">
              <w:rPr>
                <w:rFonts w:ascii="Times New Roman" w:hAnsi="Times New Roman"/>
                <w:noProof/>
              </w:rPr>
              <w:drawing>
                <wp:inline distT="0" distB="0" distL="0" distR="0" wp14:anchorId="1A34ECF7" wp14:editId="7B737B4C">
                  <wp:extent cx="1470787" cy="89923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70787" cy="899238"/>
                          </a:xfrm>
                          <a:prstGeom prst="rect">
                            <a:avLst/>
                          </a:prstGeom>
                        </pic:spPr>
                      </pic:pic>
                    </a:graphicData>
                  </a:graphic>
                </wp:inline>
              </w:drawing>
            </w:r>
          </w:p>
        </w:tc>
        <w:tc>
          <w:tcPr>
            <w:tcW w:w="3902" w:type="dxa"/>
            <w:shd w:val="clear" w:color="auto" w:fill="auto"/>
            <w:tcMar>
              <w:top w:w="100" w:type="dxa"/>
              <w:left w:w="100" w:type="dxa"/>
              <w:bottom w:w="100" w:type="dxa"/>
              <w:right w:w="100" w:type="dxa"/>
            </w:tcMar>
          </w:tcPr>
          <w:p w14:paraId="3F34EE47" w14:textId="77777777" w:rsidR="006B6147" w:rsidRPr="0073400D" w:rsidRDefault="006B6147" w:rsidP="00FC62BE">
            <w:pPr>
              <w:widowControl w:val="0"/>
              <w:spacing w:line="360" w:lineRule="auto"/>
              <w:rPr>
                <w:rFonts w:ascii="Times New Roman" w:hAnsi="Times New Roman"/>
              </w:rPr>
            </w:pPr>
            <w:r w:rsidRPr="0073400D">
              <w:rPr>
                <w:rFonts w:ascii="Times New Roman" w:hAnsi="Times New Roman"/>
              </w:rPr>
              <w:t xml:space="preserve">Fork - thể hiện cho trường hợp thực hiện </w:t>
            </w:r>
            <w:r>
              <w:rPr>
                <w:rFonts w:ascii="Times New Roman" w:hAnsi="Times New Roman"/>
              </w:rPr>
              <w:t>hiển thị thông báo.</w:t>
            </w:r>
          </w:p>
        </w:tc>
      </w:tr>
      <w:tr w:rsidR="006B6147" w:rsidRPr="0073400D" w14:paraId="6BBBC820" w14:textId="77777777" w:rsidTr="00FC62BE">
        <w:trPr>
          <w:jc w:val="center"/>
        </w:trPr>
        <w:tc>
          <w:tcPr>
            <w:tcW w:w="2400" w:type="dxa"/>
            <w:shd w:val="clear" w:color="auto" w:fill="auto"/>
            <w:tcMar>
              <w:top w:w="100" w:type="dxa"/>
              <w:left w:w="100" w:type="dxa"/>
              <w:bottom w:w="100" w:type="dxa"/>
              <w:right w:w="100" w:type="dxa"/>
            </w:tcMar>
          </w:tcPr>
          <w:p w14:paraId="33E55205" w14:textId="77777777" w:rsidR="006B6147" w:rsidRPr="0073400D" w:rsidRDefault="006B6147" w:rsidP="00FC62BE">
            <w:pPr>
              <w:widowControl w:val="0"/>
              <w:spacing w:line="360" w:lineRule="auto"/>
              <w:rPr>
                <w:rFonts w:ascii="Times New Roman" w:hAnsi="Times New Roman"/>
              </w:rPr>
            </w:pPr>
          </w:p>
          <w:p w14:paraId="7F884AC7" w14:textId="77777777" w:rsidR="006B6147" w:rsidRPr="0073400D" w:rsidRDefault="006B6147" w:rsidP="00FC62BE">
            <w:pPr>
              <w:widowControl w:val="0"/>
              <w:spacing w:line="360" w:lineRule="auto"/>
              <w:jc w:val="center"/>
              <w:rPr>
                <w:rFonts w:ascii="Times New Roman" w:hAnsi="Times New Roman"/>
              </w:rPr>
            </w:pPr>
            <w:r>
              <w:rPr>
                <w:rFonts w:ascii="Times New Roman" w:hAnsi="Times New Roman"/>
              </w:rPr>
              <w:t>7</w:t>
            </w:r>
          </w:p>
        </w:tc>
        <w:tc>
          <w:tcPr>
            <w:tcW w:w="2760" w:type="dxa"/>
            <w:shd w:val="clear" w:color="auto" w:fill="auto"/>
            <w:tcMar>
              <w:top w:w="100" w:type="dxa"/>
              <w:left w:w="100" w:type="dxa"/>
              <w:bottom w:w="100" w:type="dxa"/>
              <w:right w:w="100" w:type="dxa"/>
            </w:tcMar>
          </w:tcPr>
          <w:p w14:paraId="2AA9A0A4" w14:textId="77777777" w:rsidR="006B6147" w:rsidRPr="0073400D" w:rsidRDefault="006B6147" w:rsidP="00FC62BE">
            <w:pPr>
              <w:widowControl w:val="0"/>
              <w:spacing w:line="360" w:lineRule="auto"/>
              <w:jc w:val="center"/>
              <w:rPr>
                <w:rFonts w:ascii="Times New Roman" w:hAnsi="Times New Roman"/>
              </w:rPr>
            </w:pPr>
            <w:r w:rsidRPr="007E1B82">
              <w:rPr>
                <w:rFonts w:ascii="Times New Roman" w:hAnsi="Times New Roman"/>
                <w:noProof/>
              </w:rPr>
              <w:drawing>
                <wp:inline distT="0" distB="0" distL="0" distR="0" wp14:anchorId="184DFBF6" wp14:editId="02C7CED5">
                  <wp:extent cx="1135478" cy="396274"/>
                  <wp:effectExtent l="0" t="0" r="762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35478" cy="396274"/>
                          </a:xfrm>
                          <a:prstGeom prst="rect">
                            <a:avLst/>
                          </a:prstGeom>
                        </pic:spPr>
                      </pic:pic>
                    </a:graphicData>
                  </a:graphic>
                </wp:inline>
              </w:drawing>
            </w:r>
          </w:p>
        </w:tc>
        <w:tc>
          <w:tcPr>
            <w:tcW w:w="3902" w:type="dxa"/>
            <w:shd w:val="clear" w:color="auto" w:fill="auto"/>
            <w:tcMar>
              <w:top w:w="100" w:type="dxa"/>
              <w:left w:w="100" w:type="dxa"/>
              <w:bottom w:w="100" w:type="dxa"/>
              <w:right w:w="100" w:type="dxa"/>
            </w:tcMar>
          </w:tcPr>
          <w:p w14:paraId="4884803B" w14:textId="77777777" w:rsidR="006B6147" w:rsidRDefault="006B6147" w:rsidP="00FC62BE">
            <w:pPr>
              <w:widowControl w:val="0"/>
              <w:spacing w:line="360" w:lineRule="auto"/>
              <w:rPr>
                <w:rFonts w:ascii="Times New Roman" w:hAnsi="Times New Roman"/>
              </w:rPr>
            </w:pPr>
          </w:p>
          <w:p w14:paraId="1E382A4F" w14:textId="77777777" w:rsidR="006B6147" w:rsidRPr="0073400D" w:rsidRDefault="006B6147" w:rsidP="00FC62BE">
            <w:pPr>
              <w:widowControl w:val="0"/>
              <w:spacing w:line="360" w:lineRule="auto"/>
              <w:rPr>
                <w:rFonts w:ascii="Times New Roman" w:hAnsi="Times New Roman"/>
              </w:rPr>
            </w:pPr>
            <w:r w:rsidRPr="0073400D">
              <w:rPr>
                <w:rFonts w:ascii="Times New Roman" w:hAnsi="Times New Roman"/>
              </w:rPr>
              <w:t>End state - điểm kết thúc quy trình</w:t>
            </w:r>
          </w:p>
        </w:tc>
      </w:tr>
    </w:tbl>
    <w:p w14:paraId="306FD8F0" w14:textId="43868E5F" w:rsidR="006B6147" w:rsidRDefault="006B6147" w:rsidP="009134C3">
      <w:pPr>
        <w:rPr>
          <w:rFonts w:asciiTheme="minorHAnsi" w:hAnsiTheme="minorHAnsi"/>
          <w:b/>
          <w:bCs/>
        </w:rPr>
      </w:pPr>
    </w:p>
    <w:p w14:paraId="1C10BE43" w14:textId="495FCB75" w:rsidR="00ED6978" w:rsidRDefault="00ED6978" w:rsidP="009134C3">
      <w:pPr>
        <w:rPr>
          <w:rFonts w:asciiTheme="minorHAnsi" w:hAnsiTheme="minorHAnsi"/>
          <w:b/>
          <w:bCs/>
        </w:rPr>
      </w:pPr>
    </w:p>
    <w:p w14:paraId="7B0D2D67" w14:textId="4393C9D2" w:rsidR="00ED6978" w:rsidRDefault="00ED6978" w:rsidP="009134C3">
      <w:pPr>
        <w:rPr>
          <w:rFonts w:asciiTheme="minorHAnsi" w:hAnsiTheme="minorHAnsi"/>
          <w:b/>
          <w:bCs/>
        </w:rPr>
      </w:pPr>
    </w:p>
    <w:p w14:paraId="17B24B71" w14:textId="2E04F2D6" w:rsidR="00ED6978" w:rsidRDefault="00ED6978" w:rsidP="009134C3">
      <w:pPr>
        <w:rPr>
          <w:rFonts w:asciiTheme="minorHAnsi" w:hAnsiTheme="minorHAnsi"/>
          <w:b/>
          <w:bCs/>
        </w:rPr>
      </w:pPr>
    </w:p>
    <w:p w14:paraId="0EE4CBD8" w14:textId="7A6CD79C" w:rsidR="00ED6978" w:rsidRDefault="00ED6978" w:rsidP="009134C3">
      <w:pPr>
        <w:rPr>
          <w:rFonts w:asciiTheme="minorHAnsi" w:hAnsiTheme="minorHAnsi"/>
          <w:b/>
          <w:bCs/>
        </w:rPr>
      </w:pPr>
    </w:p>
    <w:p w14:paraId="3C987A14" w14:textId="4090153A" w:rsidR="00ED6978" w:rsidRDefault="00ED6978" w:rsidP="009134C3">
      <w:pPr>
        <w:rPr>
          <w:rFonts w:asciiTheme="minorHAnsi" w:hAnsiTheme="minorHAnsi"/>
          <w:b/>
          <w:bCs/>
        </w:rPr>
      </w:pPr>
    </w:p>
    <w:p w14:paraId="728B223E" w14:textId="5EAD8BFF" w:rsidR="00ED6978" w:rsidRDefault="00ED6978" w:rsidP="009134C3">
      <w:pPr>
        <w:rPr>
          <w:rFonts w:asciiTheme="minorHAnsi" w:hAnsiTheme="minorHAnsi"/>
          <w:b/>
          <w:bCs/>
        </w:rPr>
      </w:pPr>
    </w:p>
    <w:p w14:paraId="42E0AFFF" w14:textId="40CC94DD" w:rsidR="00ED6978" w:rsidRDefault="00ED6978" w:rsidP="009134C3">
      <w:pPr>
        <w:rPr>
          <w:rFonts w:asciiTheme="minorHAnsi" w:hAnsiTheme="minorHAnsi"/>
          <w:b/>
          <w:bCs/>
        </w:rPr>
      </w:pPr>
    </w:p>
    <w:p w14:paraId="0377CA37" w14:textId="259550FC" w:rsidR="00ED6978" w:rsidRDefault="00ED6978" w:rsidP="009134C3">
      <w:pPr>
        <w:rPr>
          <w:rFonts w:asciiTheme="minorHAnsi" w:hAnsiTheme="minorHAnsi"/>
          <w:b/>
          <w:bCs/>
        </w:rPr>
      </w:pPr>
    </w:p>
    <w:p w14:paraId="6C50A571" w14:textId="6CE7CE58" w:rsidR="00ED6978" w:rsidRDefault="00ED6978" w:rsidP="009134C3">
      <w:pPr>
        <w:rPr>
          <w:rFonts w:asciiTheme="minorHAnsi" w:hAnsiTheme="minorHAnsi"/>
          <w:b/>
          <w:bCs/>
        </w:rPr>
      </w:pPr>
    </w:p>
    <w:p w14:paraId="13E3EE32" w14:textId="2A35C11E" w:rsidR="00ED6978" w:rsidRDefault="00ED6978" w:rsidP="009134C3">
      <w:pPr>
        <w:rPr>
          <w:rFonts w:asciiTheme="minorHAnsi" w:hAnsiTheme="minorHAnsi"/>
          <w:b/>
          <w:bCs/>
        </w:rPr>
      </w:pPr>
    </w:p>
    <w:p w14:paraId="6B3E6447" w14:textId="5399E377" w:rsidR="00ED6978" w:rsidRDefault="00ED6978" w:rsidP="009134C3">
      <w:pPr>
        <w:rPr>
          <w:rFonts w:asciiTheme="minorHAnsi" w:hAnsiTheme="minorHAnsi"/>
          <w:b/>
          <w:bCs/>
        </w:rPr>
      </w:pPr>
    </w:p>
    <w:p w14:paraId="51B826D1" w14:textId="20B610EB" w:rsidR="00ED6978" w:rsidRDefault="00ED6978" w:rsidP="009134C3">
      <w:pPr>
        <w:rPr>
          <w:rFonts w:asciiTheme="minorHAnsi" w:hAnsiTheme="minorHAnsi"/>
          <w:b/>
          <w:bCs/>
        </w:rPr>
      </w:pPr>
    </w:p>
    <w:p w14:paraId="03B3DDEB" w14:textId="26552BFB" w:rsidR="00ED6978" w:rsidRDefault="00ED6978" w:rsidP="009134C3">
      <w:pPr>
        <w:rPr>
          <w:rFonts w:asciiTheme="minorHAnsi" w:hAnsiTheme="minorHAnsi"/>
          <w:b/>
          <w:bCs/>
        </w:rPr>
      </w:pPr>
    </w:p>
    <w:p w14:paraId="2C850B16" w14:textId="070708BD" w:rsidR="00ED6978" w:rsidRDefault="00ED6978" w:rsidP="009134C3">
      <w:pPr>
        <w:rPr>
          <w:rFonts w:asciiTheme="minorHAnsi" w:hAnsiTheme="minorHAnsi"/>
          <w:b/>
          <w:bCs/>
        </w:rPr>
      </w:pPr>
    </w:p>
    <w:p w14:paraId="33E6E18D" w14:textId="3B679C1D" w:rsidR="00ED6978" w:rsidRDefault="00ED6978" w:rsidP="009134C3">
      <w:pPr>
        <w:rPr>
          <w:rFonts w:asciiTheme="minorHAnsi" w:hAnsiTheme="minorHAnsi"/>
          <w:b/>
          <w:bCs/>
        </w:rPr>
      </w:pPr>
    </w:p>
    <w:p w14:paraId="10DCDFBA" w14:textId="047F9839" w:rsidR="00ED6978" w:rsidRDefault="00ED6978" w:rsidP="009134C3">
      <w:pPr>
        <w:rPr>
          <w:rFonts w:asciiTheme="minorHAnsi" w:hAnsiTheme="minorHAnsi"/>
          <w:b/>
          <w:bCs/>
        </w:rPr>
      </w:pPr>
    </w:p>
    <w:p w14:paraId="2DFF7848" w14:textId="3CB63720" w:rsidR="00ED6978" w:rsidRDefault="00ED6978" w:rsidP="009134C3">
      <w:pPr>
        <w:rPr>
          <w:rFonts w:asciiTheme="minorHAnsi" w:hAnsiTheme="minorHAnsi"/>
          <w:b/>
          <w:bCs/>
        </w:rPr>
      </w:pPr>
    </w:p>
    <w:p w14:paraId="356D9FB7" w14:textId="49950832" w:rsidR="00ED6978" w:rsidRDefault="00ED6978" w:rsidP="009134C3">
      <w:pPr>
        <w:rPr>
          <w:rFonts w:asciiTheme="minorHAnsi" w:hAnsiTheme="minorHAnsi"/>
          <w:b/>
          <w:bCs/>
        </w:rPr>
      </w:pPr>
    </w:p>
    <w:p w14:paraId="75684266" w14:textId="3BC833E6" w:rsidR="00ED6978" w:rsidRDefault="00ED6978" w:rsidP="009134C3">
      <w:pPr>
        <w:rPr>
          <w:rFonts w:asciiTheme="minorHAnsi" w:hAnsiTheme="minorHAnsi"/>
          <w:b/>
          <w:bCs/>
        </w:rPr>
      </w:pPr>
    </w:p>
    <w:p w14:paraId="0A7BC750" w14:textId="499A09D9" w:rsidR="00ED6978" w:rsidRDefault="00ED6978" w:rsidP="009134C3">
      <w:pPr>
        <w:rPr>
          <w:rFonts w:asciiTheme="minorHAnsi" w:hAnsiTheme="minorHAnsi"/>
          <w:b/>
          <w:bCs/>
        </w:rPr>
      </w:pPr>
    </w:p>
    <w:p w14:paraId="3578B61B" w14:textId="72EEEF57" w:rsidR="00ED6978" w:rsidRDefault="00ED6978" w:rsidP="009134C3">
      <w:pPr>
        <w:rPr>
          <w:rFonts w:asciiTheme="minorHAnsi" w:hAnsiTheme="minorHAnsi"/>
          <w:b/>
          <w:bCs/>
        </w:rPr>
      </w:pPr>
    </w:p>
    <w:p w14:paraId="5360CC06" w14:textId="437FDFEA" w:rsidR="00ED6978" w:rsidRDefault="00ED6978" w:rsidP="009134C3">
      <w:pPr>
        <w:rPr>
          <w:rFonts w:asciiTheme="minorHAnsi" w:hAnsiTheme="minorHAnsi"/>
          <w:b/>
          <w:bCs/>
        </w:rPr>
      </w:pPr>
    </w:p>
    <w:p w14:paraId="1BBDF6C4" w14:textId="61B0801D" w:rsidR="00ED6978" w:rsidRDefault="00ED6978" w:rsidP="009134C3">
      <w:pPr>
        <w:rPr>
          <w:rFonts w:asciiTheme="minorHAnsi" w:hAnsiTheme="minorHAnsi"/>
          <w:b/>
          <w:bCs/>
        </w:rPr>
      </w:pPr>
    </w:p>
    <w:p w14:paraId="4B2FBA3E" w14:textId="0108B0F9" w:rsidR="00ED6978" w:rsidRDefault="00ED6978" w:rsidP="009134C3">
      <w:pPr>
        <w:rPr>
          <w:rFonts w:asciiTheme="minorHAnsi" w:hAnsiTheme="minorHAnsi"/>
          <w:b/>
          <w:bCs/>
        </w:rPr>
      </w:pPr>
    </w:p>
    <w:p w14:paraId="4579E8C5" w14:textId="70E39CC4" w:rsidR="00ED6978" w:rsidRDefault="00ED6978" w:rsidP="009134C3">
      <w:pPr>
        <w:rPr>
          <w:rFonts w:asciiTheme="minorHAnsi" w:hAnsiTheme="minorHAnsi"/>
          <w:b/>
          <w:bCs/>
        </w:rPr>
      </w:pPr>
    </w:p>
    <w:p w14:paraId="6701F048" w14:textId="506BD558" w:rsidR="00ED6978" w:rsidRDefault="00ED6978" w:rsidP="009134C3">
      <w:pPr>
        <w:rPr>
          <w:rFonts w:asciiTheme="minorHAnsi" w:hAnsiTheme="minorHAnsi"/>
          <w:b/>
          <w:bCs/>
        </w:rPr>
      </w:pPr>
    </w:p>
    <w:p w14:paraId="53E46CFB" w14:textId="7D35B51E" w:rsidR="00ED6978" w:rsidRDefault="00ED6978" w:rsidP="009134C3">
      <w:pPr>
        <w:rPr>
          <w:rFonts w:asciiTheme="minorHAnsi" w:hAnsiTheme="minorHAnsi"/>
          <w:b/>
          <w:bCs/>
        </w:rPr>
      </w:pPr>
    </w:p>
    <w:p w14:paraId="10723B3C" w14:textId="09571FAD" w:rsidR="00ED6978" w:rsidRDefault="00ED6978" w:rsidP="009134C3">
      <w:pPr>
        <w:rPr>
          <w:rFonts w:asciiTheme="minorHAnsi" w:hAnsiTheme="minorHAnsi"/>
          <w:b/>
          <w:bCs/>
        </w:rPr>
      </w:pPr>
    </w:p>
    <w:p w14:paraId="6E66F022" w14:textId="77777777" w:rsidR="00ED6978" w:rsidRPr="006B6147" w:rsidRDefault="00ED6978" w:rsidP="009134C3">
      <w:pPr>
        <w:rPr>
          <w:rFonts w:asciiTheme="minorHAnsi" w:hAnsiTheme="minorHAnsi"/>
          <w:b/>
          <w:bCs/>
        </w:rPr>
      </w:pPr>
    </w:p>
    <w:p w14:paraId="22446EA8" w14:textId="21F83BCC" w:rsidR="00ED3910" w:rsidRPr="00B16AC2" w:rsidRDefault="00ED6978" w:rsidP="00ED6978">
      <w:pPr>
        <w:pStyle w:val="ListParagraph"/>
        <w:numPr>
          <w:ilvl w:val="2"/>
          <w:numId w:val="12"/>
        </w:numPr>
        <w:rPr>
          <w:rFonts w:ascii="Times New Roman" w:hAnsi="Times New Roman"/>
          <w:b/>
          <w:bCs/>
        </w:rPr>
      </w:pPr>
      <w:r w:rsidRPr="00B16AC2">
        <w:rPr>
          <w:rFonts w:ascii="Times New Roman" w:hAnsi="Times New Roman"/>
          <w:b/>
          <w:bCs/>
        </w:rPr>
        <w:lastRenderedPageBreak/>
        <w:t>Mô hình chức năng Sever</w:t>
      </w:r>
    </w:p>
    <w:p w14:paraId="79433293" w14:textId="77777777" w:rsidR="00ED6978" w:rsidRPr="00ED6978" w:rsidRDefault="00ED6978" w:rsidP="00ED6978">
      <w:pPr>
        <w:rPr>
          <w:rFonts w:ascii="Times New Roman" w:hAnsi="Times New Roman"/>
          <w:b/>
          <w:bCs/>
          <w:i/>
          <w:iCs/>
        </w:rPr>
      </w:pPr>
    </w:p>
    <w:p w14:paraId="52A40B65" w14:textId="3757A8D2" w:rsidR="00A4580D" w:rsidRPr="00ED6978" w:rsidRDefault="000750E5" w:rsidP="00EE2611">
      <w:pPr>
        <w:pStyle w:val="ListParagraph"/>
        <w:numPr>
          <w:ilvl w:val="3"/>
          <w:numId w:val="12"/>
        </w:numPr>
        <w:rPr>
          <w:rFonts w:ascii="Times New Roman" w:hAnsi="Times New Roman"/>
          <w:b/>
          <w:bCs/>
          <w:i/>
          <w:iCs/>
          <w:sz w:val="24"/>
        </w:rPr>
      </w:pPr>
      <w:r w:rsidRPr="00ED6978">
        <w:rPr>
          <w:rFonts w:ascii="Times New Roman" w:hAnsi="Times New Roman"/>
          <w:b/>
          <w:bCs/>
          <w:i/>
          <w:iCs/>
          <w:sz w:val="24"/>
        </w:rPr>
        <w:t xml:space="preserve"> </w:t>
      </w:r>
      <w:r w:rsidR="00A4580D" w:rsidRPr="00ED6978">
        <w:rPr>
          <w:rFonts w:ascii="Times New Roman" w:hAnsi="Times New Roman"/>
          <w:b/>
          <w:bCs/>
          <w:i/>
          <w:iCs/>
          <w:sz w:val="24"/>
        </w:rPr>
        <w:t xml:space="preserve">Chức năng đăng nhập </w:t>
      </w:r>
    </w:p>
    <w:p w14:paraId="7A56009F" w14:textId="77777777" w:rsidR="00A4580D" w:rsidRDefault="00A4580D" w:rsidP="00A4580D">
      <w:pPr>
        <w:rPr>
          <w:rFonts w:ascii="Times New Roman" w:hAnsi="Times New Roman"/>
          <w:b/>
          <w:bCs/>
          <w:i/>
          <w:iCs/>
        </w:rPr>
      </w:pPr>
    </w:p>
    <w:p w14:paraId="5062D949" w14:textId="77777777" w:rsidR="00A4580D" w:rsidRDefault="00A4580D" w:rsidP="00A4580D">
      <w:pPr>
        <w:rPr>
          <w:rFonts w:ascii="Times New Roman" w:hAnsi="Times New Roman"/>
          <w:b/>
          <w:bCs/>
          <w:i/>
          <w:iCs/>
          <w:color w:val="FF0000"/>
          <w:sz w:val="40"/>
          <w:szCs w:val="40"/>
        </w:rPr>
      </w:pPr>
    </w:p>
    <w:p w14:paraId="7B36935E" w14:textId="77777777" w:rsidR="00A4580D" w:rsidRDefault="00A4580D" w:rsidP="00A4580D">
      <w:pPr>
        <w:rPr>
          <w:rFonts w:ascii="Times New Roman" w:hAnsi="Times New Roman"/>
          <w:b/>
          <w:bCs/>
          <w:i/>
          <w:iCs/>
          <w:color w:val="FF0000"/>
          <w:sz w:val="40"/>
          <w:szCs w:val="40"/>
        </w:rPr>
      </w:pPr>
      <w:r w:rsidRPr="00E85FA1">
        <w:rPr>
          <w:rFonts w:ascii="Times New Roman" w:hAnsi="Times New Roman"/>
          <w:b/>
          <w:bCs/>
          <w:i/>
          <w:iCs/>
          <w:noProof/>
          <w:color w:val="FF0000"/>
          <w:sz w:val="40"/>
          <w:szCs w:val="40"/>
        </w:rPr>
        <w:drawing>
          <wp:inline distT="0" distB="0" distL="0" distR="0" wp14:anchorId="747000B8" wp14:editId="07D8784D">
            <wp:extent cx="6327140" cy="36626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27140" cy="3662680"/>
                    </a:xfrm>
                    <a:prstGeom prst="rect">
                      <a:avLst/>
                    </a:prstGeom>
                  </pic:spPr>
                </pic:pic>
              </a:graphicData>
            </a:graphic>
          </wp:inline>
        </w:drawing>
      </w:r>
    </w:p>
    <w:p w14:paraId="77C072C8" w14:textId="77777777" w:rsidR="00A4580D" w:rsidRDefault="00A4580D" w:rsidP="00A4580D">
      <w:pPr>
        <w:rPr>
          <w:rFonts w:ascii="Times New Roman" w:hAnsi="Times New Roman"/>
          <w:b/>
          <w:bCs/>
          <w:i/>
          <w:iCs/>
          <w:color w:val="FF0000"/>
          <w:sz w:val="40"/>
          <w:szCs w:val="40"/>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A4580D" w:rsidRPr="0073400D" w14:paraId="2393856C" w14:textId="77777777" w:rsidTr="00FC62BE">
        <w:trPr>
          <w:jc w:val="center"/>
        </w:trPr>
        <w:tc>
          <w:tcPr>
            <w:tcW w:w="4531" w:type="dxa"/>
            <w:shd w:val="clear" w:color="auto" w:fill="auto"/>
            <w:tcMar>
              <w:top w:w="100" w:type="dxa"/>
              <w:left w:w="100" w:type="dxa"/>
              <w:bottom w:w="100" w:type="dxa"/>
              <w:right w:w="100" w:type="dxa"/>
            </w:tcMar>
          </w:tcPr>
          <w:p w14:paraId="2D0069C1"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03E5D7C6" w14:textId="77777777" w:rsidR="00A4580D" w:rsidRPr="00981CE8" w:rsidRDefault="00A4580D" w:rsidP="00FC62BE">
            <w:pPr>
              <w:widowControl w:val="0"/>
              <w:spacing w:line="360" w:lineRule="auto"/>
              <w:rPr>
                <w:rFonts w:ascii="Times New Roman" w:hAnsi="Times New Roman"/>
                <w:b/>
              </w:rPr>
            </w:pPr>
            <w:r>
              <w:rPr>
                <w:rFonts w:ascii="Times New Roman" w:hAnsi="Times New Roman"/>
                <w:b/>
              </w:rPr>
              <w:t>Đăng nhập</w:t>
            </w:r>
          </w:p>
        </w:tc>
      </w:tr>
      <w:tr w:rsidR="00A4580D" w:rsidRPr="0073400D" w14:paraId="6839ED70" w14:textId="77777777" w:rsidTr="00FC62BE">
        <w:trPr>
          <w:jc w:val="center"/>
        </w:trPr>
        <w:tc>
          <w:tcPr>
            <w:tcW w:w="4531" w:type="dxa"/>
            <w:shd w:val="clear" w:color="auto" w:fill="auto"/>
            <w:tcMar>
              <w:top w:w="100" w:type="dxa"/>
              <w:left w:w="100" w:type="dxa"/>
              <w:bottom w:w="100" w:type="dxa"/>
              <w:right w:w="100" w:type="dxa"/>
            </w:tcMar>
          </w:tcPr>
          <w:p w14:paraId="6D724671"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54053E75" w14:textId="77777777" w:rsidR="00A4580D" w:rsidRPr="0073400D" w:rsidRDefault="00A4580D" w:rsidP="00FC62BE">
            <w:pPr>
              <w:widowControl w:val="0"/>
              <w:spacing w:line="360" w:lineRule="auto"/>
              <w:rPr>
                <w:rFonts w:ascii="Times New Roman" w:hAnsi="Times New Roman"/>
              </w:rPr>
            </w:pPr>
            <w:r w:rsidRPr="0073400D">
              <w:rPr>
                <w:rFonts w:ascii="Times New Roman" w:hAnsi="Times New Roman"/>
              </w:rPr>
              <w:t xml:space="preserve">- </w:t>
            </w:r>
            <w:r>
              <w:rPr>
                <w:rFonts w:ascii="Times New Roman" w:hAnsi="Times New Roman"/>
              </w:rPr>
              <w:t>Cho phép người dùng có thể đăng nhập vào mua hàng</w:t>
            </w:r>
          </w:p>
        </w:tc>
      </w:tr>
      <w:tr w:rsidR="00A4580D" w:rsidRPr="0073400D" w14:paraId="73E37388" w14:textId="77777777" w:rsidTr="00FC62BE">
        <w:trPr>
          <w:jc w:val="center"/>
        </w:trPr>
        <w:tc>
          <w:tcPr>
            <w:tcW w:w="4531" w:type="dxa"/>
            <w:shd w:val="clear" w:color="auto" w:fill="auto"/>
            <w:tcMar>
              <w:top w:w="100" w:type="dxa"/>
              <w:left w:w="100" w:type="dxa"/>
              <w:bottom w:w="100" w:type="dxa"/>
              <w:right w:w="100" w:type="dxa"/>
            </w:tcMar>
          </w:tcPr>
          <w:p w14:paraId="1156C0D9" w14:textId="77777777" w:rsidR="00A4580D" w:rsidRPr="0073400D" w:rsidRDefault="00A4580D" w:rsidP="00FC62BE">
            <w:pPr>
              <w:widowControl w:val="0"/>
              <w:spacing w:line="360" w:lineRule="auto"/>
              <w:rPr>
                <w:rFonts w:ascii="Times New Roman" w:hAnsi="Times New Roman"/>
                <w:b/>
              </w:rPr>
            </w:pPr>
          </w:p>
          <w:p w14:paraId="48311288" w14:textId="77777777" w:rsidR="00A4580D" w:rsidRPr="0073400D" w:rsidRDefault="00A4580D" w:rsidP="00FC62BE">
            <w:pPr>
              <w:widowControl w:val="0"/>
              <w:spacing w:line="360" w:lineRule="auto"/>
              <w:rPr>
                <w:rFonts w:ascii="Times New Roman" w:hAnsi="Times New Roman"/>
                <w:b/>
              </w:rPr>
            </w:pPr>
          </w:p>
          <w:p w14:paraId="1DA0D31C"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Mô tả</w:t>
            </w:r>
          </w:p>
        </w:tc>
        <w:tc>
          <w:tcPr>
            <w:tcW w:w="4531" w:type="dxa"/>
            <w:shd w:val="clear" w:color="auto" w:fill="auto"/>
            <w:tcMar>
              <w:top w:w="100" w:type="dxa"/>
              <w:left w:w="100" w:type="dxa"/>
              <w:bottom w:w="100" w:type="dxa"/>
              <w:right w:w="100" w:type="dxa"/>
            </w:tcMar>
          </w:tcPr>
          <w:p w14:paraId="3DCF9BA2" w14:textId="77777777" w:rsidR="00A4580D" w:rsidRPr="00DC5DB7" w:rsidRDefault="00A4580D" w:rsidP="00FC62BE">
            <w:pPr>
              <w:widowControl w:val="0"/>
              <w:spacing w:line="360" w:lineRule="auto"/>
              <w:jc w:val="both"/>
              <w:rPr>
                <w:rFonts w:ascii="Times New Roman" w:hAnsi="Times New Roman"/>
                <w:lang w:val="vi-VN"/>
              </w:rPr>
            </w:pPr>
            <w:r>
              <w:rPr>
                <w:rFonts w:ascii="Times New Roman" w:hAnsi="Times New Roman"/>
              </w:rPr>
              <w:t>- Đầu tiên Admin sẽ truy cập trang Web quản trị trên trình duyệt. Sau đó bấm đăng nhập.</w:t>
            </w:r>
          </w:p>
          <w:p w14:paraId="6092741C" w14:textId="77777777" w:rsidR="00A4580D" w:rsidRDefault="00A4580D" w:rsidP="00FC62BE">
            <w:pPr>
              <w:widowControl w:val="0"/>
              <w:spacing w:line="360" w:lineRule="auto"/>
              <w:jc w:val="both"/>
              <w:rPr>
                <w:rFonts w:ascii="Times New Roman" w:hAnsi="Times New Roman"/>
                <w:lang w:val="vi-VN"/>
              </w:rPr>
            </w:pPr>
            <w:r>
              <w:rPr>
                <w:rFonts w:ascii="Times New Roman" w:hAnsi="Times New Roman"/>
                <w:lang w:val="vi-VN"/>
              </w:rPr>
              <w:t>-</w:t>
            </w:r>
            <w:r>
              <w:rPr>
                <w:rFonts w:ascii="Times New Roman" w:hAnsi="Times New Roman"/>
              </w:rPr>
              <w:t xml:space="preserve"> Admin điền thông tin tài khoản : email và mật khẩu</w:t>
            </w:r>
          </w:p>
          <w:p w14:paraId="6D7D4357" w14:textId="77777777" w:rsidR="00A4580D" w:rsidRDefault="00A4580D" w:rsidP="00FC62BE">
            <w:pPr>
              <w:widowControl w:val="0"/>
              <w:spacing w:line="360" w:lineRule="auto"/>
              <w:jc w:val="both"/>
              <w:rPr>
                <w:rFonts w:ascii="Times New Roman" w:hAnsi="Times New Roman"/>
              </w:rPr>
            </w:pPr>
            <w:r>
              <w:rPr>
                <w:rFonts w:ascii="Times New Roman" w:hAnsi="Times New Roman"/>
                <w:lang w:val="vi-VN"/>
              </w:rPr>
              <w:lastRenderedPageBreak/>
              <w:t xml:space="preserve">- </w:t>
            </w:r>
            <w:r>
              <w:rPr>
                <w:rFonts w:ascii="Times New Roman" w:hAnsi="Times New Roman"/>
              </w:rPr>
              <w:t>Trong trường hợp Admin điền sai thông tin tài khoản Quản trị sẽ yêu cầu đăng nhập lại</w:t>
            </w:r>
          </w:p>
          <w:p w14:paraId="798D5364" w14:textId="77777777" w:rsidR="00A4580D" w:rsidRDefault="00A4580D" w:rsidP="00FC62BE">
            <w:pPr>
              <w:widowControl w:val="0"/>
              <w:spacing w:line="360" w:lineRule="auto"/>
              <w:jc w:val="both"/>
              <w:rPr>
                <w:rFonts w:ascii="Times New Roman" w:hAnsi="Times New Roman"/>
              </w:rPr>
            </w:pPr>
            <w:r>
              <w:rPr>
                <w:rFonts w:ascii="Times New Roman" w:hAnsi="Times New Roman"/>
              </w:rPr>
              <w:t xml:space="preserve">- Nếu Admin đăng nhập tài khoản hợp lệ ứng dụng sẽ thông báo đăng nhập thành công </w:t>
            </w:r>
          </w:p>
          <w:p w14:paraId="3DC52E05" w14:textId="77777777" w:rsidR="00A4580D" w:rsidRDefault="00A4580D" w:rsidP="00FC62BE">
            <w:pPr>
              <w:widowControl w:val="0"/>
              <w:spacing w:line="360" w:lineRule="auto"/>
              <w:jc w:val="both"/>
              <w:rPr>
                <w:rFonts w:ascii="Times New Roman" w:hAnsi="Times New Roman"/>
                <w:lang w:val="vi-VN"/>
              </w:rPr>
            </w:pPr>
            <w:r>
              <w:rPr>
                <w:rFonts w:ascii="Times New Roman" w:hAnsi="Times New Roman"/>
              </w:rPr>
              <w:t>- Từ đây Admin có thể vào trang quản trị để quản lí dữ liệu.</w:t>
            </w:r>
          </w:p>
          <w:p w14:paraId="5083580C" w14:textId="77777777" w:rsidR="00A4580D" w:rsidRPr="00FE0670" w:rsidRDefault="00A4580D" w:rsidP="00FC62BE">
            <w:pPr>
              <w:widowControl w:val="0"/>
              <w:spacing w:line="360" w:lineRule="auto"/>
              <w:rPr>
                <w:rFonts w:ascii="Times New Roman" w:hAnsi="Times New Roman"/>
                <w:lang w:val="vi-VN"/>
              </w:rPr>
            </w:pPr>
          </w:p>
          <w:p w14:paraId="59D5A338" w14:textId="77777777" w:rsidR="00A4580D" w:rsidRPr="0073400D" w:rsidRDefault="00A4580D" w:rsidP="00FC62BE">
            <w:pPr>
              <w:widowControl w:val="0"/>
              <w:spacing w:line="360" w:lineRule="auto"/>
              <w:rPr>
                <w:rFonts w:ascii="Times New Roman" w:hAnsi="Times New Roman"/>
              </w:rPr>
            </w:pPr>
          </w:p>
        </w:tc>
      </w:tr>
    </w:tbl>
    <w:p w14:paraId="77D42097" w14:textId="77777777" w:rsidR="00A4580D" w:rsidRDefault="00A4580D" w:rsidP="00A4580D">
      <w:pPr>
        <w:rPr>
          <w:rFonts w:ascii="Times New Roman" w:hAnsi="Times New Roman"/>
          <w:b/>
          <w:bCs/>
          <w:i/>
          <w:iCs/>
          <w:color w:val="FF0000"/>
          <w:sz w:val="40"/>
          <w:szCs w:val="40"/>
        </w:rPr>
      </w:pPr>
    </w:p>
    <w:p w14:paraId="1FF3282F" w14:textId="77777777" w:rsidR="00A4580D" w:rsidRDefault="00A4580D" w:rsidP="00A4580D">
      <w:pPr>
        <w:rPr>
          <w:rFonts w:ascii="Times New Roman" w:hAnsi="Times New Roman"/>
          <w:b/>
          <w:bCs/>
          <w:i/>
          <w:iCs/>
          <w:color w:val="FF0000"/>
          <w:sz w:val="40"/>
          <w:szCs w:val="40"/>
        </w:rPr>
      </w:pPr>
    </w:p>
    <w:p w14:paraId="4E595922" w14:textId="77777777" w:rsidR="00A4580D" w:rsidRDefault="00A4580D" w:rsidP="00A4580D">
      <w:pPr>
        <w:rPr>
          <w:rFonts w:ascii="Times New Roman" w:hAnsi="Times New Roman"/>
          <w:b/>
          <w:bCs/>
          <w:i/>
          <w:iCs/>
          <w:color w:val="FF0000"/>
          <w:sz w:val="40"/>
          <w:szCs w:val="40"/>
        </w:rPr>
      </w:pPr>
    </w:p>
    <w:p w14:paraId="54BD40D2" w14:textId="77777777" w:rsidR="00A4580D" w:rsidRDefault="00A4580D" w:rsidP="00A4580D">
      <w:pPr>
        <w:rPr>
          <w:rFonts w:ascii="Times New Roman" w:hAnsi="Times New Roman"/>
          <w:b/>
          <w:bCs/>
          <w:i/>
          <w:iCs/>
          <w:color w:val="FF0000"/>
          <w:sz w:val="40"/>
          <w:szCs w:val="40"/>
        </w:rPr>
      </w:pPr>
    </w:p>
    <w:p w14:paraId="7B6C9F76" w14:textId="77777777" w:rsidR="00A4580D" w:rsidRDefault="00A4580D" w:rsidP="00A4580D">
      <w:pPr>
        <w:rPr>
          <w:rFonts w:ascii="Times New Roman" w:hAnsi="Times New Roman"/>
          <w:b/>
          <w:bCs/>
          <w:i/>
          <w:iCs/>
          <w:color w:val="FF0000"/>
          <w:sz w:val="40"/>
          <w:szCs w:val="40"/>
        </w:rPr>
      </w:pPr>
    </w:p>
    <w:p w14:paraId="112E76A5" w14:textId="77777777" w:rsidR="00A4580D" w:rsidRDefault="00A4580D" w:rsidP="00A4580D">
      <w:pPr>
        <w:rPr>
          <w:rFonts w:ascii="Times New Roman" w:hAnsi="Times New Roman"/>
          <w:b/>
          <w:bCs/>
          <w:i/>
          <w:iCs/>
          <w:color w:val="FF0000"/>
          <w:sz w:val="40"/>
          <w:szCs w:val="40"/>
        </w:rPr>
      </w:pPr>
    </w:p>
    <w:p w14:paraId="3E8A4653" w14:textId="77777777" w:rsidR="00A4580D" w:rsidRDefault="00A4580D" w:rsidP="00A4580D">
      <w:pPr>
        <w:rPr>
          <w:rFonts w:ascii="Times New Roman" w:hAnsi="Times New Roman"/>
          <w:b/>
          <w:bCs/>
          <w:i/>
          <w:iCs/>
          <w:color w:val="FF0000"/>
          <w:sz w:val="40"/>
          <w:szCs w:val="40"/>
        </w:rPr>
      </w:pPr>
    </w:p>
    <w:p w14:paraId="59B8A256" w14:textId="77777777" w:rsidR="00A4580D" w:rsidRDefault="00A4580D" w:rsidP="00A4580D">
      <w:pPr>
        <w:rPr>
          <w:rFonts w:ascii="Times New Roman" w:hAnsi="Times New Roman"/>
          <w:b/>
          <w:bCs/>
          <w:i/>
          <w:iCs/>
          <w:color w:val="FF0000"/>
          <w:sz w:val="40"/>
          <w:szCs w:val="40"/>
        </w:rPr>
      </w:pPr>
    </w:p>
    <w:p w14:paraId="1B38A253" w14:textId="77777777" w:rsidR="00A4580D" w:rsidRDefault="00A4580D" w:rsidP="00A4580D">
      <w:pPr>
        <w:rPr>
          <w:rFonts w:ascii="Times New Roman" w:hAnsi="Times New Roman"/>
          <w:b/>
          <w:bCs/>
          <w:i/>
          <w:iCs/>
          <w:color w:val="FF0000"/>
          <w:sz w:val="40"/>
          <w:szCs w:val="40"/>
        </w:rPr>
      </w:pPr>
    </w:p>
    <w:p w14:paraId="66B7FEE6" w14:textId="77777777" w:rsidR="00A4580D" w:rsidRDefault="00A4580D" w:rsidP="00A4580D">
      <w:pPr>
        <w:rPr>
          <w:rFonts w:ascii="Times New Roman" w:hAnsi="Times New Roman"/>
          <w:b/>
          <w:bCs/>
          <w:i/>
          <w:iCs/>
          <w:color w:val="FF0000"/>
          <w:sz w:val="40"/>
          <w:szCs w:val="40"/>
        </w:rPr>
      </w:pPr>
    </w:p>
    <w:p w14:paraId="3BBAB8F6" w14:textId="6641F388" w:rsidR="00A4580D" w:rsidRDefault="00A4580D" w:rsidP="00A4580D">
      <w:pPr>
        <w:rPr>
          <w:rFonts w:ascii="Times New Roman" w:hAnsi="Times New Roman"/>
          <w:b/>
          <w:bCs/>
          <w:i/>
          <w:iCs/>
          <w:color w:val="FF0000"/>
          <w:sz w:val="40"/>
          <w:szCs w:val="40"/>
        </w:rPr>
      </w:pPr>
    </w:p>
    <w:p w14:paraId="0B2898CD" w14:textId="2F7AB5A2" w:rsidR="00ED6978" w:rsidRDefault="00ED6978" w:rsidP="00A4580D">
      <w:pPr>
        <w:rPr>
          <w:rFonts w:ascii="Times New Roman" w:hAnsi="Times New Roman"/>
          <w:b/>
          <w:bCs/>
          <w:i/>
          <w:iCs/>
          <w:color w:val="FF0000"/>
          <w:sz w:val="40"/>
          <w:szCs w:val="40"/>
        </w:rPr>
      </w:pPr>
    </w:p>
    <w:p w14:paraId="1196D46E" w14:textId="77777777" w:rsidR="00ED6978" w:rsidRDefault="00ED6978" w:rsidP="00A4580D">
      <w:pPr>
        <w:rPr>
          <w:rFonts w:ascii="Times New Roman" w:hAnsi="Times New Roman"/>
          <w:b/>
          <w:bCs/>
          <w:i/>
          <w:iCs/>
          <w:color w:val="FF0000"/>
          <w:sz w:val="40"/>
          <w:szCs w:val="40"/>
        </w:rPr>
      </w:pPr>
    </w:p>
    <w:p w14:paraId="0556956E" w14:textId="77777777" w:rsidR="00A4580D" w:rsidRDefault="00A4580D" w:rsidP="00A4580D">
      <w:pPr>
        <w:rPr>
          <w:rFonts w:ascii="Times New Roman" w:hAnsi="Times New Roman"/>
          <w:b/>
          <w:bCs/>
          <w:i/>
          <w:iCs/>
          <w:color w:val="FF0000"/>
          <w:sz w:val="40"/>
          <w:szCs w:val="40"/>
        </w:rPr>
      </w:pPr>
    </w:p>
    <w:p w14:paraId="65AF4B31" w14:textId="3C6B9EDD" w:rsidR="00A4580D" w:rsidRDefault="00A4580D" w:rsidP="00A4580D">
      <w:pPr>
        <w:rPr>
          <w:rFonts w:ascii="Times New Roman" w:hAnsi="Times New Roman"/>
          <w:b/>
          <w:bCs/>
          <w:i/>
          <w:iCs/>
        </w:rPr>
      </w:pPr>
    </w:p>
    <w:p w14:paraId="07BA46FA" w14:textId="10418B43" w:rsidR="00A4580D" w:rsidRDefault="00A4580D" w:rsidP="00A4580D">
      <w:pPr>
        <w:rPr>
          <w:rFonts w:ascii="Times New Roman" w:hAnsi="Times New Roman"/>
          <w:b/>
          <w:bCs/>
          <w:i/>
          <w:iCs/>
        </w:rPr>
      </w:pPr>
    </w:p>
    <w:p w14:paraId="3D8843C9" w14:textId="2F9D4392" w:rsidR="00A4580D" w:rsidRDefault="00A4580D" w:rsidP="00A4580D">
      <w:pPr>
        <w:rPr>
          <w:rFonts w:ascii="Times New Roman" w:hAnsi="Times New Roman"/>
          <w:b/>
          <w:bCs/>
          <w:i/>
          <w:iCs/>
        </w:rPr>
      </w:pPr>
    </w:p>
    <w:p w14:paraId="3F3611CE" w14:textId="77777777" w:rsidR="00A4580D" w:rsidRDefault="00A4580D" w:rsidP="00A4580D">
      <w:pPr>
        <w:rPr>
          <w:rFonts w:ascii="Times New Roman" w:hAnsi="Times New Roman"/>
          <w:b/>
          <w:bCs/>
          <w:i/>
          <w:iCs/>
        </w:rPr>
      </w:pPr>
    </w:p>
    <w:p w14:paraId="10E4736A" w14:textId="634A820A" w:rsidR="00A4580D" w:rsidRPr="00ED6978" w:rsidRDefault="00A4580D" w:rsidP="00EE2611">
      <w:pPr>
        <w:pStyle w:val="ListParagraph"/>
        <w:numPr>
          <w:ilvl w:val="3"/>
          <w:numId w:val="12"/>
        </w:numPr>
        <w:rPr>
          <w:rFonts w:ascii="Times New Roman" w:hAnsi="Times New Roman"/>
          <w:b/>
          <w:bCs/>
          <w:i/>
          <w:iCs/>
          <w:sz w:val="24"/>
        </w:rPr>
      </w:pPr>
      <w:r w:rsidRPr="00ED6978">
        <w:rPr>
          <w:rFonts w:ascii="Times New Roman" w:hAnsi="Times New Roman"/>
          <w:b/>
          <w:bCs/>
          <w:i/>
          <w:iCs/>
          <w:sz w:val="24"/>
        </w:rPr>
        <w:lastRenderedPageBreak/>
        <w:t xml:space="preserve"> Chức năng giao diện Trang chủ </w:t>
      </w:r>
    </w:p>
    <w:p w14:paraId="272C7077" w14:textId="77777777" w:rsidR="00A4580D" w:rsidRDefault="00A4580D" w:rsidP="00A4580D">
      <w:pPr>
        <w:rPr>
          <w:rFonts w:ascii="Times New Roman" w:hAnsi="Times New Roman"/>
          <w:b/>
          <w:bCs/>
          <w:i/>
          <w:iCs/>
        </w:rPr>
      </w:pPr>
    </w:p>
    <w:p w14:paraId="6EE35F97" w14:textId="77777777" w:rsidR="00A4580D" w:rsidRDefault="00A4580D" w:rsidP="00A4580D">
      <w:pPr>
        <w:rPr>
          <w:rFonts w:ascii="Times New Roman" w:hAnsi="Times New Roman"/>
          <w:b/>
          <w:bCs/>
          <w:i/>
          <w:iCs/>
          <w:color w:val="FF0000"/>
          <w:sz w:val="40"/>
          <w:szCs w:val="40"/>
        </w:rPr>
      </w:pPr>
    </w:p>
    <w:p w14:paraId="23D7264F" w14:textId="77777777" w:rsidR="00A4580D" w:rsidRDefault="00A4580D" w:rsidP="00A4580D">
      <w:pPr>
        <w:rPr>
          <w:rFonts w:ascii="Times New Roman" w:hAnsi="Times New Roman"/>
          <w:b/>
          <w:bCs/>
          <w:i/>
          <w:iCs/>
          <w:color w:val="FF0000"/>
          <w:sz w:val="40"/>
          <w:szCs w:val="40"/>
        </w:rPr>
      </w:pPr>
      <w:r w:rsidRPr="00ED7D43">
        <w:rPr>
          <w:rFonts w:ascii="Times New Roman" w:hAnsi="Times New Roman"/>
          <w:b/>
          <w:bCs/>
          <w:i/>
          <w:iCs/>
          <w:noProof/>
          <w:color w:val="FF0000"/>
          <w:sz w:val="40"/>
          <w:szCs w:val="40"/>
        </w:rPr>
        <w:drawing>
          <wp:inline distT="0" distB="0" distL="0" distR="0" wp14:anchorId="168BD35A" wp14:editId="0D37F213">
            <wp:extent cx="6327140" cy="36023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27140" cy="3602355"/>
                    </a:xfrm>
                    <a:prstGeom prst="rect">
                      <a:avLst/>
                    </a:prstGeom>
                  </pic:spPr>
                </pic:pic>
              </a:graphicData>
            </a:graphic>
          </wp:inline>
        </w:drawing>
      </w:r>
    </w:p>
    <w:p w14:paraId="0FE56152" w14:textId="77777777" w:rsidR="00A4580D" w:rsidRDefault="00A4580D" w:rsidP="00A4580D">
      <w:pPr>
        <w:rPr>
          <w:rFonts w:ascii="Times New Roman" w:hAnsi="Times New Roman"/>
          <w:b/>
          <w:bCs/>
          <w:i/>
          <w:iCs/>
          <w:color w:val="FF0000"/>
          <w:sz w:val="40"/>
          <w:szCs w:val="40"/>
        </w:rPr>
      </w:pPr>
    </w:p>
    <w:p w14:paraId="6DD3383D" w14:textId="77777777" w:rsidR="00A4580D" w:rsidRDefault="00A4580D" w:rsidP="00A4580D">
      <w:pPr>
        <w:rPr>
          <w:rFonts w:ascii="Times New Roman" w:hAnsi="Times New Roman"/>
          <w:b/>
          <w:bCs/>
          <w:i/>
          <w:iCs/>
          <w:color w:val="FF0000"/>
          <w:sz w:val="40"/>
          <w:szCs w:val="40"/>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A4580D" w:rsidRPr="0073400D" w14:paraId="5DD4E953" w14:textId="77777777" w:rsidTr="00FC62BE">
        <w:trPr>
          <w:jc w:val="center"/>
        </w:trPr>
        <w:tc>
          <w:tcPr>
            <w:tcW w:w="4531" w:type="dxa"/>
            <w:shd w:val="clear" w:color="auto" w:fill="auto"/>
            <w:tcMar>
              <w:top w:w="100" w:type="dxa"/>
              <w:left w:w="100" w:type="dxa"/>
              <w:bottom w:w="100" w:type="dxa"/>
              <w:right w:w="100" w:type="dxa"/>
            </w:tcMar>
          </w:tcPr>
          <w:p w14:paraId="5B2177DE"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2E00554B" w14:textId="77777777" w:rsidR="00A4580D" w:rsidRPr="00F85A09" w:rsidRDefault="00A4580D" w:rsidP="00FC62BE">
            <w:pPr>
              <w:widowControl w:val="0"/>
              <w:spacing w:line="360" w:lineRule="auto"/>
              <w:rPr>
                <w:rFonts w:ascii="Times New Roman" w:hAnsi="Times New Roman"/>
                <w:b/>
                <w:lang w:val="vi-VN"/>
              </w:rPr>
            </w:pPr>
            <w:r>
              <w:rPr>
                <w:rFonts w:ascii="Times New Roman" w:hAnsi="Times New Roman"/>
                <w:b/>
                <w:lang w:val="vi-VN"/>
              </w:rPr>
              <w:t>Trang chủ</w:t>
            </w:r>
          </w:p>
        </w:tc>
      </w:tr>
      <w:tr w:rsidR="00A4580D" w:rsidRPr="0073400D" w14:paraId="6EFDF6F7" w14:textId="77777777" w:rsidTr="00FC62BE">
        <w:trPr>
          <w:jc w:val="center"/>
        </w:trPr>
        <w:tc>
          <w:tcPr>
            <w:tcW w:w="4531" w:type="dxa"/>
            <w:shd w:val="clear" w:color="auto" w:fill="auto"/>
            <w:tcMar>
              <w:top w:w="100" w:type="dxa"/>
              <w:left w:w="100" w:type="dxa"/>
              <w:bottom w:w="100" w:type="dxa"/>
              <w:right w:w="100" w:type="dxa"/>
            </w:tcMar>
          </w:tcPr>
          <w:p w14:paraId="4C07EF24"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676E17AF" w14:textId="77777777" w:rsidR="00A4580D" w:rsidRDefault="00A4580D" w:rsidP="00FC62BE">
            <w:pPr>
              <w:widowControl w:val="0"/>
              <w:spacing w:line="360" w:lineRule="auto"/>
              <w:jc w:val="both"/>
              <w:rPr>
                <w:rFonts w:ascii="Times New Roman" w:hAnsi="Times New Roman"/>
                <w:lang w:val="vi-VN"/>
              </w:rPr>
            </w:pPr>
            <w:r w:rsidRPr="0073400D">
              <w:rPr>
                <w:rFonts w:ascii="Times New Roman" w:hAnsi="Times New Roman"/>
              </w:rPr>
              <w:t xml:space="preserve">- </w:t>
            </w:r>
            <w:r>
              <w:rPr>
                <w:rFonts w:ascii="Times New Roman" w:hAnsi="Times New Roman"/>
                <w:lang w:val="vi-VN"/>
              </w:rPr>
              <w:t xml:space="preserve">Là màn hình đầu tiên của </w:t>
            </w:r>
            <w:r>
              <w:rPr>
                <w:rFonts w:ascii="Times New Roman" w:hAnsi="Times New Roman"/>
              </w:rPr>
              <w:t>trang quản trị</w:t>
            </w:r>
            <w:r>
              <w:rPr>
                <w:rFonts w:ascii="Times New Roman" w:hAnsi="Times New Roman"/>
                <w:lang w:val="vi-VN"/>
              </w:rPr>
              <w:t xml:space="preserve">, </w:t>
            </w:r>
            <w:r>
              <w:rPr>
                <w:rFonts w:ascii="Times New Roman" w:hAnsi="Times New Roman"/>
              </w:rPr>
              <w:t>Admin</w:t>
            </w:r>
            <w:r>
              <w:rPr>
                <w:rFonts w:ascii="Times New Roman" w:hAnsi="Times New Roman"/>
                <w:lang w:val="vi-VN"/>
              </w:rPr>
              <w:t xml:space="preserve"> bắt dầu thao tác từ màn hình này.</w:t>
            </w:r>
          </w:p>
          <w:p w14:paraId="058F8C17" w14:textId="77777777" w:rsidR="00A4580D" w:rsidRPr="00A3403A" w:rsidRDefault="00A4580D" w:rsidP="00FC62BE">
            <w:pPr>
              <w:widowControl w:val="0"/>
              <w:spacing w:line="360" w:lineRule="auto"/>
              <w:jc w:val="both"/>
              <w:rPr>
                <w:rFonts w:ascii="Times New Roman" w:hAnsi="Times New Roman"/>
                <w:lang w:val="vi-VN"/>
              </w:rPr>
            </w:pPr>
            <w:r>
              <w:rPr>
                <w:rFonts w:ascii="Times New Roman" w:hAnsi="Times New Roman"/>
                <w:lang w:val="vi-VN"/>
              </w:rPr>
              <w:t xml:space="preserve"> </w:t>
            </w:r>
          </w:p>
        </w:tc>
      </w:tr>
      <w:tr w:rsidR="00A4580D" w:rsidRPr="0073400D" w14:paraId="1D40B93A" w14:textId="77777777" w:rsidTr="00FC62BE">
        <w:trPr>
          <w:jc w:val="center"/>
        </w:trPr>
        <w:tc>
          <w:tcPr>
            <w:tcW w:w="4531" w:type="dxa"/>
            <w:shd w:val="clear" w:color="auto" w:fill="auto"/>
            <w:tcMar>
              <w:top w:w="100" w:type="dxa"/>
              <w:left w:w="100" w:type="dxa"/>
              <w:bottom w:w="100" w:type="dxa"/>
              <w:right w:w="100" w:type="dxa"/>
            </w:tcMar>
          </w:tcPr>
          <w:p w14:paraId="1FF84CCE" w14:textId="77777777" w:rsidR="00A4580D" w:rsidRPr="0073400D" w:rsidRDefault="00A4580D" w:rsidP="00FC62BE">
            <w:pPr>
              <w:widowControl w:val="0"/>
              <w:spacing w:line="360" w:lineRule="auto"/>
              <w:rPr>
                <w:rFonts w:ascii="Times New Roman" w:hAnsi="Times New Roman"/>
                <w:b/>
              </w:rPr>
            </w:pPr>
          </w:p>
          <w:p w14:paraId="13A7440B" w14:textId="77777777" w:rsidR="00A4580D" w:rsidRPr="0073400D" w:rsidRDefault="00A4580D" w:rsidP="00FC62BE">
            <w:pPr>
              <w:widowControl w:val="0"/>
              <w:spacing w:line="360" w:lineRule="auto"/>
              <w:rPr>
                <w:rFonts w:ascii="Times New Roman" w:hAnsi="Times New Roman"/>
                <w:b/>
              </w:rPr>
            </w:pPr>
          </w:p>
          <w:p w14:paraId="12EA1F3C"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Mô tả</w:t>
            </w:r>
          </w:p>
        </w:tc>
        <w:tc>
          <w:tcPr>
            <w:tcW w:w="4531" w:type="dxa"/>
            <w:shd w:val="clear" w:color="auto" w:fill="auto"/>
            <w:tcMar>
              <w:top w:w="100" w:type="dxa"/>
              <w:left w:w="100" w:type="dxa"/>
              <w:bottom w:w="100" w:type="dxa"/>
              <w:right w:w="100" w:type="dxa"/>
            </w:tcMar>
          </w:tcPr>
          <w:p w14:paraId="3ABCEDFB" w14:textId="77777777" w:rsidR="00A4580D" w:rsidRPr="007611CF" w:rsidRDefault="00A4580D" w:rsidP="00FC62BE">
            <w:pPr>
              <w:widowControl w:val="0"/>
              <w:spacing w:line="360" w:lineRule="auto"/>
              <w:jc w:val="both"/>
              <w:rPr>
                <w:rFonts w:ascii="Times New Roman" w:hAnsi="Times New Roman"/>
                <w:lang w:val="vi-VN"/>
              </w:rPr>
            </w:pPr>
            <w:r w:rsidRPr="007611CF">
              <w:rPr>
                <w:rFonts w:ascii="Times New Roman" w:hAnsi="Times New Roman"/>
              </w:rPr>
              <w:t>-</w:t>
            </w:r>
            <w:r>
              <w:rPr>
                <w:rFonts w:ascii="Times New Roman" w:hAnsi="Times New Roman"/>
              </w:rPr>
              <w:t xml:space="preserve"> Đầu tiên admin </w:t>
            </w:r>
            <w:r>
              <w:rPr>
                <w:rFonts w:ascii="Times New Roman" w:hAnsi="Times New Roman"/>
                <w:lang w:val="vi-VN"/>
              </w:rPr>
              <w:t>đ</w:t>
            </w:r>
            <w:r>
              <w:rPr>
                <w:rFonts w:ascii="Times New Roman" w:hAnsi="Times New Roman"/>
              </w:rPr>
              <w:t>ăng nhập vào Trang quản trị.</w:t>
            </w:r>
          </w:p>
          <w:p w14:paraId="7D027DF6" w14:textId="77777777" w:rsidR="00A4580D" w:rsidRDefault="00A4580D" w:rsidP="00FC62BE">
            <w:pPr>
              <w:widowControl w:val="0"/>
              <w:spacing w:line="360" w:lineRule="auto"/>
              <w:jc w:val="both"/>
              <w:rPr>
                <w:rFonts w:ascii="Times New Roman" w:hAnsi="Times New Roman"/>
              </w:rPr>
            </w:pPr>
            <w:r w:rsidRPr="007611CF">
              <w:rPr>
                <w:rFonts w:ascii="Times New Roman" w:hAnsi="Times New Roman"/>
                <w:lang w:val="vi-VN"/>
              </w:rPr>
              <w:t>-</w:t>
            </w:r>
            <w:r>
              <w:rPr>
                <w:rFonts w:ascii="Times New Roman" w:hAnsi="Times New Roman"/>
              </w:rPr>
              <w:t xml:space="preserve"> Trang quản trị sẽ chuyển vào mặt hình đầu tiên, đó là màn hình trang chủ.</w:t>
            </w:r>
          </w:p>
          <w:p w14:paraId="63A74704" w14:textId="77777777" w:rsidR="00A4580D" w:rsidRDefault="00A4580D" w:rsidP="00FC62BE">
            <w:pPr>
              <w:widowControl w:val="0"/>
              <w:spacing w:line="360" w:lineRule="auto"/>
              <w:jc w:val="both"/>
              <w:rPr>
                <w:rFonts w:ascii="Times New Roman" w:hAnsi="Times New Roman"/>
                <w:lang w:val="vi-VN"/>
              </w:rPr>
            </w:pPr>
            <w:r>
              <w:rPr>
                <w:rFonts w:ascii="Times New Roman" w:hAnsi="Times New Roman"/>
              </w:rPr>
              <w:t xml:space="preserve">- Trong màn hình trang chủ, Admin có thể </w:t>
            </w:r>
            <w:r>
              <w:rPr>
                <w:rFonts w:ascii="Times New Roman" w:hAnsi="Times New Roman"/>
              </w:rPr>
              <w:lastRenderedPageBreak/>
              <w:t xml:space="preserve">thao tác chuyển sang các màn hình khác nhau và thực hiện rất </w:t>
            </w:r>
            <w:r>
              <w:rPr>
                <w:rFonts w:ascii="Times New Roman" w:hAnsi="Times New Roman"/>
                <w:lang w:val="vi-VN"/>
              </w:rPr>
              <w:t>thao tác như</w:t>
            </w:r>
          </w:p>
          <w:p w14:paraId="235C6003" w14:textId="77777777" w:rsidR="00A4580D" w:rsidRPr="00260081" w:rsidRDefault="00A4580D" w:rsidP="00EE2611">
            <w:pPr>
              <w:pStyle w:val="ListParagraph"/>
              <w:widowControl w:val="0"/>
              <w:numPr>
                <w:ilvl w:val="0"/>
                <w:numId w:val="16"/>
              </w:numPr>
              <w:spacing w:line="360" w:lineRule="auto"/>
              <w:jc w:val="both"/>
              <w:rPr>
                <w:rFonts w:ascii="Times New Roman" w:hAnsi="Times New Roman"/>
                <w:lang w:val="vi-VN"/>
              </w:rPr>
            </w:pPr>
            <w:r>
              <w:rPr>
                <w:rFonts w:ascii="Times New Roman" w:hAnsi="Times New Roman"/>
              </w:rPr>
              <w:t>Thêm, sửa, xóa sản phẩm</w:t>
            </w:r>
            <w:r w:rsidRPr="00260081">
              <w:rPr>
                <w:rFonts w:ascii="Times New Roman" w:hAnsi="Times New Roman"/>
                <w:lang w:val="vi-VN"/>
              </w:rPr>
              <w:t>.</w:t>
            </w:r>
          </w:p>
          <w:p w14:paraId="29DC1AB9" w14:textId="77777777" w:rsidR="00A4580D" w:rsidRPr="00260081" w:rsidRDefault="00A4580D" w:rsidP="00EE2611">
            <w:pPr>
              <w:pStyle w:val="ListParagraph"/>
              <w:widowControl w:val="0"/>
              <w:numPr>
                <w:ilvl w:val="0"/>
                <w:numId w:val="16"/>
              </w:numPr>
              <w:spacing w:line="360" w:lineRule="auto"/>
              <w:jc w:val="both"/>
              <w:rPr>
                <w:rFonts w:ascii="Times New Roman" w:hAnsi="Times New Roman"/>
                <w:lang w:val="vi-VN"/>
              </w:rPr>
            </w:pPr>
            <w:r>
              <w:rPr>
                <w:rFonts w:ascii="Times New Roman" w:hAnsi="Times New Roman"/>
              </w:rPr>
              <w:t>Xuất file Excel, PDF, in dữ liệu, sao chép, xóa tất cả sản phẩm.</w:t>
            </w:r>
          </w:p>
          <w:p w14:paraId="7BF9F78E" w14:textId="77777777" w:rsidR="00A4580D" w:rsidRDefault="00A4580D" w:rsidP="00EE2611">
            <w:pPr>
              <w:pStyle w:val="ListParagraph"/>
              <w:widowControl w:val="0"/>
              <w:numPr>
                <w:ilvl w:val="0"/>
                <w:numId w:val="16"/>
              </w:numPr>
              <w:spacing w:line="360" w:lineRule="auto"/>
              <w:jc w:val="both"/>
              <w:rPr>
                <w:rFonts w:ascii="Times New Roman" w:hAnsi="Times New Roman"/>
                <w:lang w:val="vi-VN"/>
              </w:rPr>
            </w:pPr>
            <w:r w:rsidRPr="00260081">
              <w:rPr>
                <w:rFonts w:ascii="Times New Roman" w:hAnsi="Times New Roman"/>
                <w:lang w:val="vi-VN"/>
              </w:rPr>
              <w:t>Xem danh mục sản phẩm.</w:t>
            </w:r>
          </w:p>
          <w:p w14:paraId="3F9B064F" w14:textId="77777777" w:rsidR="00A4580D" w:rsidRPr="00940270" w:rsidRDefault="00A4580D" w:rsidP="00EE2611">
            <w:pPr>
              <w:pStyle w:val="ListParagraph"/>
              <w:widowControl w:val="0"/>
              <w:numPr>
                <w:ilvl w:val="0"/>
                <w:numId w:val="16"/>
              </w:numPr>
              <w:spacing w:line="360" w:lineRule="auto"/>
              <w:jc w:val="both"/>
              <w:rPr>
                <w:rFonts w:ascii="Times New Roman" w:hAnsi="Times New Roman"/>
                <w:lang w:val="vi-VN"/>
              </w:rPr>
            </w:pPr>
            <w:r>
              <w:rPr>
                <w:rFonts w:ascii="Times New Roman" w:hAnsi="Times New Roman"/>
              </w:rPr>
              <w:t>Click thanh menu</w:t>
            </w:r>
          </w:p>
          <w:p w14:paraId="394DEB20" w14:textId="77777777" w:rsidR="00A4580D" w:rsidRPr="00260081" w:rsidRDefault="00A4580D" w:rsidP="00EE2611">
            <w:pPr>
              <w:pStyle w:val="ListParagraph"/>
              <w:widowControl w:val="0"/>
              <w:numPr>
                <w:ilvl w:val="0"/>
                <w:numId w:val="16"/>
              </w:numPr>
              <w:spacing w:line="360" w:lineRule="auto"/>
              <w:jc w:val="both"/>
              <w:rPr>
                <w:rFonts w:ascii="Times New Roman" w:hAnsi="Times New Roman"/>
                <w:lang w:val="vi-VN"/>
              </w:rPr>
            </w:pPr>
            <w:r>
              <w:rPr>
                <w:rFonts w:ascii="Times New Roman" w:hAnsi="Times New Roman"/>
              </w:rPr>
              <w:t>Đăng xuất</w:t>
            </w:r>
          </w:p>
          <w:p w14:paraId="7D421013" w14:textId="77777777" w:rsidR="00A4580D" w:rsidRPr="00B12490" w:rsidRDefault="00A4580D" w:rsidP="00FC62BE">
            <w:pPr>
              <w:widowControl w:val="0"/>
              <w:spacing w:line="360" w:lineRule="auto"/>
              <w:jc w:val="both"/>
              <w:rPr>
                <w:rFonts w:ascii="Times New Roman" w:hAnsi="Times New Roman"/>
              </w:rPr>
            </w:pPr>
            <w:r>
              <w:rPr>
                <w:rFonts w:ascii="Times New Roman" w:hAnsi="Times New Roman"/>
                <w:lang w:val="vi-VN"/>
              </w:rPr>
              <w:t xml:space="preserve">Bên cạnh đó, từ màn hình trang chủ </w:t>
            </w:r>
            <w:r>
              <w:rPr>
                <w:rFonts w:ascii="Times New Roman" w:hAnsi="Times New Roman"/>
              </w:rPr>
              <w:t>Admin</w:t>
            </w:r>
            <w:r>
              <w:rPr>
                <w:rFonts w:ascii="Times New Roman" w:hAnsi="Times New Roman"/>
                <w:lang w:val="vi-VN"/>
              </w:rPr>
              <w:t xml:space="preserve"> có thể chuyển sang màn hình </w:t>
            </w:r>
            <w:r>
              <w:rPr>
                <w:rFonts w:ascii="Times New Roman" w:hAnsi="Times New Roman"/>
              </w:rPr>
              <w:t>chức năng khách thông qua việc Click vào thanh menu.</w:t>
            </w:r>
          </w:p>
          <w:p w14:paraId="6A6FA6DB" w14:textId="77777777" w:rsidR="00A4580D" w:rsidRPr="007611CF" w:rsidRDefault="00A4580D" w:rsidP="00FC62BE">
            <w:pPr>
              <w:widowControl w:val="0"/>
              <w:spacing w:line="360" w:lineRule="auto"/>
              <w:jc w:val="both"/>
              <w:rPr>
                <w:rFonts w:ascii="Times New Roman" w:hAnsi="Times New Roman"/>
                <w:lang w:val="vi-VN"/>
              </w:rPr>
            </w:pPr>
          </w:p>
          <w:p w14:paraId="5861066F" w14:textId="77777777" w:rsidR="00A4580D" w:rsidRPr="007611CF" w:rsidRDefault="00A4580D" w:rsidP="00FC62BE">
            <w:pPr>
              <w:widowControl w:val="0"/>
              <w:spacing w:line="360" w:lineRule="auto"/>
              <w:jc w:val="both"/>
              <w:rPr>
                <w:rFonts w:ascii="Times New Roman" w:hAnsi="Times New Roman"/>
              </w:rPr>
            </w:pPr>
          </w:p>
        </w:tc>
      </w:tr>
    </w:tbl>
    <w:p w14:paraId="570EA4EF" w14:textId="77777777" w:rsidR="00A4580D" w:rsidRDefault="00A4580D" w:rsidP="00A4580D">
      <w:pPr>
        <w:rPr>
          <w:rFonts w:ascii="Times New Roman" w:hAnsi="Times New Roman"/>
          <w:b/>
          <w:bCs/>
          <w:i/>
          <w:iCs/>
          <w:color w:val="FF0000"/>
          <w:sz w:val="40"/>
          <w:szCs w:val="40"/>
        </w:rPr>
      </w:pPr>
    </w:p>
    <w:p w14:paraId="67DA4DDF" w14:textId="77777777" w:rsidR="00A4580D" w:rsidRDefault="00A4580D" w:rsidP="00A4580D">
      <w:pPr>
        <w:rPr>
          <w:rFonts w:ascii="Times New Roman" w:hAnsi="Times New Roman"/>
          <w:b/>
          <w:bCs/>
          <w:i/>
          <w:iCs/>
          <w:color w:val="FF0000"/>
          <w:sz w:val="40"/>
          <w:szCs w:val="40"/>
        </w:rPr>
      </w:pPr>
    </w:p>
    <w:p w14:paraId="3CEA572D" w14:textId="77777777" w:rsidR="00A4580D" w:rsidRDefault="00A4580D" w:rsidP="00A4580D">
      <w:pPr>
        <w:rPr>
          <w:rFonts w:ascii="Times New Roman" w:hAnsi="Times New Roman"/>
          <w:b/>
          <w:bCs/>
          <w:i/>
          <w:iCs/>
          <w:color w:val="FF0000"/>
          <w:sz w:val="40"/>
          <w:szCs w:val="40"/>
        </w:rPr>
      </w:pPr>
    </w:p>
    <w:p w14:paraId="051F3A29" w14:textId="77777777" w:rsidR="00A4580D" w:rsidRDefault="00A4580D" w:rsidP="00A4580D">
      <w:pPr>
        <w:rPr>
          <w:rFonts w:ascii="Times New Roman" w:hAnsi="Times New Roman"/>
          <w:b/>
          <w:bCs/>
          <w:i/>
          <w:iCs/>
          <w:color w:val="FF0000"/>
          <w:sz w:val="40"/>
          <w:szCs w:val="40"/>
        </w:rPr>
      </w:pPr>
    </w:p>
    <w:p w14:paraId="1A06DE16" w14:textId="77777777" w:rsidR="00A4580D" w:rsidRDefault="00A4580D" w:rsidP="00A4580D">
      <w:pPr>
        <w:rPr>
          <w:rFonts w:ascii="Times New Roman" w:hAnsi="Times New Roman"/>
          <w:b/>
          <w:bCs/>
          <w:i/>
          <w:iCs/>
          <w:color w:val="FF0000"/>
          <w:sz w:val="40"/>
          <w:szCs w:val="40"/>
        </w:rPr>
      </w:pPr>
    </w:p>
    <w:p w14:paraId="1482A565" w14:textId="77777777" w:rsidR="00A4580D" w:rsidRDefault="00A4580D" w:rsidP="00A4580D">
      <w:pPr>
        <w:rPr>
          <w:rFonts w:ascii="Times New Roman" w:hAnsi="Times New Roman"/>
          <w:b/>
          <w:bCs/>
          <w:i/>
          <w:iCs/>
          <w:color w:val="FF0000"/>
          <w:sz w:val="40"/>
          <w:szCs w:val="40"/>
        </w:rPr>
      </w:pPr>
    </w:p>
    <w:p w14:paraId="730FDE64" w14:textId="77777777" w:rsidR="00A4580D" w:rsidRDefault="00A4580D" w:rsidP="00A4580D">
      <w:pPr>
        <w:rPr>
          <w:rFonts w:ascii="Times New Roman" w:hAnsi="Times New Roman"/>
          <w:b/>
          <w:bCs/>
          <w:i/>
          <w:iCs/>
          <w:color w:val="FF0000"/>
          <w:sz w:val="40"/>
          <w:szCs w:val="40"/>
        </w:rPr>
      </w:pPr>
    </w:p>
    <w:p w14:paraId="42D3A634" w14:textId="77777777" w:rsidR="00A4580D" w:rsidRDefault="00A4580D" w:rsidP="00A4580D">
      <w:pPr>
        <w:rPr>
          <w:rFonts w:ascii="Times New Roman" w:hAnsi="Times New Roman"/>
          <w:b/>
          <w:bCs/>
          <w:i/>
          <w:iCs/>
          <w:color w:val="FF0000"/>
          <w:sz w:val="40"/>
          <w:szCs w:val="40"/>
        </w:rPr>
      </w:pPr>
    </w:p>
    <w:p w14:paraId="4C9BE6BE" w14:textId="77777777" w:rsidR="00A4580D" w:rsidRDefault="00A4580D" w:rsidP="00A4580D">
      <w:pPr>
        <w:rPr>
          <w:rFonts w:ascii="Times New Roman" w:hAnsi="Times New Roman"/>
          <w:b/>
          <w:bCs/>
          <w:i/>
          <w:iCs/>
          <w:color w:val="FF0000"/>
          <w:sz w:val="40"/>
          <w:szCs w:val="40"/>
        </w:rPr>
      </w:pPr>
    </w:p>
    <w:p w14:paraId="13EFD64D" w14:textId="77777777" w:rsidR="00A4580D" w:rsidRDefault="00A4580D" w:rsidP="00A4580D">
      <w:pPr>
        <w:rPr>
          <w:rFonts w:ascii="Times New Roman" w:hAnsi="Times New Roman"/>
          <w:b/>
          <w:bCs/>
          <w:i/>
          <w:iCs/>
          <w:color w:val="FF0000"/>
          <w:sz w:val="40"/>
          <w:szCs w:val="40"/>
        </w:rPr>
      </w:pPr>
    </w:p>
    <w:p w14:paraId="72FD0230" w14:textId="77777777" w:rsidR="00A4580D" w:rsidRDefault="00A4580D" w:rsidP="00A4580D">
      <w:pPr>
        <w:rPr>
          <w:rFonts w:ascii="Times New Roman" w:hAnsi="Times New Roman"/>
          <w:b/>
          <w:bCs/>
          <w:i/>
          <w:iCs/>
          <w:color w:val="FF0000"/>
          <w:sz w:val="40"/>
          <w:szCs w:val="40"/>
        </w:rPr>
      </w:pPr>
    </w:p>
    <w:p w14:paraId="6F49F0CF" w14:textId="77777777" w:rsidR="00A4580D" w:rsidRDefault="00A4580D" w:rsidP="00A4580D">
      <w:pPr>
        <w:rPr>
          <w:rFonts w:ascii="Times New Roman" w:hAnsi="Times New Roman"/>
          <w:b/>
          <w:bCs/>
          <w:i/>
          <w:iCs/>
          <w:color w:val="FF0000"/>
          <w:sz w:val="40"/>
          <w:szCs w:val="40"/>
        </w:rPr>
      </w:pPr>
    </w:p>
    <w:p w14:paraId="02A81B55" w14:textId="77777777" w:rsidR="00A4580D" w:rsidRDefault="00A4580D" w:rsidP="00A4580D">
      <w:pPr>
        <w:rPr>
          <w:rFonts w:ascii="Times New Roman" w:hAnsi="Times New Roman"/>
          <w:b/>
          <w:bCs/>
          <w:i/>
          <w:iCs/>
        </w:rPr>
      </w:pPr>
    </w:p>
    <w:p w14:paraId="062D2F2D" w14:textId="77777777" w:rsidR="00A4580D" w:rsidRPr="00ED6978" w:rsidRDefault="00A4580D" w:rsidP="00EE2611">
      <w:pPr>
        <w:pStyle w:val="ListParagraph"/>
        <w:numPr>
          <w:ilvl w:val="3"/>
          <w:numId w:val="12"/>
        </w:numPr>
        <w:rPr>
          <w:rFonts w:ascii="Times New Roman" w:hAnsi="Times New Roman"/>
          <w:b/>
          <w:bCs/>
          <w:i/>
          <w:iCs/>
          <w:sz w:val="24"/>
        </w:rPr>
      </w:pPr>
      <w:r w:rsidRPr="00ED6978">
        <w:rPr>
          <w:rFonts w:ascii="Times New Roman" w:hAnsi="Times New Roman"/>
          <w:b/>
          <w:bCs/>
          <w:i/>
          <w:iCs/>
          <w:sz w:val="24"/>
        </w:rPr>
        <w:lastRenderedPageBreak/>
        <w:t xml:space="preserve"> Chức năng giao diện Quản lí sản phẩm </w:t>
      </w:r>
    </w:p>
    <w:p w14:paraId="0E7773AC" w14:textId="77777777" w:rsidR="00A4580D" w:rsidRDefault="00A4580D" w:rsidP="00A4580D">
      <w:pPr>
        <w:rPr>
          <w:rFonts w:ascii="Times New Roman" w:hAnsi="Times New Roman"/>
          <w:b/>
          <w:bCs/>
          <w:i/>
          <w:iCs/>
        </w:rPr>
      </w:pPr>
    </w:p>
    <w:p w14:paraId="179D38F0" w14:textId="77777777" w:rsidR="00A4580D" w:rsidRDefault="00A4580D" w:rsidP="00A4580D">
      <w:pPr>
        <w:rPr>
          <w:rFonts w:ascii="Times New Roman" w:hAnsi="Times New Roman"/>
          <w:b/>
          <w:bCs/>
          <w:i/>
          <w:iCs/>
          <w:color w:val="FF0000"/>
          <w:sz w:val="40"/>
          <w:szCs w:val="40"/>
        </w:rPr>
      </w:pPr>
    </w:p>
    <w:p w14:paraId="059E00E8" w14:textId="77777777" w:rsidR="00A4580D" w:rsidRDefault="00A4580D" w:rsidP="00A4580D">
      <w:pPr>
        <w:rPr>
          <w:rFonts w:ascii="Times New Roman" w:hAnsi="Times New Roman"/>
          <w:b/>
          <w:bCs/>
          <w:i/>
          <w:iCs/>
          <w:color w:val="FF0000"/>
          <w:sz w:val="40"/>
          <w:szCs w:val="40"/>
        </w:rPr>
      </w:pPr>
      <w:r w:rsidRPr="00673C30">
        <w:rPr>
          <w:rFonts w:ascii="Times New Roman" w:hAnsi="Times New Roman"/>
          <w:b/>
          <w:bCs/>
          <w:i/>
          <w:iCs/>
          <w:noProof/>
          <w:color w:val="FF0000"/>
          <w:sz w:val="40"/>
          <w:szCs w:val="40"/>
        </w:rPr>
        <w:drawing>
          <wp:inline distT="0" distB="0" distL="0" distR="0" wp14:anchorId="364E763B" wp14:editId="7B1A792A">
            <wp:extent cx="6327140" cy="42271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27140" cy="4227195"/>
                    </a:xfrm>
                    <a:prstGeom prst="rect">
                      <a:avLst/>
                    </a:prstGeom>
                  </pic:spPr>
                </pic:pic>
              </a:graphicData>
            </a:graphic>
          </wp:inline>
        </w:drawing>
      </w:r>
    </w:p>
    <w:p w14:paraId="19957879" w14:textId="77777777" w:rsidR="00A4580D" w:rsidRDefault="00A4580D" w:rsidP="00A4580D">
      <w:pPr>
        <w:rPr>
          <w:rFonts w:ascii="Times New Roman" w:hAnsi="Times New Roman"/>
          <w:b/>
          <w:bCs/>
          <w:i/>
          <w:iCs/>
          <w:color w:val="FF0000"/>
          <w:sz w:val="40"/>
          <w:szCs w:val="40"/>
        </w:rPr>
      </w:pPr>
    </w:p>
    <w:p w14:paraId="163B6DEC" w14:textId="77777777" w:rsidR="00A4580D" w:rsidRDefault="00A4580D" w:rsidP="00A4580D">
      <w:pPr>
        <w:rPr>
          <w:rFonts w:ascii="Times New Roman" w:hAnsi="Times New Roman"/>
          <w:b/>
          <w:bCs/>
          <w:i/>
          <w:iCs/>
          <w:color w:val="FF0000"/>
          <w:sz w:val="40"/>
          <w:szCs w:val="40"/>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A4580D" w:rsidRPr="0073400D" w14:paraId="6EC22016" w14:textId="77777777" w:rsidTr="00FC62BE">
        <w:trPr>
          <w:jc w:val="center"/>
        </w:trPr>
        <w:tc>
          <w:tcPr>
            <w:tcW w:w="4531" w:type="dxa"/>
            <w:shd w:val="clear" w:color="auto" w:fill="auto"/>
            <w:tcMar>
              <w:top w:w="100" w:type="dxa"/>
              <w:left w:w="100" w:type="dxa"/>
              <w:bottom w:w="100" w:type="dxa"/>
              <w:right w:w="100" w:type="dxa"/>
            </w:tcMar>
          </w:tcPr>
          <w:p w14:paraId="00F4BC29"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47E31C51" w14:textId="77777777" w:rsidR="00A4580D" w:rsidRPr="00981CE8" w:rsidRDefault="00A4580D" w:rsidP="00FC62BE">
            <w:pPr>
              <w:widowControl w:val="0"/>
              <w:spacing w:line="360" w:lineRule="auto"/>
              <w:rPr>
                <w:rFonts w:ascii="Times New Roman" w:hAnsi="Times New Roman"/>
                <w:b/>
              </w:rPr>
            </w:pPr>
            <w:r>
              <w:rPr>
                <w:rFonts w:ascii="Times New Roman" w:hAnsi="Times New Roman"/>
                <w:b/>
              </w:rPr>
              <w:t>Danh mục sản phẩm</w:t>
            </w:r>
          </w:p>
        </w:tc>
      </w:tr>
      <w:tr w:rsidR="00A4580D" w:rsidRPr="0073400D" w14:paraId="2E78272E" w14:textId="77777777" w:rsidTr="00FC62BE">
        <w:trPr>
          <w:jc w:val="center"/>
        </w:trPr>
        <w:tc>
          <w:tcPr>
            <w:tcW w:w="4531" w:type="dxa"/>
            <w:shd w:val="clear" w:color="auto" w:fill="auto"/>
            <w:tcMar>
              <w:top w:w="100" w:type="dxa"/>
              <w:left w:w="100" w:type="dxa"/>
              <w:bottom w:w="100" w:type="dxa"/>
              <w:right w:w="100" w:type="dxa"/>
            </w:tcMar>
          </w:tcPr>
          <w:p w14:paraId="2855D2B8"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7F81B7E1" w14:textId="77777777" w:rsidR="00A4580D" w:rsidRPr="0073400D" w:rsidRDefault="00A4580D" w:rsidP="00FC62BE">
            <w:pPr>
              <w:widowControl w:val="0"/>
              <w:spacing w:line="360" w:lineRule="auto"/>
              <w:jc w:val="both"/>
              <w:rPr>
                <w:rFonts w:ascii="Times New Roman" w:hAnsi="Times New Roman"/>
              </w:rPr>
            </w:pPr>
            <w:r w:rsidRPr="0073400D">
              <w:rPr>
                <w:rFonts w:ascii="Times New Roman" w:hAnsi="Times New Roman"/>
              </w:rPr>
              <w:t xml:space="preserve">- </w:t>
            </w:r>
            <w:r>
              <w:rPr>
                <w:rFonts w:ascii="Times New Roman" w:hAnsi="Times New Roman"/>
              </w:rPr>
              <w:t>Cho phép Admin có thể quản lí sản phẩm của cửa hàng</w:t>
            </w:r>
          </w:p>
        </w:tc>
      </w:tr>
      <w:tr w:rsidR="00A4580D" w:rsidRPr="0073400D" w14:paraId="54B2E3B0" w14:textId="77777777" w:rsidTr="00FC62BE">
        <w:trPr>
          <w:jc w:val="center"/>
        </w:trPr>
        <w:tc>
          <w:tcPr>
            <w:tcW w:w="4531" w:type="dxa"/>
            <w:shd w:val="clear" w:color="auto" w:fill="auto"/>
            <w:tcMar>
              <w:top w:w="100" w:type="dxa"/>
              <w:left w:w="100" w:type="dxa"/>
              <w:bottom w:w="100" w:type="dxa"/>
              <w:right w:w="100" w:type="dxa"/>
            </w:tcMar>
          </w:tcPr>
          <w:p w14:paraId="5283CDAD" w14:textId="77777777" w:rsidR="00A4580D" w:rsidRPr="0073400D" w:rsidRDefault="00A4580D" w:rsidP="00FC62BE">
            <w:pPr>
              <w:widowControl w:val="0"/>
              <w:spacing w:line="360" w:lineRule="auto"/>
              <w:rPr>
                <w:rFonts w:ascii="Times New Roman" w:hAnsi="Times New Roman"/>
                <w:b/>
              </w:rPr>
            </w:pPr>
          </w:p>
          <w:p w14:paraId="25764801" w14:textId="77777777" w:rsidR="00A4580D" w:rsidRPr="0073400D" w:rsidRDefault="00A4580D" w:rsidP="00FC62BE">
            <w:pPr>
              <w:widowControl w:val="0"/>
              <w:spacing w:line="360" w:lineRule="auto"/>
              <w:rPr>
                <w:rFonts w:ascii="Times New Roman" w:hAnsi="Times New Roman"/>
                <w:b/>
              </w:rPr>
            </w:pPr>
          </w:p>
          <w:p w14:paraId="45B52641"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Mô tả</w:t>
            </w:r>
          </w:p>
        </w:tc>
        <w:tc>
          <w:tcPr>
            <w:tcW w:w="4531" w:type="dxa"/>
            <w:shd w:val="clear" w:color="auto" w:fill="auto"/>
            <w:tcMar>
              <w:top w:w="100" w:type="dxa"/>
              <w:left w:w="100" w:type="dxa"/>
              <w:bottom w:w="100" w:type="dxa"/>
              <w:right w:w="100" w:type="dxa"/>
            </w:tcMar>
          </w:tcPr>
          <w:p w14:paraId="518967ED" w14:textId="77777777" w:rsidR="00A4580D" w:rsidRPr="007611CF" w:rsidRDefault="00A4580D" w:rsidP="00FC62BE">
            <w:pPr>
              <w:widowControl w:val="0"/>
              <w:spacing w:line="360" w:lineRule="auto"/>
              <w:jc w:val="both"/>
              <w:rPr>
                <w:rFonts w:ascii="Times New Roman" w:hAnsi="Times New Roman"/>
                <w:lang w:val="vi-VN"/>
              </w:rPr>
            </w:pPr>
            <w:r w:rsidRPr="007611CF">
              <w:rPr>
                <w:rFonts w:ascii="Times New Roman" w:hAnsi="Times New Roman"/>
              </w:rPr>
              <w:t>-</w:t>
            </w:r>
            <w:r>
              <w:rPr>
                <w:rFonts w:ascii="Times New Roman" w:hAnsi="Times New Roman"/>
              </w:rPr>
              <w:t xml:space="preserve"> Đầu tiên Admin vào màn hình trang chủ</w:t>
            </w:r>
          </w:p>
          <w:p w14:paraId="1F64C08C" w14:textId="77777777" w:rsidR="00A4580D" w:rsidRDefault="00A4580D" w:rsidP="00FC62BE">
            <w:pPr>
              <w:widowControl w:val="0"/>
              <w:spacing w:line="360" w:lineRule="auto"/>
              <w:jc w:val="both"/>
              <w:rPr>
                <w:rFonts w:ascii="Times New Roman" w:hAnsi="Times New Roman"/>
              </w:rPr>
            </w:pPr>
            <w:r w:rsidRPr="007611CF">
              <w:rPr>
                <w:rFonts w:ascii="Times New Roman" w:hAnsi="Times New Roman"/>
                <w:lang w:val="vi-VN"/>
              </w:rPr>
              <w:t>-</w:t>
            </w:r>
            <w:r>
              <w:rPr>
                <w:rFonts w:ascii="Times New Roman" w:hAnsi="Times New Roman"/>
              </w:rPr>
              <w:t xml:space="preserve"> Tiếp theo Admin ấn vào icon menu ở phía góc phía trên trái màn hình</w:t>
            </w:r>
          </w:p>
          <w:p w14:paraId="773B7F57" w14:textId="77777777" w:rsidR="00A4580D" w:rsidRDefault="00A4580D" w:rsidP="00FC62BE">
            <w:pPr>
              <w:widowControl w:val="0"/>
              <w:spacing w:line="360" w:lineRule="auto"/>
              <w:jc w:val="both"/>
              <w:rPr>
                <w:rFonts w:ascii="Times New Roman" w:hAnsi="Times New Roman"/>
              </w:rPr>
            </w:pPr>
            <w:r>
              <w:rPr>
                <w:rFonts w:ascii="Times New Roman" w:hAnsi="Times New Roman"/>
              </w:rPr>
              <w:t>- Click quản lí sản phẩm</w:t>
            </w:r>
          </w:p>
          <w:p w14:paraId="40912D8F" w14:textId="77777777" w:rsidR="00A4580D" w:rsidRDefault="00A4580D" w:rsidP="00FC62BE">
            <w:pPr>
              <w:widowControl w:val="0"/>
              <w:spacing w:line="360" w:lineRule="auto"/>
              <w:jc w:val="both"/>
              <w:rPr>
                <w:rFonts w:ascii="Times New Roman" w:hAnsi="Times New Roman"/>
              </w:rPr>
            </w:pPr>
            <w:r>
              <w:rPr>
                <w:rFonts w:ascii="Times New Roman" w:hAnsi="Times New Roman"/>
              </w:rPr>
              <w:lastRenderedPageBreak/>
              <w:t>- Trang quản trị sẽ chuyển sang màn hình Quản lí sản phẩm</w:t>
            </w:r>
          </w:p>
          <w:p w14:paraId="1C8D91A8" w14:textId="77777777" w:rsidR="00A4580D" w:rsidRDefault="00A4580D" w:rsidP="00FC62BE">
            <w:pPr>
              <w:widowControl w:val="0"/>
              <w:spacing w:line="360" w:lineRule="auto"/>
              <w:jc w:val="both"/>
              <w:rPr>
                <w:rFonts w:ascii="Times New Roman" w:hAnsi="Times New Roman"/>
                <w:lang w:val="vi-VN"/>
              </w:rPr>
            </w:pPr>
            <w:r>
              <w:rPr>
                <w:rFonts w:ascii="Times New Roman" w:hAnsi="Times New Roman"/>
              </w:rPr>
              <w:t xml:space="preserve">- Trong màn hình quản lí sản phẩm, Admin có thể thao tác chuyển sang các màn hình khác nhau và thực hiện rất </w:t>
            </w:r>
            <w:r>
              <w:rPr>
                <w:rFonts w:ascii="Times New Roman" w:hAnsi="Times New Roman"/>
                <w:lang w:val="vi-VN"/>
              </w:rPr>
              <w:t>thao tác như</w:t>
            </w:r>
          </w:p>
          <w:p w14:paraId="7E19912D" w14:textId="77777777" w:rsidR="00A4580D" w:rsidRPr="00260081" w:rsidRDefault="00A4580D" w:rsidP="00EE2611">
            <w:pPr>
              <w:pStyle w:val="ListParagraph"/>
              <w:widowControl w:val="0"/>
              <w:numPr>
                <w:ilvl w:val="0"/>
                <w:numId w:val="47"/>
              </w:numPr>
              <w:spacing w:line="360" w:lineRule="auto"/>
              <w:jc w:val="both"/>
              <w:rPr>
                <w:rFonts w:ascii="Times New Roman" w:hAnsi="Times New Roman"/>
                <w:lang w:val="vi-VN"/>
              </w:rPr>
            </w:pPr>
            <w:r>
              <w:rPr>
                <w:rFonts w:ascii="Times New Roman" w:hAnsi="Times New Roman"/>
              </w:rPr>
              <w:t>Thêm, sửa, xóa sản phẩm</w:t>
            </w:r>
            <w:r w:rsidRPr="00260081">
              <w:rPr>
                <w:rFonts w:ascii="Times New Roman" w:hAnsi="Times New Roman"/>
                <w:lang w:val="vi-VN"/>
              </w:rPr>
              <w:t>.</w:t>
            </w:r>
          </w:p>
          <w:p w14:paraId="35E35F90" w14:textId="77777777" w:rsidR="00A4580D" w:rsidRPr="00260081" w:rsidRDefault="00A4580D" w:rsidP="00EE2611">
            <w:pPr>
              <w:pStyle w:val="ListParagraph"/>
              <w:widowControl w:val="0"/>
              <w:numPr>
                <w:ilvl w:val="0"/>
                <w:numId w:val="47"/>
              </w:numPr>
              <w:spacing w:line="360" w:lineRule="auto"/>
              <w:jc w:val="both"/>
              <w:rPr>
                <w:rFonts w:ascii="Times New Roman" w:hAnsi="Times New Roman"/>
                <w:lang w:val="vi-VN"/>
              </w:rPr>
            </w:pPr>
            <w:r>
              <w:rPr>
                <w:rFonts w:ascii="Times New Roman" w:hAnsi="Times New Roman"/>
              </w:rPr>
              <w:t>Xuất file Excel, PDF, in dữ liệu, sao chép, xóa tất cả sản phẩm.</w:t>
            </w:r>
          </w:p>
          <w:p w14:paraId="6ED5E6A9" w14:textId="77777777" w:rsidR="00A4580D" w:rsidRDefault="00A4580D" w:rsidP="00EE2611">
            <w:pPr>
              <w:pStyle w:val="ListParagraph"/>
              <w:widowControl w:val="0"/>
              <w:numPr>
                <w:ilvl w:val="0"/>
                <w:numId w:val="47"/>
              </w:numPr>
              <w:spacing w:line="360" w:lineRule="auto"/>
              <w:jc w:val="both"/>
              <w:rPr>
                <w:rFonts w:ascii="Times New Roman" w:hAnsi="Times New Roman"/>
                <w:lang w:val="vi-VN"/>
              </w:rPr>
            </w:pPr>
            <w:r w:rsidRPr="00260081">
              <w:rPr>
                <w:rFonts w:ascii="Times New Roman" w:hAnsi="Times New Roman"/>
                <w:lang w:val="vi-VN"/>
              </w:rPr>
              <w:t>Xem danh mục sản phẩm.</w:t>
            </w:r>
          </w:p>
          <w:p w14:paraId="1EFEC8F3" w14:textId="77777777" w:rsidR="00A4580D" w:rsidRPr="00940270" w:rsidRDefault="00A4580D" w:rsidP="00EE2611">
            <w:pPr>
              <w:pStyle w:val="ListParagraph"/>
              <w:widowControl w:val="0"/>
              <w:numPr>
                <w:ilvl w:val="0"/>
                <w:numId w:val="47"/>
              </w:numPr>
              <w:spacing w:line="360" w:lineRule="auto"/>
              <w:jc w:val="both"/>
              <w:rPr>
                <w:rFonts w:ascii="Times New Roman" w:hAnsi="Times New Roman"/>
                <w:lang w:val="vi-VN"/>
              </w:rPr>
            </w:pPr>
            <w:r>
              <w:rPr>
                <w:rFonts w:ascii="Times New Roman" w:hAnsi="Times New Roman"/>
              </w:rPr>
              <w:t>Click thanh menu</w:t>
            </w:r>
          </w:p>
          <w:p w14:paraId="2F6FC6F4" w14:textId="77777777" w:rsidR="00A4580D" w:rsidRPr="00260081" w:rsidRDefault="00A4580D" w:rsidP="00EE2611">
            <w:pPr>
              <w:pStyle w:val="ListParagraph"/>
              <w:widowControl w:val="0"/>
              <w:numPr>
                <w:ilvl w:val="0"/>
                <w:numId w:val="47"/>
              </w:numPr>
              <w:spacing w:line="360" w:lineRule="auto"/>
              <w:jc w:val="both"/>
              <w:rPr>
                <w:rFonts w:ascii="Times New Roman" w:hAnsi="Times New Roman"/>
                <w:lang w:val="vi-VN"/>
              </w:rPr>
            </w:pPr>
            <w:r>
              <w:rPr>
                <w:rFonts w:ascii="Times New Roman" w:hAnsi="Times New Roman"/>
              </w:rPr>
              <w:t>Đăng xuất</w:t>
            </w:r>
          </w:p>
          <w:p w14:paraId="6E304CB7" w14:textId="77777777" w:rsidR="00A4580D" w:rsidRPr="00B12490" w:rsidRDefault="00A4580D" w:rsidP="00FC62BE">
            <w:pPr>
              <w:widowControl w:val="0"/>
              <w:spacing w:line="360" w:lineRule="auto"/>
              <w:jc w:val="both"/>
              <w:rPr>
                <w:rFonts w:ascii="Times New Roman" w:hAnsi="Times New Roman"/>
              </w:rPr>
            </w:pPr>
            <w:r>
              <w:rPr>
                <w:rFonts w:ascii="Times New Roman" w:hAnsi="Times New Roman"/>
                <w:lang w:val="vi-VN"/>
              </w:rPr>
              <w:t xml:space="preserve">Bên cạnh đó, từ màn hình </w:t>
            </w:r>
            <w:r>
              <w:rPr>
                <w:rFonts w:ascii="Times New Roman" w:hAnsi="Times New Roman"/>
              </w:rPr>
              <w:t>quản lí sản phẩm</w:t>
            </w:r>
            <w:r>
              <w:rPr>
                <w:rFonts w:ascii="Times New Roman" w:hAnsi="Times New Roman"/>
                <w:lang w:val="vi-VN"/>
              </w:rPr>
              <w:t xml:space="preserve"> </w:t>
            </w:r>
            <w:r>
              <w:rPr>
                <w:rFonts w:ascii="Times New Roman" w:hAnsi="Times New Roman"/>
              </w:rPr>
              <w:t>Admin</w:t>
            </w:r>
            <w:r>
              <w:rPr>
                <w:rFonts w:ascii="Times New Roman" w:hAnsi="Times New Roman"/>
                <w:lang w:val="vi-VN"/>
              </w:rPr>
              <w:t xml:space="preserve"> có thể chuyển sang màn hình </w:t>
            </w:r>
            <w:r>
              <w:rPr>
                <w:rFonts w:ascii="Times New Roman" w:hAnsi="Times New Roman"/>
              </w:rPr>
              <w:t>chức năng khách thông qua việc Click vào thanh menu.</w:t>
            </w:r>
          </w:p>
          <w:p w14:paraId="4DFBECA9" w14:textId="77777777" w:rsidR="00A4580D" w:rsidRPr="007611CF" w:rsidRDefault="00A4580D" w:rsidP="00FC62BE">
            <w:pPr>
              <w:widowControl w:val="0"/>
              <w:spacing w:line="360" w:lineRule="auto"/>
              <w:rPr>
                <w:rFonts w:ascii="Times New Roman" w:hAnsi="Times New Roman"/>
              </w:rPr>
            </w:pPr>
          </w:p>
        </w:tc>
      </w:tr>
    </w:tbl>
    <w:p w14:paraId="6DD5BE09" w14:textId="77777777" w:rsidR="00A4580D" w:rsidRDefault="00A4580D" w:rsidP="00A4580D">
      <w:pPr>
        <w:rPr>
          <w:rFonts w:ascii="Times New Roman" w:hAnsi="Times New Roman"/>
          <w:b/>
          <w:bCs/>
          <w:i/>
          <w:iCs/>
          <w:color w:val="FF0000"/>
          <w:sz w:val="40"/>
          <w:szCs w:val="40"/>
        </w:rPr>
      </w:pPr>
    </w:p>
    <w:p w14:paraId="3BE85D13" w14:textId="77777777" w:rsidR="00A4580D" w:rsidRDefault="00A4580D" w:rsidP="00A4580D">
      <w:pPr>
        <w:rPr>
          <w:rFonts w:ascii="Times New Roman" w:hAnsi="Times New Roman"/>
          <w:b/>
          <w:bCs/>
          <w:i/>
          <w:iCs/>
          <w:color w:val="FF0000"/>
          <w:sz w:val="40"/>
          <w:szCs w:val="40"/>
        </w:rPr>
      </w:pPr>
    </w:p>
    <w:p w14:paraId="5C477AD7" w14:textId="77777777" w:rsidR="00A4580D" w:rsidRDefault="00A4580D" w:rsidP="00A4580D">
      <w:pPr>
        <w:rPr>
          <w:rFonts w:ascii="Times New Roman" w:hAnsi="Times New Roman"/>
          <w:b/>
          <w:bCs/>
          <w:i/>
          <w:iCs/>
          <w:color w:val="FF0000"/>
          <w:sz w:val="40"/>
          <w:szCs w:val="40"/>
        </w:rPr>
      </w:pPr>
    </w:p>
    <w:p w14:paraId="3D407B3F" w14:textId="77777777" w:rsidR="00A4580D" w:rsidRDefault="00A4580D" w:rsidP="00A4580D">
      <w:pPr>
        <w:rPr>
          <w:rFonts w:ascii="Times New Roman" w:hAnsi="Times New Roman"/>
          <w:b/>
          <w:bCs/>
          <w:i/>
          <w:iCs/>
          <w:color w:val="FF0000"/>
          <w:sz w:val="40"/>
          <w:szCs w:val="40"/>
        </w:rPr>
      </w:pPr>
    </w:p>
    <w:p w14:paraId="6DC5045D" w14:textId="77777777" w:rsidR="00A4580D" w:rsidRDefault="00A4580D" w:rsidP="00A4580D">
      <w:pPr>
        <w:rPr>
          <w:rFonts w:ascii="Times New Roman" w:hAnsi="Times New Roman"/>
          <w:b/>
          <w:bCs/>
          <w:i/>
          <w:iCs/>
          <w:color w:val="FF0000"/>
          <w:sz w:val="40"/>
          <w:szCs w:val="40"/>
        </w:rPr>
      </w:pPr>
    </w:p>
    <w:p w14:paraId="3A4553E1" w14:textId="77777777" w:rsidR="00A4580D" w:rsidRDefault="00A4580D" w:rsidP="00A4580D">
      <w:pPr>
        <w:rPr>
          <w:rFonts w:ascii="Times New Roman" w:hAnsi="Times New Roman"/>
          <w:b/>
          <w:bCs/>
          <w:i/>
          <w:iCs/>
          <w:color w:val="FF0000"/>
          <w:sz w:val="40"/>
          <w:szCs w:val="40"/>
        </w:rPr>
      </w:pPr>
    </w:p>
    <w:p w14:paraId="10AFAE64" w14:textId="77777777" w:rsidR="00A4580D" w:rsidRDefault="00A4580D" w:rsidP="00A4580D">
      <w:pPr>
        <w:rPr>
          <w:rFonts w:ascii="Times New Roman" w:hAnsi="Times New Roman"/>
          <w:b/>
          <w:bCs/>
          <w:i/>
          <w:iCs/>
          <w:color w:val="FF0000"/>
          <w:sz w:val="40"/>
          <w:szCs w:val="40"/>
        </w:rPr>
      </w:pPr>
    </w:p>
    <w:p w14:paraId="3EC1E907" w14:textId="77777777" w:rsidR="00A4580D" w:rsidRDefault="00A4580D" w:rsidP="00A4580D">
      <w:pPr>
        <w:rPr>
          <w:rFonts w:ascii="Times New Roman" w:hAnsi="Times New Roman"/>
          <w:b/>
          <w:bCs/>
          <w:i/>
          <w:iCs/>
          <w:color w:val="FF0000"/>
          <w:sz w:val="40"/>
          <w:szCs w:val="40"/>
        </w:rPr>
      </w:pPr>
    </w:p>
    <w:p w14:paraId="30157BF3" w14:textId="77777777" w:rsidR="00A4580D" w:rsidRDefault="00A4580D" w:rsidP="00A4580D">
      <w:pPr>
        <w:rPr>
          <w:rFonts w:ascii="Times New Roman" w:hAnsi="Times New Roman"/>
          <w:b/>
          <w:bCs/>
          <w:i/>
          <w:iCs/>
          <w:color w:val="FF0000"/>
          <w:sz w:val="40"/>
          <w:szCs w:val="40"/>
        </w:rPr>
      </w:pPr>
    </w:p>
    <w:p w14:paraId="4340DAEA" w14:textId="77777777" w:rsidR="00A4580D" w:rsidRDefault="00A4580D" w:rsidP="00A4580D">
      <w:pPr>
        <w:rPr>
          <w:rFonts w:ascii="Times New Roman" w:hAnsi="Times New Roman"/>
          <w:b/>
          <w:bCs/>
          <w:i/>
          <w:iCs/>
          <w:color w:val="FF0000"/>
          <w:sz w:val="40"/>
          <w:szCs w:val="40"/>
        </w:rPr>
      </w:pPr>
    </w:p>
    <w:p w14:paraId="2A1B2158" w14:textId="77777777" w:rsidR="00A4580D" w:rsidRPr="00ED6978" w:rsidRDefault="00A4580D" w:rsidP="00EE2611">
      <w:pPr>
        <w:pStyle w:val="ListParagraph"/>
        <w:numPr>
          <w:ilvl w:val="3"/>
          <w:numId w:val="12"/>
        </w:numPr>
        <w:rPr>
          <w:rFonts w:ascii="Times New Roman" w:hAnsi="Times New Roman"/>
          <w:b/>
          <w:bCs/>
          <w:i/>
          <w:iCs/>
          <w:sz w:val="24"/>
        </w:rPr>
      </w:pPr>
      <w:r w:rsidRPr="00ED6978">
        <w:rPr>
          <w:rFonts w:ascii="Times New Roman" w:hAnsi="Times New Roman"/>
          <w:b/>
          <w:bCs/>
          <w:i/>
          <w:iCs/>
          <w:sz w:val="24"/>
        </w:rPr>
        <w:lastRenderedPageBreak/>
        <w:t xml:space="preserve"> Chức năng giao diện Danh sách quản trị viên </w:t>
      </w:r>
    </w:p>
    <w:p w14:paraId="6DDAFABE" w14:textId="77777777" w:rsidR="00A4580D" w:rsidRDefault="00A4580D" w:rsidP="00A4580D">
      <w:pPr>
        <w:rPr>
          <w:rFonts w:ascii="Times New Roman" w:hAnsi="Times New Roman"/>
          <w:b/>
          <w:bCs/>
          <w:i/>
          <w:iCs/>
        </w:rPr>
      </w:pPr>
    </w:p>
    <w:p w14:paraId="04D239B2" w14:textId="77777777" w:rsidR="00A4580D" w:rsidRDefault="00A4580D" w:rsidP="00A4580D">
      <w:pPr>
        <w:rPr>
          <w:rFonts w:ascii="Times New Roman" w:hAnsi="Times New Roman"/>
          <w:b/>
          <w:bCs/>
          <w:i/>
          <w:iCs/>
          <w:color w:val="FF0000"/>
          <w:sz w:val="40"/>
          <w:szCs w:val="40"/>
        </w:rPr>
      </w:pPr>
    </w:p>
    <w:p w14:paraId="0FFC2015" w14:textId="77777777" w:rsidR="00A4580D" w:rsidRDefault="00A4580D" w:rsidP="00A4580D">
      <w:pPr>
        <w:rPr>
          <w:rFonts w:ascii="Times New Roman" w:hAnsi="Times New Roman"/>
          <w:b/>
          <w:bCs/>
          <w:i/>
          <w:iCs/>
          <w:color w:val="FF0000"/>
          <w:sz w:val="40"/>
          <w:szCs w:val="40"/>
        </w:rPr>
      </w:pPr>
      <w:r w:rsidRPr="006B55AF">
        <w:rPr>
          <w:rFonts w:ascii="Times New Roman" w:hAnsi="Times New Roman"/>
          <w:b/>
          <w:bCs/>
          <w:i/>
          <w:iCs/>
          <w:noProof/>
          <w:color w:val="FF0000"/>
          <w:sz w:val="40"/>
          <w:szCs w:val="40"/>
        </w:rPr>
        <w:drawing>
          <wp:inline distT="0" distB="0" distL="0" distR="0" wp14:anchorId="41A74841" wp14:editId="498BB32A">
            <wp:extent cx="6327140" cy="380111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27140" cy="3801110"/>
                    </a:xfrm>
                    <a:prstGeom prst="rect">
                      <a:avLst/>
                    </a:prstGeom>
                  </pic:spPr>
                </pic:pic>
              </a:graphicData>
            </a:graphic>
          </wp:inline>
        </w:drawing>
      </w:r>
    </w:p>
    <w:p w14:paraId="566784DE" w14:textId="77777777" w:rsidR="00A4580D" w:rsidRDefault="00A4580D" w:rsidP="00A4580D">
      <w:pPr>
        <w:rPr>
          <w:rFonts w:ascii="Times New Roman" w:hAnsi="Times New Roman"/>
          <w:b/>
          <w:bCs/>
          <w:i/>
          <w:iCs/>
          <w:color w:val="FF0000"/>
          <w:sz w:val="40"/>
          <w:szCs w:val="40"/>
        </w:rPr>
      </w:pPr>
    </w:p>
    <w:p w14:paraId="5C611E2D" w14:textId="77777777" w:rsidR="00A4580D" w:rsidRDefault="00A4580D" w:rsidP="00A4580D">
      <w:pPr>
        <w:rPr>
          <w:rFonts w:ascii="Times New Roman" w:hAnsi="Times New Roman"/>
          <w:b/>
          <w:bCs/>
          <w:i/>
          <w:iCs/>
          <w:color w:val="FF0000"/>
          <w:sz w:val="40"/>
          <w:szCs w:val="40"/>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A4580D" w:rsidRPr="0073400D" w14:paraId="160C1FAD" w14:textId="77777777" w:rsidTr="00FC62BE">
        <w:trPr>
          <w:jc w:val="center"/>
        </w:trPr>
        <w:tc>
          <w:tcPr>
            <w:tcW w:w="4531" w:type="dxa"/>
            <w:shd w:val="clear" w:color="auto" w:fill="auto"/>
            <w:tcMar>
              <w:top w:w="100" w:type="dxa"/>
              <w:left w:w="100" w:type="dxa"/>
              <w:bottom w:w="100" w:type="dxa"/>
              <w:right w:w="100" w:type="dxa"/>
            </w:tcMar>
          </w:tcPr>
          <w:p w14:paraId="14CF82E9"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77DDE0F5" w14:textId="77777777" w:rsidR="00A4580D" w:rsidRPr="00981CE8" w:rsidRDefault="00A4580D" w:rsidP="00FC62BE">
            <w:pPr>
              <w:widowControl w:val="0"/>
              <w:spacing w:line="360" w:lineRule="auto"/>
              <w:rPr>
                <w:rFonts w:ascii="Times New Roman" w:hAnsi="Times New Roman"/>
                <w:b/>
              </w:rPr>
            </w:pPr>
            <w:r>
              <w:rPr>
                <w:rFonts w:ascii="Times New Roman" w:hAnsi="Times New Roman"/>
                <w:b/>
              </w:rPr>
              <w:t>Danh sách quản trị viên</w:t>
            </w:r>
          </w:p>
        </w:tc>
      </w:tr>
      <w:tr w:rsidR="00A4580D" w:rsidRPr="0073400D" w14:paraId="47E97E8C" w14:textId="77777777" w:rsidTr="00FC62BE">
        <w:trPr>
          <w:jc w:val="center"/>
        </w:trPr>
        <w:tc>
          <w:tcPr>
            <w:tcW w:w="4531" w:type="dxa"/>
            <w:shd w:val="clear" w:color="auto" w:fill="auto"/>
            <w:tcMar>
              <w:top w:w="100" w:type="dxa"/>
              <w:left w:w="100" w:type="dxa"/>
              <w:bottom w:w="100" w:type="dxa"/>
              <w:right w:w="100" w:type="dxa"/>
            </w:tcMar>
          </w:tcPr>
          <w:p w14:paraId="6A27EF4F"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1914A422" w14:textId="77777777" w:rsidR="00A4580D" w:rsidRPr="0073400D" w:rsidRDefault="00A4580D" w:rsidP="00FC62BE">
            <w:pPr>
              <w:widowControl w:val="0"/>
              <w:spacing w:line="360" w:lineRule="auto"/>
              <w:jc w:val="both"/>
              <w:rPr>
                <w:rFonts w:ascii="Times New Roman" w:hAnsi="Times New Roman"/>
              </w:rPr>
            </w:pPr>
            <w:r w:rsidRPr="0073400D">
              <w:rPr>
                <w:rFonts w:ascii="Times New Roman" w:hAnsi="Times New Roman"/>
              </w:rPr>
              <w:t xml:space="preserve">- </w:t>
            </w:r>
            <w:r>
              <w:rPr>
                <w:rFonts w:ascii="Times New Roman" w:hAnsi="Times New Roman"/>
              </w:rPr>
              <w:t>Cho phép Admin có thể quản lí số quản trị viên đăng nhập vào trang quản trị của cửa hàng</w:t>
            </w:r>
          </w:p>
        </w:tc>
      </w:tr>
      <w:tr w:rsidR="00A4580D" w:rsidRPr="0073400D" w14:paraId="3B8E08F2" w14:textId="77777777" w:rsidTr="00FC62BE">
        <w:trPr>
          <w:jc w:val="center"/>
        </w:trPr>
        <w:tc>
          <w:tcPr>
            <w:tcW w:w="4531" w:type="dxa"/>
            <w:shd w:val="clear" w:color="auto" w:fill="auto"/>
            <w:tcMar>
              <w:top w:w="100" w:type="dxa"/>
              <w:left w:w="100" w:type="dxa"/>
              <w:bottom w:w="100" w:type="dxa"/>
              <w:right w:w="100" w:type="dxa"/>
            </w:tcMar>
          </w:tcPr>
          <w:p w14:paraId="63A8A4A9" w14:textId="77777777" w:rsidR="00A4580D" w:rsidRPr="0073400D" w:rsidRDefault="00A4580D" w:rsidP="00FC62BE">
            <w:pPr>
              <w:widowControl w:val="0"/>
              <w:spacing w:line="360" w:lineRule="auto"/>
              <w:rPr>
                <w:rFonts w:ascii="Times New Roman" w:hAnsi="Times New Roman"/>
                <w:b/>
              </w:rPr>
            </w:pPr>
          </w:p>
          <w:p w14:paraId="57C1E57F" w14:textId="77777777" w:rsidR="00A4580D" w:rsidRPr="0073400D" w:rsidRDefault="00A4580D" w:rsidP="00FC62BE">
            <w:pPr>
              <w:widowControl w:val="0"/>
              <w:spacing w:line="360" w:lineRule="auto"/>
              <w:rPr>
                <w:rFonts w:ascii="Times New Roman" w:hAnsi="Times New Roman"/>
                <w:b/>
              </w:rPr>
            </w:pPr>
          </w:p>
          <w:p w14:paraId="448E2DE0"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Mô tả</w:t>
            </w:r>
          </w:p>
        </w:tc>
        <w:tc>
          <w:tcPr>
            <w:tcW w:w="4531" w:type="dxa"/>
            <w:shd w:val="clear" w:color="auto" w:fill="auto"/>
            <w:tcMar>
              <w:top w:w="100" w:type="dxa"/>
              <w:left w:w="100" w:type="dxa"/>
              <w:bottom w:w="100" w:type="dxa"/>
              <w:right w:w="100" w:type="dxa"/>
            </w:tcMar>
          </w:tcPr>
          <w:p w14:paraId="1D82C411" w14:textId="77777777" w:rsidR="00A4580D" w:rsidRPr="007611CF" w:rsidRDefault="00A4580D" w:rsidP="00FC62BE">
            <w:pPr>
              <w:widowControl w:val="0"/>
              <w:spacing w:line="360" w:lineRule="auto"/>
              <w:jc w:val="both"/>
              <w:rPr>
                <w:rFonts w:ascii="Times New Roman" w:hAnsi="Times New Roman"/>
                <w:lang w:val="vi-VN"/>
              </w:rPr>
            </w:pPr>
            <w:r w:rsidRPr="007611CF">
              <w:rPr>
                <w:rFonts w:ascii="Times New Roman" w:hAnsi="Times New Roman"/>
              </w:rPr>
              <w:t>-</w:t>
            </w:r>
            <w:r>
              <w:rPr>
                <w:rFonts w:ascii="Times New Roman" w:hAnsi="Times New Roman"/>
              </w:rPr>
              <w:t xml:space="preserve"> Đầu tiên Admin vào màn hình trang chủ</w:t>
            </w:r>
          </w:p>
          <w:p w14:paraId="3CA883E9" w14:textId="77777777" w:rsidR="00A4580D" w:rsidRDefault="00A4580D" w:rsidP="00FC62BE">
            <w:pPr>
              <w:widowControl w:val="0"/>
              <w:spacing w:line="360" w:lineRule="auto"/>
              <w:jc w:val="both"/>
              <w:rPr>
                <w:rFonts w:ascii="Times New Roman" w:hAnsi="Times New Roman"/>
              </w:rPr>
            </w:pPr>
            <w:r w:rsidRPr="007611CF">
              <w:rPr>
                <w:rFonts w:ascii="Times New Roman" w:hAnsi="Times New Roman"/>
                <w:lang w:val="vi-VN"/>
              </w:rPr>
              <w:t>-</w:t>
            </w:r>
            <w:r>
              <w:rPr>
                <w:rFonts w:ascii="Times New Roman" w:hAnsi="Times New Roman"/>
              </w:rPr>
              <w:t xml:space="preserve"> Tiếp theo Admin ấn vào icon menu ở phía góc phía trên trái màn hình</w:t>
            </w:r>
          </w:p>
          <w:p w14:paraId="27D96347" w14:textId="77777777" w:rsidR="00A4580D" w:rsidRDefault="00A4580D" w:rsidP="00FC62BE">
            <w:pPr>
              <w:widowControl w:val="0"/>
              <w:spacing w:line="360" w:lineRule="auto"/>
              <w:jc w:val="both"/>
              <w:rPr>
                <w:rFonts w:ascii="Times New Roman" w:hAnsi="Times New Roman"/>
              </w:rPr>
            </w:pPr>
            <w:r>
              <w:rPr>
                <w:rFonts w:ascii="Times New Roman" w:hAnsi="Times New Roman"/>
              </w:rPr>
              <w:t>- Click danh sách quản trị viên</w:t>
            </w:r>
          </w:p>
          <w:p w14:paraId="59C26844" w14:textId="77777777" w:rsidR="00A4580D" w:rsidRDefault="00A4580D" w:rsidP="00FC62BE">
            <w:pPr>
              <w:widowControl w:val="0"/>
              <w:spacing w:line="360" w:lineRule="auto"/>
              <w:jc w:val="both"/>
              <w:rPr>
                <w:rFonts w:ascii="Times New Roman" w:hAnsi="Times New Roman"/>
              </w:rPr>
            </w:pPr>
            <w:r>
              <w:rPr>
                <w:rFonts w:ascii="Times New Roman" w:hAnsi="Times New Roman"/>
              </w:rPr>
              <w:lastRenderedPageBreak/>
              <w:t>- Trang quản trị sẽ chuyển sang màn hình Danh sách quản trị viên</w:t>
            </w:r>
          </w:p>
          <w:p w14:paraId="1226F1DE" w14:textId="77777777" w:rsidR="00A4580D" w:rsidRDefault="00A4580D" w:rsidP="00FC62BE">
            <w:pPr>
              <w:widowControl w:val="0"/>
              <w:spacing w:line="360" w:lineRule="auto"/>
              <w:jc w:val="both"/>
              <w:rPr>
                <w:rFonts w:ascii="Times New Roman" w:hAnsi="Times New Roman"/>
                <w:lang w:val="vi-VN"/>
              </w:rPr>
            </w:pPr>
            <w:r>
              <w:rPr>
                <w:rFonts w:ascii="Times New Roman" w:hAnsi="Times New Roman"/>
              </w:rPr>
              <w:t xml:space="preserve">- Trong màn hình danh sách quản trị viên, Admin có thể thao tác chuyển sang các màn hình khác nhau và thực hiện rất </w:t>
            </w:r>
            <w:r>
              <w:rPr>
                <w:rFonts w:ascii="Times New Roman" w:hAnsi="Times New Roman"/>
                <w:lang w:val="vi-VN"/>
              </w:rPr>
              <w:t>thao tác như</w:t>
            </w:r>
          </w:p>
          <w:p w14:paraId="7B197A1B" w14:textId="77777777" w:rsidR="00A4580D" w:rsidRPr="00260081" w:rsidRDefault="00A4580D" w:rsidP="00EE2611">
            <w:pPr>
              <w:pStyle w:val="ListParagraph"/>
              <w:widowControl w:val="0"/>
              <w:numPr>
                <w:ilvl w:val="0"/>
                <w:numId w:val="47"/>
              </w:numPr>
              <w:spacing w:line="360" w:lineRule="auto"/>
              <w:jc w:val="both"/>
              <w:rPr>
                <w:rFonts w:ascii="Times New Roman" w:hAnsi="Times New Roman"/>
                <w:lang w:val="vi-VN"/>
              </w:rPr>
            </w:pPr>
            <w:r>
              <w:rPr>
                <w:rFonts w:ascii="Times New Roman" w:hAnsi="Times New Roman"/>
              </w:rPr>
              <w:t>Thêm, sửa, xóa quản trị viên</w:t>
            </w:r>
            <w:r w:rsidRPr="00260081">
              <w:rPr>
                <w:rFonts w:ascii="Times New Roman" w:hAnsi="Times New Roman"/>
                <w:lang w:val="vi-VN"/>
              </w:rPr>
              <w:t>.</w:t>
            </w:r>
          </w:p>
          <w:p w14:paraId="1B6E614F" w14:textId="77777777" w:rsidR="00A4580D" w:rsidRPr="00260081" w:rsidRDefault="00A4580D" w:rsidP="00EE2611">
            <w:pPr>
              <w:pStyle w:val="ListParagraph"/>
              <w:widowControl w:val="0"/>
              <w:numPr>
                <w:ilvl w:val="0"/>
                <w:numId w:val="47"/>
              </w:numPr>
              <w:spacing w:line="360" w:lineRule="auto"/>
              <w:jc w:val="both"/>
              <w:rPr>
                <w:rFonts w:ascii="Times New Roman" w:hAnsi="Times New Roman"/>
                <w:lang w:val="vi-VN"/>
              </w:rPr>
            </w:pPr>
            <w:r>
              <w:rPr>
                <w:rFonts w:ascii="Times New Roman" w:hAnsi="Times New Roman"/>
              </w:rPr>
              <w:t>Xuất file Excel, PDF, in dữ liệu, sao chép, xóa tất cả quản trị viên.</w:t>
            </w:r>
          </w:p>
          <w:p w14:paraId="7497E525" w14:textId="77777777" w:rsidR="00A4580D" w:rsidRDefault="00A4580D" w:rsidP="00EE2611">
            <w:pPr>
              <w:pStyle w:val="ListParagraph"/>
              <w:widowControl w:val="0"/>
              <w:numPr>
                <w:ilvl w:val="0"/>
                <w:numId w:val="47"/>
              </w:numPr>
              <w:spacing w:line="360" w:lineRule="auto"/>
              <w:jc w:val="both"/>
              <w:rPr>
                <w:rFonts w:ascii="Times New Roman" w:hAnsi="Times New Roman"/>
                <w:lang w:val="vi-VN"/>
              </w:rPr>
            </w:pPr>
            <w:r w:rsidRPr="00260081">
              <w:rPr>
                <w:rFonts w:ascii="Times New Roman" w:hAnsi="Times New Roman"/>
                <w:lang w:val="vi-VN"/>
              </w:rPr>
              <w:t xml:space="preserve">Xem danh mục </w:t>
            </w:r>
            <w:r>
              <w:rPr>
                <w:rFonts w:ascii="Times New Roman" w:hAnsi="Times New Roman"/>
              </w:rPr>
              <w:t>quản trị viên</w:t>
            </w:r>
            <w:r w:rsidRPr="00260081">
              <w:rPr>
                <w:rFonts w:ascii="Times New Roman" w:hAnsi="Times New Roman"/>
                <w:lang w:val="vi-VN"/>
              </w:rPr>
              <w:t>.</w:t>
            </w:r>
          </w:p>
          <w:p w14:paraId="023EA74B" w14:textId="77777777" w:rsidR="00A4580D" w:rsidRPr="00940270" w:rsidRDefault="00A4580D" w:rsidP="00EE2611">
            <w:pPr>
              <w:pStyle w:val="ListParagraph"/>
              <w:widowControl w:val="0"/>
              <w:numPr>
                <w:ilvl w:val="0"/>
                <w:numId w:val="47"/>
              </w:numPr>
              <w:spacing w:line="360" w:lineRule="auto"/>
              <w:jc w:val="both"/>
              <w:rPr>
                <w:rFonts w:ascii="Times New Roman" w:hAnsi="Times New Roman"/>
                <w:lang w:val="vi-VN"/>
              </w:rPr>
            </w:pPr>
            <w:r>
              <w:rPr>
                <w:rFonts w:ascii="Times New Roman" w:hAnsi="Times New Roman"/>
              </w:rPr>
              <w:t>Click thanh menu</w:t>
            </w:r>
          </w:p>
          <w:p w14:paraId="38A49C9F" w14:textId="77777777" w:rsidR="00A4580D" w:rsidRPr="00260081" w:rsidRDefault="00A4580D" w:rsidP="00EE2611">
            <w:pPr>
              <w:pStyle w:val="ListParagraph"/>
              <w:widowControl w:val="0"/>
              <w:numPr>
                <w:ilvl w:val="0"/>
                <w:numId w:val="47"/>
              </w:numPr>
              <w:spacing w:line="360" w:lineRule="auto"/>
              <w:jc w:val="both"/>
              <w:rPr>
                <w:rFonts w:ascii="Times New Roman" w:hAnsi="Times New Roman"/>
                <w:lang w:val="vi-VN"/>
              </w:rPr>
            </w:pPr>
            <w:r>
              <w:rPr>
                <w:rFonts w:ascii="Times New Roman" w:hAnsi="Times New Roman"/>
              </w:rPr>
              <w:t>Đăng xuất</w:t>
            </w:r>
          </w:p>
          <w:p w14:paraId="1E195855" w14:textId="77777777" w:rsidR="00A4580D" w:rsidRPr="00B12490" w:rsidRDefault="00A4580D" w:rsidP="00FC62BE">
            <w:pPr>
              <w:widowControl w:val="0"/>
              <w:spacing w:line="360" w:lineRule="auto"/>
              <w:jc w:val="both"/>
              <w:rPr>
                <w:rFonts w:ascii="Times New Roman" w:hAnsi="Times New Roman"/>
              </w:rPr>
            </w:pPr>
            <w:r>
              <w:rPr>
                <w:rFonts w:ascii="Times New Roman" w:hAnsi="Times New Roman"/>
                <w:lang w:val="vi-VN"/>
              </w:rPr>
              <w:t xml:space="preserve">Bên cạnh đó, từ màn hình </w:t>
            </w:r>
            <w:r>
              <w:rPr>
                <w:rFonts w:ascii="Times New Roman" w:hAnsi="Times New Roman"/>
              </w:rPr>
              <w:t>danh sách quản trị</w:t>
            </w:r>
            <w:r>
              <w:rPr>
                <w:rFonts w:ascii="Times New Roman" w:hAnsi="Times New Roman"/>
                <w:lang w:val="vi-VN"/>
              </w:rPr>
              <w:t xml:space="preserve"> </w:t>
            </w:r>
            <w:r>
              <w:rPr>
                <w:rFonts w:ascii="Times New Roman" w:hAnsi="Times New Roman"/>
              </w:rPr>
              <w:t>Admin</w:t>
            </w:r>
            <w:r>
              <w:rPr>
                <w:rFonts w:ascii="Times New Roman" w:hAnsi="Times New Roman"/>
                <w:lang w:val="vi-VN"/>
              </w:rPr>
              <w:t xml:space="preserve"> có thể chuyển sang màn hình </w:t>
            </w:r>
            <w:r>
              <w:rPr>
                <w:rFonts w:ascii="Times New Roman" w:hAnsi="Times New Roman"/>
              </w:rPr>
              <w:t>chức năng khách thông qua việc Click vào thanh menu.</w:t>
            </w:r>
          </w:p>
          <w:p w14:paraId="4D5E73D1" w14:textId="77777777" w:rsidR="00A4580D" w:rsidRPr="007611CF" w:rsidRDefault="00A4580D" w:rsidP="00FC62BE">
            <w:pPr>
              <w:widowControl w:val="0"/>
              <w:spacing w:line="360" w:lineRule="auto"/>
              <w:rPr>
                <w:rFonts w:ascii="Times New Roman" w:hAnsi="Times New Roman"/>
              </w:rPr>
            </w:pPr>
          </w:p>
        </w:tc>
      </w:tr>
    </w:tbl>
    <w:p w14:paraId="52F9F498" w14:textId="77777777" w:rsidR="00A4580D" w:rsidRDefault="00A4580D" w:rsidP="00A4580D">
      <w:pPr>
        <w:rPr>
          <w:rFonts w:ascii="Times New Roman" w:hAnsi="Times New Roman"/>
          <w:b/>
          <w:bCs/>
          <w:i/>
          <w:iCs/>
          <w:color w:val="FF0000"/>
          <w:sz w:val="40"/>
          <w:szCs w:val="40"/>
        </w:rPr>
      </w:pPr>
    </w:p>
    <w:p w14:paraId="5A294C66" w14:textId="77777777" w:rsidR="00A4580D" w:rsidRDefault="00A4580D" w:rsidP="00A4580D">
      <w:pPr>
        <w:rPr>
          <w:rFonts w:ascii="Times New Roman" w:hAnsi="Times New Roman"/>
          <w:b/>
          <w:bCs/>
          <w:i/>
          <w:iCs/>
          <w:color w:val="FF0000"/>
          <w:sz w:val="40"/>
          <w:szCs w:val="40"/>
        </w:rPr>
      </w:pPr>
    </w:p>
    <w:p w14:paraId="7D64D572" w14:textId="77777777" w:rsidR="00A4580D" w:rsidRDefault="00A4580D" w:rsidP="00A4580D">
      <w:pPr>
        <w:rPr>
          <w:rFonts w:ascii="Times New Roman" w:hAnsi="Times New Roman"/>
          <w:b/>
          <w:bCs/>
          <w:i/>
          <w:iCs/>
          <w:color w:val="FF0000"/>
          <w:sz w:val="40"/>
          <w:szCs w:val="40"/>
        </w:rPr>
      </w:pPr>
    </w:p>
    <w:p w14:paraId="205D61F0" w14:textId="77777777" w:rsidR="00A4580D" w:rsidRDefault="00A4580D" w:rsidP="00A4580D">
      <w:pPr>
        <w:rPr>
          <w:rFonts w:ascii="Times New Roman" w:hAnsi="Times New Roman"/>
          <w:b/>
          <w:bCs/>
          <w:i/>
          <w:iCs/>
          <w:color w:val="FF0000"/>
          <w:sz w:val="40"/>
          <w:szCs w:val="40"/>
        </w:rPr>
      </w:pPr>
    </w:p>
    <w:p w14:paraId="398300D7" w14:textId="77777777" w:rsidR="00A4580D" w:rsidRDefault="00A4580D" w:rsidP="00A4580D">
      <w:pPr>
        <w:rPr>
          <w:rFonts w:ascii="Times New Roman" w:hAnsi="Times New Roman"/>
          <w:b/>
          <w:bCs/>
          <w:i/>
          <w:iCs/>
          <w:color w:val="FF0000"/>
          <w:sz w:val="40"/>
          <w:szCs w:val="40"/>
        </w:rPr>
      </w:pPr>
    </w:p>
    <w:p w14:paraId="71C40AF9" w14:textId="77777777" w:rsidR="00A4580D" w:rsidRDefault="00A4580D" w:rsidP="00A4580D">
      <w:pPr>
        <w:rPr>
          <w:rFonts w:ascii="Times New Roman" w:hAnsi="Times New Roman"/>
          <w:b/>
          <w:bCs/>
          <w:i/>
          <w:iCs/>
          <w:color w:val="FF0000"/>
          <w:sz w:val="40"/>
          <w:szCs w:val="40"/>
        </w:rPr>
      </w:pPr>
    </w:p>
    <w:p w14:paraId="08E5EE9E" w14:textId="77777777" w:rsidR="00A4580D" w:rsidRDefault="00A4580D" w:rsidP="00A4580D">
      <w:pPr>
        <w:rPr>
          <w:rFonts w:ascii="Times New Roman" w:hAnsi="Times New Roman"/>
          <w:b/>
          <w:bCs/>
          <w:i/>
          <w:iCs/>
          <w:color w:val="FF0000"/>
          <w:sz w:val="40"/>
          <w:szCs w:val="40"/>
        </w:rPr>
      </w:pPr>
    </w:p>
    <w:p w14:paraId="77FFD61F" w14:textId="77777777" w:rsidR="00A4580D" w:rsidRDefault="00A4580D" w:rsidP="00A4580D">
      <w:pPr>
        <w:rPr>
          <w:rFonts w:ascii="Times New Roman" w:hAnsi="Times New Roman"/>
          <w:b/>
          <w:bCs/>
          <w:i/>
          <w:iCs/>
          <w:color w:val="FF0000"/>
          <w:sz w:val="40"/>
          <w:szCs w:val="40"/>
        </w:rPr>
      </w:pPr>
    </w:p>
    <w:p w14:paraId="2CC66257" w14:textId="77777777" w:rsidR="00A4580D" w:rsidRDefault="00A4580D" w:rsidP="00A4580D">
      <w:pPr>
        <w:rPr>
          <w:rFonts w:ascii="Times New Roman" w:hAnsi="Times New Roman"/>
          <w:b/>
          <w:bCs/>
          <w:i/>
          <w:iCs/>
          <w:color w:val="FF0000"/>
          <w:sz w:val="40"/>
          <w:szCs w:val="40"/>
        </w:rPr>
      </w:pPr>
    </w:p>
    <w:p w14:paraId="07B04BF4" w14:textId="77777777" w:rsidR="00A4580D" w:rsidRDefault="00A4580D" w:rsidP="00A4580D">
      <w:pPr>
        <w:rPr>
          <w:rFonts w:ascii="Times New Roman" w:hAnsi="Times New Roman"/>
          <w:b/>
          <w:bCs/>
          <w:i/>
          <w:iCs/>
          <w:color w:val="FF0000"/>
          <w:sz w:val="40"/>
          <w:szCs w:val="40"/>
        </w:rPr>
      </w:pPr>
    </w:p>
    <w:p w14:paraId="115E71E3" w14:textId="77777777" w:rsidR="00A4580D" w:rsidRPr="00ED6978" w:rsidRDefault="00A4580D" w:rsidP="00EE2611">
      <w:pPr>
        <w:pStyle w:val="ListParagraph"/>
        <w:numPr>
          <w:ilvl w:val="3"/>
          <w:numId w:val="12"/>
        </w:numPr>
        <w:rPr>
          <w:rFonts w:ascii="Times New Roman" w:hAnsi="Times New Roman"/>
          <w:b/>
          <w:bCs/>
          <w:i/>
          <w:iCs/>
          <w:sz w:val="24"/>
        </w:rPr>
      </w:pPr>
      <w:r w:rsidRPr="00ED6978">
        <w:rPr>
          <w:rFonts w:ascii="Times New Roman" w:hAnsi="Times New Roman"/>
          <w:b/>
          <w:bCs/>
          <w:i/>
          <w:iCs/>
          <w:sz w:val="24"/>
        </w:rPr>
        <w:lastRenderedPageBreak/>
        <w:t xml:space="preserve"> Chức năng giao diện Sản phẩm hết hàng. </w:t>
      </w:r>
    </w:p>
    <w:p w14:paraId="6F43C550" w14:textId="77777777" w:rsidR="00A4580D" w:rsidRDefault="00A4580D" w:rsidP="00A4580D">
      <w:pPr>
        <w:rPr>
          <w:rFonts w:ascii="Times New Roman" w:hAnsi="Times New Roman"/>
          <w:b/>
          <w:bCs/>
          <w:i/>
          <w:iCs/>
        </w:rPr>
      </w:pPr>
    </w:p>
    <w:p w14:paraId="15F58294" w14:textId="77777777" w:rsidR="00A4580D" w:rsidRDefault="00A4580D" w:rsidP="00A4580D">
      <w:pPr>
        <w:rPr>
          <w:rFonts w:ascii="Times New Roman" w:hAnsi="Times New Roman"/>
          <w:b/>
          <w:bCs/>
          <w:i/>
          <w:iCs/>
          <w:color w:val="FF0000"/>
          <w:sz w:val="40"/>
          <w:szCs w:val="40"/>
        </w:rPr>
      </w:pPr>
    </w:p>
    <w:p w14:paraId="069F2CA1" w14:textId="77777777" w:rsidR="00A4580D" w:rsidRDefault="00A4580D" w:rsidP="00A4580D">
      <w:pPr>
        <w:rPr>
          <w:rFonts w:ascii="Times New Roman" w:hAnsi="Times New Roman"/>
          <w:b/>
          <w:bCs/>
          <w:i/>
          <w:iCs/>
          <w:color w:val="FF0000"/>
          <w:sz w:val="40"/>
          <w:szCs w:val="40"/>
        </w:rPr>
      </w:pPr>
      <w:r w:rsidRPr="00025358">
        <w:rPr>
          <w:rFonts w:ascii="Times New Roman" w:hAnsi="Times New Roman"/>
          <w:b/>
          <w:bCs/>
          <w:i/>
          <w:iCs/>
          <w:noProof/>
          <w:color w:val="FF0000"/>
          <w:sz w:val="40"/>
          <w:szCs w:val="40"/>
        </w:rPr>
        <w:drawing>
          <wp:inline distT="0" distB="0" distL="0" distR="0" wp14:anchorId="0F652C06" wp14:editId="3756ACE2">
            <wp:extent cx="6327140" cy="39217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27140" cy="3921760"/>
                    </a:xfrm>
                    <a:prstGeom prst="rect">
                      <a:avLst/>
                    </a:prstGeom>
                  </pic:spPr>
                </pic:pic>
              </a:graphicData>
            </a:graphic>
          </wp:inline>
        </w:drawing>
      </w:r>
    </w:p>
    <w:p w14:paraId="237FCD32" w14:textId="77777777" w:rsidR="00A4580D" w:rsidRDefault="00A4580D" w:rsidP="00A4580D">
      <w:pPr>
        <w:rPr>
          <w:rFonts w:ascii="Times New Roman" w:hAnsi="Times New Roman"/>
          <w:b/>
          <w:bCs/>
          <w:i/>
          <w:iCs/>
          <w:color w:val="FF0000"/>
          <w:sz w:val="40"/>
          <w:szCs w:val="40"/>
        </w:rPr>
      </w:pPr>
    </w:p>
    <w:p w14:paraId="78EFAD2F" w14:textId="77777777" w:rsidR="00A4580D" w:rsidRDefault="00A4580D" w:rsidP="00A4580D">
      <w:pPr>
        <w:rPr>
          <w:rFonts w:ascii="Times New Roman" w:hAnsi="Times New Roman"/>
          <w:b/>
          <w:bCs/>
          <w:i/>
          <w:iCs/>
          <w:color w:val="FF0000"/>
          <w:sz w:val="40"/>
          <w:szCs w:val="40"/>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A4580D" w:rsidRPr="0073400D" w14:paraId="357A57B3" w14:textId="77777777" w:rsidTr="00FC62BE">
        <w:trPr>
          <w:jc w:val="center"/>
        </w:trPr>
        <w:tc>
          <w:tcPr>
            <w:tcW w:w="4531" w:type="dxa"/>
            <w:shd w:val="clear" w:color="auto" w:fill="auto"/>
            <w:tcMar>
              <w:top w:w="100" w:type="dxa"/>
              <w:left w:w="100" w:type="dxa"/>
              <w:bottom w:w="100" w:type="dxa"/>
              <w:right w:w="100" w:type="dxa"/>
            </w:tcMar>
          </w:tcPr>
          <w:p w14:paraId="1DD3E2DB"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64B2ABEC" w14:textId="77777777" w:rsidR="00A4580D" w:rsidRPr="00981CE8" w:rsidRDefault="00A4580D" w:rsidP="00FC62BE">
            <w:pPr>
              <w:widowControl w:val="0"/>
              <w:spacing w:line="360" w:lineRule="auto"/>
              <w:rPr>
                <w:rFonts w:ascii="Times New Roman" w:hAnsi="Times New Roman"/>
                <w:b/>
              </w:rPr>
            </w:pPr>
            <w:r>
              <w:rPr>
                <w:rFonts w:ascii="Times New Roman" w:hAnsi="Times New Roman"/>
                <w:b/>
              </w:rPr>
              <w:t xml:space="preserve">Giao diện Sản phẩm hết hàng </w:t>
            </w:r>
          </w:p>
        </w:tc>
      </w:tr>
      <w:tr w:rsidR="00A4580D" w:rsidRPr="0073400D" w14:paraId="65D57783" w14:textId="77777777" w:rsidTr="00FC62BE">
        <w:trPr>
          <w:jc w:val="center"/>
        </w:trPr>
        <w:tc>
          <w:tcPr>
            <w:tcW w:w="4531" w:type="dxa"/>
            <w:shd w:val="clear" w:color="auto" w:fill="auto"/>
            <w:tcMar>
              <w:top w:w="100" w:type="dxa"/>
              <w:left w:w="100" w:type="dxa"/>
              <w:bottom w:w="100" w:type="dxa"/>
              <w:right w:w="100" w:type="dxa"/>
            </w:tcMar>
          </w:tcPr>
          <w:p w14:paraId="31833523"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119A41A8" w14:textId="77777777" w:rsidR="00A4580D" w:rsidRPr="0073400D" w:rsidRDefault="00A4580D" w:rsidP="00FC62BE">
            <w:pPr>
              <w:widowControl w:val="0"/>
              <w:spacing w:line="360" w:lineRule="auto"/>
              <w:jc w:val="both"/>
              <w:rPr>
                <w:rFonts w:ascii="Times New Roman" w:hAnsi="Times New Roman"/>
              </w:rPr>
            </w:pPr>
            <w:r w:rsidRPr="0073400D">
              <w:rPr>
                <w:rFonts w:ascii="Times New Roman" w:hAnsi="Times New Roman"/>
              </w:rPr>
              <w:t xml:space="preserve">- </w:t>
            </w:r>
            <w:r>
              <w:rPr>
                <w:rFonts w:ascii="Times New Roman" w:hAnsi="Times New Roman"/>
              </w:rPr>
              <w:t>Cho phép Admin có thể quản lí số sản phẩm mà cửa hàng đã bán hết.</w:t>
            </w:r>
          </w:p>
        </w:tc>
      </w:tr>
      <w:tr w:rsidR="00A4580D" w:rsidRPr="0073400D" w14:paraId="42F513D5" w14:textId="77777777" w:rsidTr="00FC62BE">
        <w:trPr>
          <w:jc w:val="center"/>
        </w:trPr>
        <w:tc>
          <w:tcPr>
            <w:tcW w:w="4531" w:type="dxa"/>
            <w:shd w:val="clear" w:color="auto" w:fill="auto"/>
            <w:tcMar>
              <w:top w:w="100" w:type="dxa"/>
              <w:left w:w="100" w:type="dxa"/>
              <w:bottom w:w="100" w:type="dxa"/>
              <w:right w:w="100" w:type="dxa"/>
            </w:tcMar>
          </w:tcPr>
          <w:p w14:paraId="4956C03F" w14:textId="77777777" w:rsidR="00A4580D" w:rsidRPr="0073400D" w:rsidRDefault="00A4580D" w:rsidP="00FC62BE">
            <w:pPr>
              <w:widowControl w:val="0"/>
              <w:spacing w:line="360" w:lineRule="auto"/>
              <w:rPr>
                <w:rFonts w:ascii="Times New Roman" w:hAnsi="Times New Roman"/>
                <w:b/>
              </w:rPr>
            </w:pPr>
          </w:p>
          <w:p w14:paraId="2019FAB2" w14:textId="77777777" w:rsidR="00A4580D" w:rsidRPr="0073400D" w:rsidRDefault="00A4580D" w:rsidP="00FC62BE">
            <w:pPr>
              <w:widowControl w:val="0"/>
              <w:spacing w:line="360" w:lineRule="auto"/>
              <w:rPr>
                <w:rFonts w:ascii="Times New Roman" w:hAnsi="Times New Roman"/>
                <w:b/>
              </w:rPr>
            </w:pPr>
          </w:p>
          <w:p w14:paraId="1FB32EEC"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Mô tả</w:t>
            </w:r>
          </w:p>
        </w:tc>
        <w:tc>
          <w:tcPr>
            <w:tcW w:w="4531" w:type="dxa"/>
            <w:shd w:val="clear" w:color="auto" w:fill="auto"/>
            <w:tcMar>
              <w:top w:w="100" w:type="dxa"/>
              <w:left w:w="100" w:type="dxa"/>
              <w:bottom w:w="100" w:type="dxa"/>
              <w:right w:w="100" w:type="dxa"/>
            </w:tcMar>
          </w:tcPr>
          <w:p w14:paraId="381BC650" w14:textId="77777777" w:rsidR="00A4580D" w:rsidRPr="007611CF" w:rsidRDefault="00A4580D" w:rsidP="00FC62BE">
            <w:pPr>
              <w:widowControl w:val="0"/>
              <w:spacing w:line="360" w:lineRule="auto"/>
              <w:jc w:val="both"/>
              <w:rPr>
                <w:rFonts w:ascii="Times New Roman" w:hAnsi="Times New Roman"/>
                <w:lang w:val="vi-VN"/>
              </w:rPr>
            </w:pPr>
            <w:r w:rsidRPr="007611CF">
              <w:rPr>
                <w:rFonts w:ascii="Times New Roman" w:hAnsi="Times New Roman"/>
              </w:rPr>
              <w:t>-</w:t>
            </w:r>
            <w:r>
              <w:rPr>
                <w:rFonts w:ascii="Times New Roman" w:hAnsi="Times New Roman"/>
              </w:rPr>
              <w:t xml:space="preserve"> Đầu tiên Admin vào màn hình trang chủ</w:t>
            </w:r>
          </w:p>
          <w:p w14:paraId="1C93B5D8" w14:textId="77777777" w:rsidR="00A4580D" w:rsidRDefault="00A4580D" w:rsidP="00FC62BE">
            <w:pPr>
              <w:widowControl w:val="0"/>
              <w:spacing w:line="360" w:lineRule="auto"/>
              <w:jc w:val="both"/>
              <w:rPr>
                <w:rFonts w:ascii="Times New Roman" w:hAnsi="Times New Roman"/>
              </w:rPr>
            </w:pPr>
            <w:r w:rsidRPr="007611CF">
              <w:rPr>
                <w:rFonts w:ascii="Times New Roman" w:hAnsi="Times New Roman"/>
                <w:lang w:val="vi-VN"/>
              </w:rPr>
              <w:t>-</w:t>
            </w:r>
            <w:r>
              <w:rPr>
                <w:rFonts w:ascii="Times New Roman" w:hAnsi="Times New Roman"/>
              </w:rPr>
              <w:t xml:space="preserve"> Tiếp theo Admin ấn vào icon menu ở phía góc phía trên trái màn hình</w:t>
            </w:r>
          </w:p>
          <w:p w14:paraId="69B3DD95" w14:textId="77777777" w:rsidR="00A4580D" w:rsidRDefault="00A4580D" w:rsidP="00FC62BE">
            <w:pPr>
              <w:widowControl w:val="0"/>
              <w:spacing w:line="360" w:lineRule="auto"/>
              <w:jc w:val="both"/>
              <w:rPr>
                <w:rFonts w:ascii="Times New Roman" w:hAnsi="Times New Roman"/>
              </w:rPr>
            </w:pPr>
            <w:r>
              <w:rPr>
                <w:rFonts w:ascii="Times New Roman" w:hAnsi="Times New Roman"/>
              </w:rPr>
              <w:t>- Click sản phẩm hết hàng</w:t>
            </w:r>
          </w:p>
          <w:p w14:paraId="34488D39" w14:textId="77777777" w:rsidR="00A4580D" w:rsidRDefault="00A4580D" w:rsidP="00FC62BE">
            <w:pPr>
              <w:widowControl w:val="0"/>
              <w:spacing w:line="360" w:lineRule="auto"/>
              <w:jc w:val="both"/>
              <w:rPr>
                <w:rFonts w:ascii="Times New Roman" w:hAnsi="Times New Roman"/>
              </w:rPr>
            </w:pPr>
            <w:r>
              <w:rPr>
                <w:rFonts w:ascii="Times New Roman" w:hAnsi="Times New Roman"/>
              </w:rPr>
              <w:t xml:space="preserve">- Trang quản trị sẽ chuyển sang màn hình </w:t>
            </w:r>
            <w:r>
              <w:rPr>
                <w:rFonts w:ascii="Times New Roman" w:hAnsi="Times New Roman"/>
              </w:rPr>
              <w:lastRenderedPageBreak/>
              <w:t>Sản phẩm đã hết hàng</w:t>
            </w:r>
          </w:p>
          <w:p w14:paraId="5E5E935B" w14:textId="77777777" w:rsidR="00A4580D" w:rsidRPr="006A1898" w:rsidRDefault="00A4580D" w:rsidP="00FC62BE">
            <w:pPr>
              <w:widowControl w:val="0"/>
              <w:spacing w:line="360" w:lineRule="auto"/>
              <w:jc w:val="both"/>
              <w:rPr>
                <w:rFonts w:ascii="Times New Roman" w:hAnsi="Times New Roman"/>
              </w:rPr>
            </w:pPr>
            <w:r>
              <w:rPr>
                <w:rFonts w:ascii="Times New Roman" w:hAnsi="Times New Roman"/>
              </w:rPr>
              <w:t xml:space="preserve">- Trong màn hình sản phẩn hết hàng, Admin có thể thấy các sản phẩm mà cuaer hàng đã bán hết và thực hiện rất </w:t>
            </w:r>
            <w:r>
              <w:rPr>
                <w:rFonts w:ascii="Times New Roman" w:hAnsi="Times New Roman"/>
                <w:lang w:val="vi-VN"/>
              </w:rPr>
              <w:t xml:space="preserve">thao tác </w:t>
            </w:r>
            <w:r>
              <w:rPr>
                <w:rFonts w:ascii="Times New Roman" w:hAnsi="Times New Roman"/>
              </w:rPr>
              <w:t>tìm kiếm sản phẩm đã hết hàng thông qua thanh tìm kiếm.</w:t>
            </w:r>
          </w:p>
          <w:p w14:paraId="6D47E71E" w14:textId="77777777" w:rsidR="00A4580D" w:rsidRPr="00B12490" w:rsidRDefault="00A4580D" w:rsidP="00FC62BE">
            <w:pPr>
              <w:widowControl w:val="0"/>
              <w:spacing w:line="360" w:lineRule="auto"/>
              <w:jc w:val="both"/>
              <w:rPr>
                <w:rFonts w:ascii="Times New Roman" w:hAnsi="Times New Roman"/>
              </w:rPr>
            </w:pPr>
            <w:r>
              <w:rPr>
                <w:rFonts w:ascii="Times New Roman" w:hAnsi="Times New Roman"/>
                <w:lang w:val="vi-VN"/>
              </w:rPr>
              <w:t xml:space="preserve">Bên cạnh đó, từ màn hình </w:t>
            </w:r>
            <w:r>
              <w:rPr>
                <w:rFonts w:ascii="Times New Roman" w:hAnsi="Times New Roman"/>
              </w:rPr>
              <w:t>sản phẩm hết hàng</w:t>
            </w:r>
            <w:r>
              <w:rPr>
                <w:rFonts w:ascii="Times New Roman" w:hAnsi="Times New Roman"/>
                <w:lang w:val="vi-VN"/>
              </w:rPr>
              <w:t xml:space="preserve"> </w:t>
            </w:r>
            <w:r>
              <w:rPr>
                <w:rFonts w:ascii="Times New Roman" w:hAnsi="Times New Roman"/>
              </w:rPr>
              <w:t>Admin</w:t>
            </w:r>
            <w:r>
              <w:rPr>
                <w:rFonts w:ascii="Times New Roman" w:hAnsi="Times New Roman"/>
                <w:lang w:val="vi-VN"/>
              </w:rPr>
              <w:t xml:space="preserve"> có thể chuyển sang màn hình </w:t>
            </w:r>
            <w:r>
              <w:rPr>
                <w:rFonts w:ascii="Times New Roman" w:hAnsi="Times New Roman"/>
              </w:rPr>
              <w:t>chức năng khách thông qua việc Click vào thanh menu.</w:t>
            </w:r>
          </w:p>
          <w:p w14:paraId="7A7A5AAA" w14:textId="77777777" w:rsidR="00A4580D" w:rsidRPr="007611CF" w:rsidRDefault="00A4580D" w:rsidP="00FC62BE">
            <w:pPr>
              <w:widowControl w:val="0"/>
              <w:spacing w:line="360" w:lineRule="auto"/>
              <w:rPr>
                <w:rFonts w:ascii="Times New Roman" w:hAnsi="Times New Roman"/>
              </w:rPr>
            </w:pPr>
          </w:p>
        </w:tc>
      </w:tr>
    </w:tbl>
    <w:p w14:paraId="4F06B7C2" w14:textId="77777777" w:rsidR="00A4580D" w:rsidRDefault="00A4580D" w:rsidP="00A4580D">
      <w:pPr>
        <w:rPr>
          <w:rFonts w:ascii="Times New Roman" w:hAnsi="Times New Roman"/>
          <w:b/>
          <w:bCs/>
          <w:i/>
          <w:iCs/>
          <w:color w:val="FF0000"/>
          <w:sz w:val="40"/>
          <w:szCs w:val="40"/>
        </w:rPr>
      </w:pPr>
    </w:p>
    <w:p w14:paraId="4FC45E19" w14:textId="77777777" w:rsidR="00A4580D" w:rsidRDefault="00A4580D" w:rsidP="00A4580D">
      <w:pPr>
        <w:rPr>
          <w:rFonts w:ascii="Times New Roman" w:hAnsi="Times New Roman"/>
          <w:b/>
          <w:bCs/>
          <w:i/>
          <w:iCs/>
          <w:color w:val="FF0000"/>
          <w:sz w:val="40"/>
          <w:szCs w:val="40"/>
        </w:rPr>
      </w:pPr>
    </w:p>
    <w:p w14:paraId="3B5AD001" w14:textId="77777777" w:rsidR="00A4580D" w:rsidRDefault="00A4580D" w:rsidP="00A4580D">
      <w:pPr>
        <w:rPr>
          <w:rFonts w:ascii="Times New Roman" w:hAnsi="Times New Roman"/>
          <w:b/>
          <w:bCs/>
          <w:i/>
          <w:iCs/>
          <w:color w:val="FF0000"/>
          <w:sz w:val="40"/>
          <w:szCs w:val="40"/>
        </w:rPr>
      </w:pPr>
    </w:p>
    <w:p w14:paraId="25EA97EC" w14:textId="77777777" w:rsidR="00A4580D" w:rsidRDefault="00A4580D" w:rsidP="00A4580D">
      <w:pPr>
        <w:rPr>
          <w:rFonts w:ascii="Times New Roman" w:hAnsi="Times New Roman"/>
          <w:b/>
          <w:bCs/>
          <w:i/>
          <w:iCs/>
          <w:color w:val="FF0000"/>
          <w:sz w:val="40"/>
          <w:szCs w:val="40"/>
        </w:rPr>
      </w:pPr>
    </w:p>
    <w:p w14:paraId="33D2FF3E" w14:textId="77777777" w:rsidR="00A4580D" w:rsidRDefault="00A4580D" w:rsidP="00A4580D">
      <w:pPr>
        <w:rPr>
          <w:rFonts w:ascii="Times New Roman" w:hAnsi="Times New Roman"/>
          <w:b/>
          <w:bCs/>
          <w:i/>
          <w:iCs/>
          <w:color w:val="FF0000"/>
          <w:sz w:val="40"/>
          <w:szCs w:val="40"/>
        </w:rPr>
      </w:pPr>
    </w:p>
    <w:p w14:paraId="4096C471" w14:textId="77777777" w:rsidR="00A4580D" w:rsidRDefault="00A4580D" w:rsidP="00A4580D">
      <w:pPr>
        <w:rPr>
          <w:rFonts w:ascii="Times New Roman" w:hAnsi="Times New Roman"/>
          <w:b/>
          <w:bCs/>
          <w:i/>
          <w:iCs/>
          <w:color w:val="FF0000"/>
          <w:sz w:val="40"/>
          <w:szCs w:val="40"/>
        </w:rPr>
      </w:pPr>
    </w:p>
    <w:p w14:paraId="72FAF17F" w14:textId="77777777" w:rsidR="00A4580D" w:rsidRDefault="00A4580D" w:rsidP="00A4580D">
      <w:pPr>
        <w:rPr>
          <w:rFonts w:ascii="Times New Roman" w:hAnsi="Times New Roman"/>
          <w:b/>
          <w:bCs/>
          <w:i/>
          <w:iCs/>
          <w:color w:val="FF0000"/>
          <w:sz w:val="40"/>
          <w:szCs w:val="40"/>
        </w:rPr>
      </w:pPr>
    </w:p>
    <w:p w14:paraId="200F9C29" w14:textId="77777777" w:rsidR="00A4580D" w:rsidRDefault="00A4580D" w:rsidP="00A4580D">
      <w:pPr>
        <w:rPr>
          <w:rFonts w:ascii="Times New Roman" w:hAnsi="Times New Roman"/>
          <w:b/>
          <w:bCs/>
          <w:i/>
          <w:iCs/>
          <w:color w:val="FF0000"/>
          <w:sz w:val="40"/>
          <w:szCs w:val="40"/>
        </w:rPr>
      </w:pPr>
    </w:p>
    <w:p w14:paraId="11E690A9" w14:textId="77777777" w:rsidR="00A4580D" w:rsidRDefault="00A4580D" w:rsidP="00A4580D">
      <w:pPr>
        <w:rPr>
          <w:rFonts w:ascii="Times New Roman" w:hAnsi="Times New Roman"/>
          <w:b/>
          <w:bCs/>
          <w:i/>
          <w:iCs/>
          <w:color w:val="FF0000"/>
          <w:sz w:val="40"/>
          <w:szCs w:val="40"/>
        </w:rPr>
      </w:pPr>
    </w:p>
    <w:p w14:paraId="55486CF9" w14:textId="77777777" w:rsidR="00A4580D" w:rsidRDefault="00A4580D" w:rsidP="00A4580D">
      <w:pPr>
        <w:rPr>
          <w:rFonts w:ascii="Times New Roman" w:hAnsi="Times New Roman"/>
          <w:b/>
          <w:bCs/>
          <w:i/>
          <w:iCs/>
          <w:color w:val="FF0000"/>
          <w:sz w:val="40"/>
          <w:szCs w:val="40"/>
        </w:rPr>
      </w:pPr>
    </w:p>
    <w:p w14:paraId="56897488" w14:textId="77777777" w:rsidR="00A4580D" w:rsidRDefault="00A4580D" w:rsidP="00A4580D">
      <w:pPr>
        <w:rPr>
          <w:rFonts w:ascii="Times New Roman" w:hAnsi="Times New Roman"/>
          <w:b/>
          <w:bCs/>
          <w:i/>
          <w:iCs/>
          <w:color w:val="FF0000"/>
          <w:sz w:val="40"/>
          <w:szCs w:val="40"/>
        </w:rPr>
      </w:pPr>
    </w:p>
    <w:p w14:paraId="72486AB5" w14:textId="77777777" w:rsidR="00A4580D" w:rsidRDefault="00A4580D" w:rsidP="00A4580D">
      <w:pPr>
        <w:rPr>
          <w:rFonts w:ascii="Times New Roman" w:hAnsi="Times New Roman"/>
          <w:b/>
          <w:bCs/>
          <w:i/>
          <w:iCs/>
          <w:color w:val="FF0000"/>
          <w:sz w:val="40"/>
          <w:szCs w:val="40"/>
        </w:rPr>
      </w:pPr>
    </w:p>
    <w:p w14:paraId="5F3291C5" w14:textId="77777777" w:rsidR="00A4580D" w:rsidRDefault="00A4580D" w:rsidP="00A4580D">
      <w:pPr>
        <w:rPr>
          <w:rFonts w:ascii="Times New Roman" w:hAnsi="Times New Roman"/>
          <w:b/>
          <w:bCs/>
          <w:i/>
          <w:iCs/>
          <w:color w:val="FF0000"/>
          <w:sz w:val="40"/>
          <w:szCs w:val="40"/>
        </w:rPr>
      </w:pPr>
    </w:p>
    <w:p w14:paraId="548AB337" w14:textId="38F94ED2" w:rsidR="00A4580D" w:rsidRDefault="00A4580D" w:rsidP="00A4580D">
      <w:pPr>
        <w:rPr>
          <w:rFonts w:ascii="Times New Roman" w:hAnsi="Times New Roman"/>
          <w:b/>
          <w:bCs/>
          <w:i/>
          <w:iCs/>
          <w:color w:val="FF0000"/>
          <w:sz w:val="40"/>
          <w:szCs w:val="40"/>
        </w:rPr>
      </w:pPr>
    </w:p>
    <w:p w14:paraId="4F5197F1" w14:textId="77777777" w:rsidR="00ED6978" w:rsidRDefault="00ED6978" w:rsidP="00A4580D">
      <w:pPr>
        <w:rPr>
          <w:rFonts w:ascii="Times New Roman" w:hAnsi="Times New Roman"/>
          <w:b/>
          <w:bCs/>
          <w:i/>
          <w:iCs/>
          <w:color w:val="FF0000"/>
          <w:sz w:val="40"/>
          <w:szCs w:val="40"/>
        </w:rPr>
      </w:pPr>
    </w:p>
    <w:p w14:paraId="435BEF54" w14:textId="77777777" w:rsidR="00ED6978" w:rsidRDefault="00ED6978" w:rsidP="00A4580D">
      <w:pPr>
        <w:rPr>
          <w:rFonts w:ascii="Times New Roman" w:hAnsi="Times New Roman"/>
          <w:b/>
          <w:bCs/>
          <w:i/>
          <w:iCs/>
          <w:color w:val="FF0000"/>
          <w:sz w:val="40"/>
          <w:szCs w:val="40"/>
        </w:rPr>
      </w:pPr>
    </w:p>
    <w:p w14:paraId="680A3466" w14:textId="77777777" w:rsidR="00A4580D" w:rsidRPr="00ED6978" w:rsidRDefault="00A4580D" w:rsidP="00EE2611">
      <w:pPr>
        <w:pStyle w:val="ListParagraph"/>
        <w:numPr>
          <w:ilvl w:val="3"/>
          <w:numId w:val="12"/>
        </w:numPr>
        <w:rPr>
          <w:rFonts w:ascii="Times New Roman" w:hAnsi="Times New Roman"/>
          <w:b/>
          <w:bCs/>
          <w:i/>
          <w:iCs/>
          <w:sz w:val="24"/>
        </w:rPr>
      </w:pPr>
      <w:r w:rsidRPr="00ED6978">
        <w:rPr>
          <w:rFonts w:ascii="Times New Roman" w:hAnsi="Times New Roman"/>
          <w:b/>
          <w:bCs/>
          <w:i/>
          <w:iCs/>
          <w:sz w:val="24"/>
        </w:rPr>
        <w:t xml:space="preserve"> Chức năng giao diện Loại sản phẩm </w:t>
      </w:r>
    </w:p>
    <w:p w14:paraId="6A890AB6" w14:textId="77777777" w:rsidR="00A4580D" w:rsidRDefault="00A4580D" w:rsidP="00A4580D">
      <w:pPr>
        <w:rPr>
          <w:rFonts w:ascii="Times New Roman" w:hAnsi="Times New Roman"/>
          <w:b/>
          <w:bCs/>
          <w:i/>
          <w:iCs/>
        </w:rPr>
      </w:pPr>
    </w:p>
    <w:p w14:paraId="266CEA45" w14:textId="77777777" w:rsidR="00A4580D" w:rsidRDefault="00A4580D" w:rsidP="00A4580D">
      <w:pPr>
        <w:rPr>
          <w:rFonts w:ascii="Times New Roman" w:hAnsi="Times New Roman"/>
          <w:b/>
          <w:bCs/>
          <w:i/>
          <w:iCs/>
          <w:color w:val="FF0000"/>
          <w:sz w:val="40"/>
          <w:szCs w:val="40"/>
        </w:rPr>
      </w:pPr>
    </w:p>
    <w:p w14:paraId="3B642019" w14:textId="77777777" w:rsidR="00A4580D" w:rsidRDefault="00A4580D" w:rsidP="00A4580D">
      <w:pPr>
        <w:rPr>
          <w:rFonts w:ascii="Times New Roman" w:hAnsi="Times New Roman"/>
          <w:b/>
          <w:bCs/>
          <w:i/>
          <w:iCs/>
          <w:color w:val="FF0000"/>
          <w:sz w:val="40"/>
          <w:szCs w:val="40"/>
        </w:rPr>
      </w:pPr>
      <w:r w:rsidRPr="00513C5C">
        <w:rPr>
          <w:rFonts w:ascii="Times New Roman" w:hAnsi="Times New Roman"/>
          <w:b/>
          <w:bCs/>
          <w:i/>
          <w:iCs/>
          <w:noProof/>
          <w:color w:val="FF0000"/>
          <w:sz w:val="40"/>
          <w:szCs w:val="40"/>
        </w:rPr>
        <w:drawing>
          <wp:inline distT="0" distB="0" distL="0" distR="0" wp14:anchorId="1333379D" wp14:editId="2EE94FE3">
            <wp:extent cx="6327140" cy="428561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7140" cy="4285615"/>
                    </a:xfrm>
                    <a:prstGeom prst="rect">
                      <a:avLst/>
                    </a:prstGeom>
                  </pic:spPr>
                </pic:pic>
              </a:graphicData>
            </a:graphic>
          </wp:inline>
        </w:drawing>
      </w:r>
    </w:p>
    <w:p w14:paraId="0B30406B" w14:textId="77777777" w:rsidR="00A4580D" w:rsidRDefault="00A4580D" w:rsidP="00A4580D">
      <w:pPr>
        <w:rPr>
          <w:rFonts w:ascii="Times New Roman" w:hAnsi="Times New Roman"/>
          <w:b/>
          <w:bCs/>
          <w:i/>
          <w:iCs/>
          <w:color w:val="FF0000"/>
          <w:sz w:val="40"/>
          <w:szCs w:val="40"/>
        </w:rPr>
      </w:pPr>
    </w:p>
    <w:p w14:paraId="5523FA79" w14:textId="77777777" w:rsidR="00A4580D" w:rsidRDefault="00A4580D" w:rsidP="00A4580D">
      <w:pPr>
        <w:rPr>
          <w:rFonts w:ascii="Times New Roman" w:hAnsi="Times New Roman"/>
          <w:b/>
          <w:bCs/>
          <w:i/>
          <w:iCs/>
          <w:color w:val="FF0000"/>
          <w:sz w:val="40"/>
          <w:szCs w:val="40"/>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A4580D" w:rsidRPr="0073400D" w14:paraId="73EDDC44" w14:textId="77777777" w:rsidTr="00FC62BE">
        <w:trPr>
          <w:jc w:val="center"/>
        </w:trPr>
        <w:tc>
          <w:tcPr>
            <w:tcW w:w="4531" w:type="dxa"/>
            <w:shd w:val="clear" w:color="auto" w:fill="auto"/>
            <w:tcMar>
              <w:top w:w="100" w:type="dxa"/>
              <w:left w:w="100" w:type="dxa"/>
              <w:bottom w:w="100" w:type="dxa"/>
              <w:right w:w="100" w:type="dxa"/>
            </w:tcMar>
          </w:tcPr>
          <w:p w14:paraId="604CD73C"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7EEA0C7C" w14:textId="77777777" w:rsidR="00A4580D" w:rsidRPr="00981CE8" w:rsidRDefault="00A4580D" w:rsidP="00FC62BE">
            <w:pPr>
              <w:widowControl w:val="0"/>
              <w:spacing w:line="360" w:lineRule="auto"/>
              <w:rPr>
                <w:rFonts w:ascii="Times New Roman" w:hAnsi="Times New Roman"/>
                <w:b/>
              </w:rPr>
            </w:pPr>
            <w:r>
              <w:rPr>
                <w:rFonts w:ascii="Times New Roman" w:hAnsi="Times New Roman"/>
                <w:b/>
              </w:rPr>
              <w:t>Danh sách quản trị viên</w:t>
            </w:r>
          </w:p>
        </w:tc>
      </w:tr>
      <w:tr w:rsidR="00A4580D" w:rsidRPr="0073400D" w14:paraId="28DE82D7" w14:textId="77777777" w:rsidTr="00FC62BE">
        <w:trPr>
          <w:jc w:val="center"/>
        </w:trPr>
        <w:tc>
          <w:tcPr>
            <w:tcW w:w="4531" w:type="dxa"/>
            <w:shd w:val="clear" w:color="auto" w:fill="auto"/>
            <w:tcMar>
              <w:top w:w="100" w:type="dxa"/>
              <w:left w:w="100" w:type="dxa"/>
              <w:bottom w:w="100" w:type="dxa"/>
              <w:right w:w="100" w:type="dxa"/>
            </w:tcMar>
          </w:tcPr>
          <w:p w14:paraId="07281A36"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288246AF" w14:textId="77777777" w:rsidR="00A4580D" w:rsidRPr="0073400D" w:rsidRDefault="00A4580D" w:rsidP="00FC62BE">
            <w:pPr>
              <w:widowControl w:val="0"/>
              <w:spacing w:line="360" w:lineRule="auto"/>
              <w:jc w:val="both"/>
              <w:rPr>
                <w:rFonts w:ascii="Times New Roman" w:hAnsi="Times New Roman"/>
              </w:rPr>
            </w:pPr>
            <w:r w:rsidRPr="0073400D">
              <w:rPr>
                <w:rFonts w:ascii="Times New Roman" w:hAnsi="Times New Roman"/>
              </w:rPr>
              <w:t xml:space="preserve">- </w:t>
            </w:r>
            <w:r>
              <w:rPr>
                <w:rFonts w:ascii="Times New Roman" w:hAnsi="Times New Roman"/>
              </w:rPr>
              <w:t>Cho phép Admin có thể quản lí số Loại sản phẩm của cửa hàng</w:t>
            </w:r>
          </w:p>
        </w:tc>
      </w:tr>
      <w:tr w:rsidR="00A4580D" w:rsidRPr="0073400D" w14:paraId="08D95E3F" w14:textId="77777777" w:rsidTr="00FC62BE">
        <w:trPr>
          <w:jc w:val="center"/>
        </w:trPr>
        <w:tc>
          <w:tcPr>
            <w:tcW w:w="4531" w:type="dxa"/>
            <w:shd w:val="clear" w:color="auto" w:fill="auto"/>
            <w:tcMar>
              <w:top w:w="100" w:type="dxa"/>
              <w:left w:w="100" w:type="dxa"/>
              <w:bottom w:w="100" w:type="dxa"/>
              <w:right w:w="100" w:type="dxa"/>
            </w:tcMar>
          </w:tcPr>
          <w:p w14:paraId="7B4E2EB8" w14:textId="77777777" w:rsidR="00A4580D" w:rsidRPr="0073400D" w:rsidRDefault="00A4580D" w:rsidP="00FC62BE">
            <w:pPr>
              <w:widowControl w:val="0"/>
              <w:spacing w:line="360" w:lineRule="auto"/>
              <w:rPr>
                <w:rFonts w:ascii="Times New Roman" w:hAnsi="Times New Roman"/>
                <w:b/>
              </w:rPr>
            </w:pPr>
          </w:p>
          <w:p w14:paraId="01634707" w14:textId="77777777" w:rsidR="00A4580D" w:rsidRPr="0073400D" w:rsidRDefault="00A4580D" w:rsidP="00FC62BE">
            <w:pPr>
              <w:widowControl w:val="0"/>
              <w:spacing w:line="360" w:lineRule="auto"/>
              <w:rPr>
                <w:rFonts w:ascii="Times New Roman" w:hAnsi="Times New Roman"/>
                <w:b/>
              </w:rPr>
            </w:pPr>
          </w:p>
          <w:p w14:paraId="58A88686"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lastRenderedPageBreak/>
              <w:t>Mô tả</w:t>
            </w:r>
          </w:p>
        </w:tc>
        <w:tc>
          <w:tcPr>
            <w:tcW w:w="4531" w:type="dxa"/>
            <w:shd w:val="clear" w:color="auto" w:fill="auto"/>
            <w:tcMar>
              <w:top w:w="100" w:type="dxa"/>
              <w:left w:w="100" w:type="dxa"/>
              <w:bottom w:w="100" w:type="dxa"/>
              <w:right w:w="100" w:type="dxa"/>
            </w:tcMar>
          </w:tcPr>
          <w:p w14:paraId="543D9840" w14:textId="77777777" w:rsidR="00A4580D" w:rsidRPr="007611CF" w:rsidRDefault="00A4580D" w:rsidP="00FC62BE">
            <w:pPr>
              <w:widowControl w:val="0"/>
              <w:spacing w:line="360" w:lineRule="auto"/>
              <w:jc w:val="both"/>
              <w:rPr>
                <w:rFonts w:ascii="Times New Roman" w:hAnsi="Times New Roman"/>
                <w:lang w:val="vi-VN"/>
              </w:rPr>
            </w:pPr>
            <w:r w:rsidRPr="007611CF">
              <w:rPr>
                <w:rFonts w:ascii="Times New Roman" w:hAnsi="Times New Roman"/>
              </w:rPr>
              <w:lastRenderedPageBreak/>
              <w:t>-</w:t>
            </w:r>
            <w:r>
              <w:rPr>
                <w:rFonts w:ascii="Times New Roman" w:hAnsi="Times New Roman"/>
              </w:rPr>
              <w:t xml:space="preserve"> Đầu tiên Admin vào màn hình trang chủ</w:t>
            </w:r>
          </w:p>
          <w:p w14:paraId="5A069ED3" w14:textId="77777777" w:rsidR="00A4580D" w:rsidRDefault="00A4580D" w:rsidP="00FC62BE">
            <w:pPr>
              <w:widowControl w:val="0"/>
              <w:spacing w:line="360" w:lineRule="auto"/>
              <w:jc w:val="both"/>
              <w:rPr>
                <w:rFonts w:ascii="Times New Roman" w:hAnsi="Times New Roman"/>
              </w:rPr>
            </w:pPr>
            <w:r w:rsidRPr="007611CF">
              <w:rPr>
                <w:rFonts w:ascii="Times New Roman" w:hAnsi="Times New Roman"/>
                <w:lang w:val="vi-VN"/>
              </w:rPr>
              <w:t>-</w:t>
            </w:r>
            <w:r>
              <w:rPr>
                <w:rFonts w:ascii="Times New Roman" w:hAnsi="Times New Roman"/>
              </w:rPr>
              <w:t xml:space="preserve"> Tiếp theo Admin ấn vào icon menu ở </w:t>
            </w:r>
            <w:r>
              <w:rPr>
                <w:rFonts w:ascii="Times New Roman" w:hAnsi="Times New Roman"/>
              </w:rPr>
              <w:lastRenderedPageBreak/>
              <w:t>phía góc phía trên trái màn hình</w:t>
            </w:r>
          </w:p>
          <w:p w14:paraId="4B07DABF" w14:textId="77777777" w:rsidR="00A4580D" w:rsidRDefault="00A4580D" w:rsidP="00FC62BE">
            <w:pPr>
              <w:widowControl w:val="0"/>
              <w:spacing w:line="360" w:lineRule="auto"/>
              <w:jc w:val="both"/>
              <w:rPr>
                <w:rFonts w:ascii="Times New Roman" w:hAnsi="Times New Roman"/>
              </w:rPr>
            </w:pPr>
            <w:r>
              <w:rPr>
                <w:rFonts w:ascii="Times New Roman" w:hAnsi="Times New Roman"/>
              </w:rPr>
              <w:t>- Click Loại sản phẩm</w:t>
            </w:r>
          </w:p>
          <w:p w14:paraId="075F9FEA" w14:textId="77777777" w:rsidR="00A4580D" w:rsidRDefault="00A4580D" w:rsidP="00FC62BE">
            <w:pPr>
              <w:widowControl w:val="0"/>
              <w:spacing w:line="360" w:lineRule="auto"/>
              <w:jc w:val="both"/>
              <w:rPr>
                <w:rFonts w:ascii="Times New Roman" w:hAnsi="Times New Roman"/>
              </w:rPr>
            </w:pPr>
            <w:r>
              <w:rPr>
                <w:rFonts w:ascii="Times New Roman" w:hAnsi="Times New Roman"/>
              </w:rPr>
              <w:t xml:space="preserve">- Trang quản trị sẽ chuyển sang màn hình Loại sản phẩm </w:t>
            </w:r>
          </w:p>
          <w:p w14:paraId="7A869544" w14:textId="77777777" w:rsidR="00A4580D" w:rsidRDefault="00A4580D" w:rsidP="00FC62BE">
            <w:pPr>
              <w:widowControl w:val="0"/>
              <w:spacing w:line="360" w:lineRule="auto"/>
              <w:jc w:val="both"/>
              <w:rPr>
                <w:rFonts w:ascii="Times New Roman" w:hAnsi="Times New Roman"/>
                <w:lang w:val="vi-VN"/>
              </w:rPr>
            </w:pPr>
            <w:r>
              <w:rPr>
                <w:rFonts w:ascii="Times New Roman" w:hAnsi="Times New Roman"/>
              </w:rPr>
              <w:t xml:space="preserve">- Trong màn hình Loại sản phẩm, Admin có thể thao tác chuyển sang các màn hình khác nhau và thực hiện rất </w:t>
            </w:r>
            <w:r>
              <w:rPr>
                <w:rFonts w:ascii="Times New Roman" w:hAnsi="Times New Roman"/>
                <w:lang w:val="vi-VN"/>
              </w:rPr>
              <w:t>thao tác như</w:t>
            </w:r>
          </w:p>
          <w:p w14:paraId="181959ED" w14:textId="77777777" w:rsidR="00A4580D" w:rsidRPr="00260081" w:rsidRDefault="00A4580D" w:rsidP="00EE2611">
            <w:pPr>
              <w:pStyle w:val="ListParagraph"/>
              <w:widowControl w:val="0"/>
              <w:numPr>
                <w:ilvl w:val="0"/>
                <w:numId w:val="48"/>
              </w:numPr>
              <w:spacing w:line="360" w:lineRule="auto"/>
              <w:jc w:val="both"/>
              <w:rPr>
                <w:rFonts w:ascii="Times New Roman" w:hAnsi="Times New Roman"/>
                <w:lang w:val="vi-VN"/>
              </w:rPr>
            </w:pPr>
            <w:r>
              <w:rPr>
                <w:rFonts w:ascii="Times New Roman" w:hAnsi="Times New Roman"/>
              </w:rPr>
              <w:t>Thêm, sửa, xóa loại sản phẩm</w:t>
            </w:r>
            <w:r w:rsidRPr="00260081">
              <w:rPr>
                <w:rFonts w:ascii="Times New Roman" w:hAnsi="Times New Roman"/>
                <w:lang w:val="vi-VN"/>
              </w:rPr>
              <w:t>.</w:t>
            </w:r>
          </w:p>
          <w:p w14:paraId="1F9B9544" w14:textId="77777777" w:rsidR="00A4580D" w:rsidRDefault="00A4580D" w:rsidP="00EE2611">
            <w:pPr>
              <w:pStyle w:val="ListParagraph"/>
              <w:widowControl w:val="0"/>
              <w:numPr>
                <w:ilvl w:val="0"/>
                <w:numId w:val="48"/>
              </w:numPr>
              <w:spacing w:line="360" w:lineRule="auto"/>
              <w:jc w:val="both"/>
              <w:rPr>
                <w:rFonts w:ascii="Times New Roman" w:hAnsi="Times New Roman"/>
                <w:lang w:val="vi-VN"/>
              </w:rPr>
            </w:pPr>
            <w:r w:rsidRPr="00260081">
              <w:rPr>
                <w:rFonts w:ascii="Times New Roman" w:hAnsi="Times New Roman"/>
                <w:lang w:val="vi-VN"/>
              </w:rPr>
              <w:t xml:space="preserve">Xem danh mục </w:t>
            </w:r>
            <w:r>
              <w:rPr>
                <w:rFonts w:ascii="Times New Roman" w:hAnsi="Times New Roman"/>
              </w:rPr>
              <w:t>loại sản phẩm</w:t>
            </w:r>
            <w:r w:rsidRPr="00260081">
              <w:rPr>
                <w:rFonts w:ascii="Times New Roman" w:hAnsi="Times New Roman"/>
                <w:lang w:val="vi-VN"/>
              </w:rPr>
              <w:t>.</w:t>
            </w:r>
          </w:p>
          <w:p w14:paraId="2EBA2613" w14:textId="77777777" w:rsidR="00A4580D" w:rsidRPr="00940270" w:rsidRDefault="00A4580D" w:rsidP="00EE2611">
            <w:pPr>
              <w:pStyle w:val="ListParagraph"/>
              <w:widowControl w:val="0"/>
              <w:numPr>
                <w:ilvl w:val="0"/>
                <w:numId w:val="48"/>
              </w:numPr>
              <w:spacing w:line="360" w:lineRule="auto"/>
              <w:jc w:val="both"/>
              <w:rPr>
                <w:rFonts w:ascii="Times New Roman" w:hAnsi="Times New Roman"/>
                <w:lang w:val="vi-VN"/>
              </w:rPr>
            </w:pPr>
            <w:r>
              <w:rPr>
                <w:rFonts w:ascii="Times New Roman" w:hAnsi="Times New Roman"/>
              </w:rPr>
              <w:t>Click thanh menu</w:t>
            </w:r>
          </w:p>
          <w:p w14:paraId="36536E9C" w14:textId="77777777" w:rsidR="00A4580D" w:rsidRPr="00260081" w:rsidRDefault="00A4580D" w:rsidP="00EE2611">
            <w:pPr>
              <w:pStyle w:val="ListParagraph"/>
              <w:widowControl w:val="0"/>
              <w:numPr>
                <w:ilvl w:val="0"/>
                <w:numId w:val="48"/>
              </w:numPr>
              <w:spacing w:line="360" w:lineRule="auto"/>
              <w:jc w:val="both"/>
              <w:rPr>
                <w:rFonts w:ascii="Times New Roman" w:hAnsi="Times New Roman"/>
                <w:lang w:val="vi-VN"/>
              </w:rPr>
            </w:pPr>
            <w:r>
              <w:rPr>
                <w:rFonts w:ascii="Times New Roman" w:hAnsi="Times New Roman"/>
              </w:rPr>
              <w:t>Đăng xuất</w:t>
            </w:r>
          </w:p>
          <w:p w14:paraId="39C729FE" w14:textId="77777777" w:rsidR="00A4580D" w:rsidRPr="00B12490" w:rsidRDefault="00A4580D" w:rsidP="00FC62BE">
            <w:pPr>
              <w:widowControl w:val="0"/>
              <w:spacing w:line="360" w:lineRule="auto"/>
              <w:jc w:val="both"/>
              <w:rPr>
                <w:rFonts w:ascii="Times New Roman" w:hAnsi="Times New Roman"/>
              </w:rPr>
            </w:pPr>
            <w:r>
              <w:rPr>
                <w:rFonts w:ascii="Times New Roman" w:hAnsi="Times New Roman"/>
                <w:lang w:val="vi-VN"/>
              </w:rPr>
              <w:t xml:space="preserve">Bên cạnh đó, từ màn hình </w:t>
            </w:r>
            <w:r>
              <w:rPr>
                <w:rFonts w:ascii="Times New Roman" w:hAnsi="Times New Roman"/>
              </w:rPr>
              <w:t>Loại sản phẩm</w:t>
            </w:r>
            <w:r>
              <w:rPr>
                <w:rFonts w:ascii="Times New Roman" w:hAnsi="Times New Roman"/>
                <w:lang w:val="vi-VN"/>
              </w:rPr>
              <w:t xml:space="preserve"> </w:t>
            </w:r>
            <w:r>
              <w:rPr>
                <w:rFonts w:ascii="Times New Roman" w:hAnsi="Times New Roman"/>
              </w:rPr>
              <w:t>Admin</w:t>
            </w:r>
            <w:r>
              <w:rPr>
                <w:rFonts w:ascii="Times New Roman" w:hAnsi="Times New Roman"/>
                <w:lang w:val="vi-VN"/>
              </w:rPr>
              <w:t xml:space="preserve"> có thể chuyển sang màn hình </w:t>
            </w:r>
            <w:r>
              <w:rPr>
                <w:rFonts w:ascii="Times New Roman" w:hAnsi="Times New Roman"/>
              </w:rPr>
              <w:t>chức năng khách thông qua việc Click vào thanh menu.</w:t>
            </w:r>
          </w:p>
          <w:p w14:paraId="28A2CE84" w14:textId="77777777" w:rsidR="00A4580D" w:rsidRPr="007611CF" w:rsidRDefault="00A4580D" w:rsidP="00FC62BE">
            <w:pPr>
              <w:widowControl w:val="0"/>
              <w:spacing w:line="360" w:lineRule="auto"/>
              <w:rPr>
                <w:rFonts w:ascii="Times New Roman" w:hAnsi="Times New Roman"/>
              </w:rPr>
            </w:pPr>
          </w:p>
        </w:tc>
      </w:tr>
    </w:tbl>
    <w:p w14:paraId="16014485" w14:textId="77777777" w:rsidR="00A4580D" w:rsidRDefault="00A4580D" w:rsidP="00A4580D">
      <w:pPr>
        <w:rPr>
          <w:rFonts w:ascii="Times New Roman" w:hAnsi="Times New Roman"/>
          <w:b/>
          <w:bCs/>
          <w:i/>
          <w:iCs/>
          <w:color w:val="FF0000"/>
          <w:sz w:val="40"/>
          <w:szCs w:val="40"/>
        </w:rPr>
      </w:pPr>
    </w:p>
    <w:p w14:paraId="49AE6D8B" w14:textId="77777777" w:rsidR="00A4580D" w:rsidRDefault="00A4580D" w:rsidP="00A4580D">
      <w:pPr>
        <w:rPr>
          <w:rFonts w:ascii="Times New Roman" w:hAnsi="Times New Roman"/>
          <w:b/>
          <w:bCs/>
          <w:i/>
          <w:iCs/>
          <w:color w:val="FF0000"/>
          <w:sz w:val="40"/>
          <w:szCs w:val="40"/>
        </w:rPr>
      </w:pPr>
    </w:p>
    <w:p w14:paraId="43AD556C" w14:textId="77777777" w:rsidR="00A4580D" w:rsidRDefault="00A4580D" w:rsidP="00A4580D">
      <w:pPr>
        <w:rPr>
          <w:rFonts w:ascii="Times New Roman" w:hAnsi="Times New Roman"/>
          <w:b/>
          <w:bCs/>
          <w:i/>
          <w:iCs/>
          <w:color w:val="FF0000"/>
          <w:sz w:val="40"/>
          <w:szCs w:val="40"/>
        </w:rPr>
      </w:pPr>
    </w:p>
    <w:p w14:paraId="6BB2E799" w14:textId="77777777" w:rsidR="00A4580D" w:rsidRDefault="00A4580D" w:rsidP="00A4580D">
      <w:pPr>
        <w:rPr>
          <w:rFonts w:ascii="Times New Roman" w:hAnsi="Times New Roman"/>
          <w:b/>
          <w:bCs/>
          <w:i/>
          <w:iCs/>
          <w:color w:val="FF0000"/>
          <w:sz w:val="40"/>
          <w:szCs w:val="40"/>
        </w:rPr>
      </w:pPr>
    </w:p>
    <w:p w14:paraId="496BD0D7" w14:textId="77777777" w:rsidR="00A4580D" w:rsidRDefault="00A4580D" w:rsidP="00A4580D">
      <w:pPr>
        <w:rPr>
          <w:rFonts w:ascii="Times New Roman" w:hAnsi="Times New Roman"/>
          <w:b/>
          <w:bCs/>
          <w:i/>
          <w:iCs/>
          <w:color w:val="FF0000"/>
          <w:sz w:val="40"/>
          <w:szCs w:val="40"/>
        </w:rPr>
      </w:pPr>
    </w:p>
    <w:p w14:paraId="4837B67A" w14:textId="77777777" w:rsidR="00A4580D" w:rsidRDefault="00A4580D" w:rsidP="00A4580D">
      <w:pPr>
        <w:rPr>
          <w:rFonts w:ascii="Times New Roman" w:hAnsi="Times New Roman"/>
          <w:b/>
          <w:bCs/>
          <w:i/>
          <w:iCs/>
          <w:color w:val="FF0000"/>
          <w:sz w:val="40"/>
          <w:szCs w:val="40"/>
        </w:rPr>
      </w:pPr>
    </w:p>
    <w:p w14:paraId="1C602F27" w14:textId="77777777" w:rsidR="00A4580D" w:rsidRDefault="00A4580D" w:rsidP="00A4580D">
      <w:pPr>
        <w:rPr>
          <w:rFonts w:ascii="Times New Roman" w:hAnsi="Times New Roman"/>
          <w:b/>
          <w:bCs/>
          <w:i/>
          <w:iCs/>
          <w:color w:val="FF0000"/>
          <w:sz w:val="40"/>
          <w:szCs w:val="40"/>
        </w:rPr>
      </w:pPr>
    </w:p>
    <w:p w14:paraId="30FDB3ED" w14:textId="77777777" w:rsidR="00A4580D" w:rsidRDefault="00A4580D" w:rsidP="00A4580D">
      <w:pPr>
        <w:rPr>
          <w:rFonts w:ascii="Times New Roman" w:hAnsi="Times New Roman"/>
          <w:b/>
          <w:bCs/>
          <w:i/>
          <w:iCs/>
          <w:color w:val="FF0000"/>
          <w:sz w:val="40"/>
          <w:szCs w:val="40"/>
        </w:rPr>
      </w:pPr>
    </w:p>
    <w:p w14:paraId="0FEC4CE3" w14:textId="77777777" w:rsidR="00A4580D" w:rsidRDefault="00A4580D" w:rsidP="00A4580D">
      <w:pPr>
        <w:rPr>
          <w:rFonts w:ascii="Times New Roman" w:hAnsi="Times New Roman"/>
          <w:b/>
          <w:bCs/>
          <w:i/>
          <w:iCs/>
          <w:color w:val="FF0000"/>
          <w:sz w:val="40"/>
          <w:szCs w:val="40"/>
        </w:rPr>
      </w:pPr>
    </w:p>
    <w:p w14:paraId="774E665F" w14:textId="77777777" w:rsidR="00A4580D" w:rsidRDefault="00A4580D" w:rsidP="00A4580D">
      <w:pPr>
        <w:rPr>
          <w:rFonts w:ascii="Times New Roman" w:hAnsi="Times New Roman"/>
          <w:b/>
          <w:bCs/>
          <w:i/>
          <w:iCs/>
          <w:color w:val="FF0000"/>
          <w:sz w:val="40"/>
          <w:szCs w:val="40"/>
        </w:rPr>
      </w:pPr>
    </w:p>
    <w:p w14:paraId="70479366" w14:textId="77777777" w:rsidR="00ED6978" w:rsidRDefault="00ED6978" w:rsidP="00A4580D">
      <w:pPr>
        <w:rPr>
          <w:rFonts w:ascii="Times New Roman" w:hAnsi="Times New Roman"/>
          <w:b/>
          <w:bCs/>
          <w:i/>
          <w:iCs/>
          <w:color w:val="FF0000"/>
          <w:sz w:val="40"/>
          <w:szCs w:val="40"/>
        </w:rPr>
      </w:pPr>
    </w:p>
    <w:p w14:paraId="03413931" w14:textId="77777777" w:rsidR="00A4580D" w:rsidRPr="00ED6978" w:rsidRDefault="00A4580D" w:rsidP="00EE2611">
      <w:pPr>
        <w:pStyle w:val="ListParagraph"/>
        <w:numPr>
          <w:ilvl w:val="3"/>
          <w:numId w:val="12"/>
        </w:numPr>
        <w:rPr>
          <w:rFonts w:ascii="Times New Roman" w:hAnsi="Times New Roman"/>
          <w:b/>
          <w:bCs/>
          <w:i/>
          <w:iCs/>
          <w:sz w:val="24"/>
        </w:rPr>
      </w:pPr>
      <w:r w:rsidRPr="00ED6978">
        <w:rPr>
          <w:rFonts w:ascii="Times New Roman" w:hAnsi="Times New Roman"/>
          <w:b/>
          <w:bCs/>
          <w:i/>
          <w:iCs/>
          <w:sz w:val="24"/>
        </w:rPr>
        <w:lastRenderedPageBreak/>
        <w:t xml:space="preserve"> Chức năng giao diện Banner sản phẩm </w:t>
      </w:r>
    </w:p>
    <w:p w14:paraId="783BC239" w14:textId="77777777" w:rsidR="00A4580D" w:rsidRDefault="00A4580D" w:rsidP="00A4580D">
      <w:pPr>
        <w:rPr>
          <w:rFonts w:ascii="Times New Roman" w:hAnsi="Times New Roman"/>
          <w:b/>
          <w:bCs/>
          <w:i/>
          <w:iCs/>
        </w:rPr>
      </w:pPr>
    </w:p>
    <w:p w14:paraId="2796F21B" w14:textId="77777777" w:rsidR="00A4580D" w:rsidRDefault="00A4580D" w:rsidP="00A4580D">
      <w:pPr>
        <w:rPr>
          <w:rFonts w:ascii="Times New Roman" w:hAnsi="Times New Roman"/>
          <w:b/>
          <w:bCs/>
          <w:i/>
          <w:iCs/>
          <w:color w:val="FF0000"/>
          <w:sz w:val="40"/>
          <w:szCs w:val="40"/>
        </w:rPr>
      </w:pPr>
    </w:p>
    <w:p w14:paraId="64D2C7DA" w14:textId="77777777" w:rsidR="00A4580D" w:rsidRDefault="00A4580D" w:rsidP="00A4580D">
      <w:pPr>
        <w:rPr>
          <w:rFonts w:ascii="Times New Roman" w:hAnsi="Times New Roman"/>
          <w:b/>
          <w:bCs/>
          <w:i/>
          <w:iCs/>
          <w:color w:val="FF0000"/>
          <w:sz w:val="40"/>
          <w:szCs w:val="40"/>
        </w:rPr>
      </w:pPr>
      <w:r w:rsidRPr="00CC7732">
        <w:rPr>
          <w:rFonts w:ascii="Times New Roman" w:hAnsi="Times New Roman"/>
          <w:b/>
          <w:bCs/>
          <w:i/>
          <w:iCs/>
          <w:noProof/>
          <w:color w:val="FF0000"/>
          <w:sz w:val="40"/>
          <w:szCs w:val="40"/>
        </w:rPr>
        <w:drawing>
          <wp:inline distT="0" distB="0" distL="0" distR="0" wp14:anchorId="47AA86BD" wp14:editId="73FFE13D">
            <wp:extent cx="5997460" cy="426757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97460" cy="4267570"/>
                    </a:xfrm>
                    <a:prstGeom prst="rect">
                      <a:avLst/>
                    </a:prstGeom>
                  </pic:spPr>
                </pic:pic>
              </a:graphicData>
            </a:graphic>
          </wp:inline>
        </w:drawing>
      </w:r>
    </w:p>
    <w:p w14:paraId="0549F26E" w14:textId="77777777" w:rsidR="00A4580D" w:rsidRDefault="00A4580D" w:rsidP="00A4580D">
      <w:pPr>
        <w:rPr>
          <w:rFonts w:ascii="Times New Roman" w:hAnsi="Times New Roman"/>
          <w:b/>
          <w:bCs/>
          <w:i/>
          <w:iCs/>
          <w:color w:val="FF0000"/>
          <w:sz w:val="40"/>
          <w:szCs w:val="40"/>
        </w:rPr>
      </w:pPr>
    </w:p>
    <w:p w14:paraId="00E61F96" w14:textId="77777777" w:rsidR="00A4580D" w:rsidRDefault="00A4580D" w:rsidP="00A4580D">
      <w:pPr>
        <w:rPr>
          <w:rFonts w:ascii="Times New Roman" w:hAnsi="Times New Roman"/>
          <w:b/>
          <w:bCs/>
          <w:i/>
          <w:iCs/>
          <w:color w:val="FF0000"/>
          <w:sz w:val="40"/>
          <w:szCs w:val="40"/>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A4580D" w:rsidRPr="0073400D" w14:paraId="644CF6EA" w14:textId="77777777" w:rsidTr="00FC62BE">
        <w:trPr>
          <w:jc w:val="center"/>
        </w:trPr>
        <w:tc>
          <w:tcPr>
            <w:tcW w:w="4531" w:type="dxa"/>
            <w:shd w:val="clear" w:color="auto" w:fill="auto"/>
            <w:tcMar>
              <w:top w:w="100" w:type="dxa"/>
              <w:left w:w="100" w:type="dxa"/>
              <w:bottom w:w="100" w:type="dxa"/>
              <w:right w:w="100" w:type="dxa"/>
            </w:tcMar>
          </w:tcPr>
          <w:p w14:paraId="175664C2"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686420D8" w14:textId="77777777" w:rsidR="00A4580D" w:rsidRPr="00981CE8" w:rsidRDefault="00A4580D" w:rsidP="00FC62BE">
            <w:pPr>
              <w:widowControl w:val="0"/>
              <w:spacing w:line="360" w:lineRule="auto"/>
              <w:rPr>
                <w:rFonts w:ascii="Times New Roman" w:hAnsi="Times New Roman"/>
                <w:b/>
              </w:rPr>
            </w:pPr>
            <w:r>
              <w:rPr>
                <w:rFonts w:ascii="Times New Roman" w:hAnsi="Times New Roman"/>
                <w:b/>
              </w:rPr>
              <w:t>Banner sản phẩm</w:t>
            </w:r>
          </w:p>
        </w:tc>
      </w:tr>
      <w:tr w:rsidR="00A4580D" w:rsidRPr="0073400D" w14:paraId="1DEAF31B" w14:textId="77777777" w:rsidTr="00FC62BE">
        <w:trPr>
          <w:jc w:val="center"/>
        </w:trPr>
        <w:tc>
          <w:tcPr>
            <w:tcW w:w="4531" w:type="dxa"/>
            <w:shd w:val="clear" w:color="auto" w:fill="auto"/>
            <w:tcMar>
              <w:top w:w="100" w:type="dxa"/>
              <w:left w:w="100" w:type="dxa"/>
              <w:bottom w:w="100" w:type="dxa"/>
              <w:right w:w="100" w:type="dxa"/>
            </w:tcMar>
          </w:tcPr>
          <w:p w14:paraId="77A95B80"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37283E4D" w14:textId="77777777" w:rsidR="00A4580D" w:rsidRPr="0073400D" w:rsidRDefault="00A4580D" w:rsidP="00FC62BE">
            <w:pPr>
              <w:widowControl w:val="0"/>
              <w:spacing w:line="360" w:lineRule="auto"/>
              <w:jc w:val="both"/>
              <w:rPr>
                <w:rFonts w:ascii="Times New Roman" w:hAnsi="Times New Roman"/>
              </w:rPr>
            </w:pPr>
            <w:r w:rsidRPr="0073400D">
              <w:rPr>
                <w:rFonts w:ascii="Times New Roman" w:hAnsi="Times New Roman"/>
              </w:rPr>
              <w:t xml:space="preserve">- </w:t>
            </w:r>
            <w:r>
              <w:rPr>
                <w:rFonts w:ascii="Times New Roman" w:hAnsi="Times New Roman"/>
              </w:rPr>
              <w:t>Cho phép Admin có thể quản lí số Loại sản phẩm của cửa hàng</w:t>
            </w:r>
          </w:p>
        </w:tc>
      </w:tr>
      <w:tr w:rsidR="00A4580D" w:rsidRPr="0073400D" w14:paraId="188501D3" w14:textId="77777777" w:rsidTr="00FC62BE">
        <w:trPr>
          <w:jc w:val="center"/>
        </w:trPr>
        <w:tc>
          <w:tcPr>
            <w:tcW w:w="4531" w:type="dxa"/>
            <w:shd w:val="clear" w:color="auto" w:fill="auto"/>
            <w:tcMar>
              <w:top w:w="100" w:type="dxa"/>
              <w:left w:w="100" w:type="dxa"/>
              <w:bottom w:w="100" w:type="dxa"/>
              <w:right w:w="100" w:type="dxa"/>
            </w:tcMar>
          </w:tcPr>
          <w:p w14:paraId="597D1232" w14:textId="77777777" w:rsidR="00A4580D" w:rsidRPr="0073400D" w:rsidRDefault="00A4580D" w:rsidP="00FC62BE">
            <w:pPr>
              <w:widowControl w:val="0"/>
              <w:spacing w:line="360" w:lineRule="auto"/>
              <w:rPr>
                <w:rFonts w:ascii="Times New Roman" w:hAnsi="Times New Roman"/>
                <w:b/>
              </w:rPr>
            </w:pPr>
          </w:p>
          <w:p w14:paraId="2E2FFBA1" w14:textId="77777777" w:rsidR="00A4580D" w:rsidRPr="0073400D" w:rsidRDefault="00A4580D" w:rsidP="00FC62BE">
            <w:pPr>
              <w:widowControl w:val="0"/>
              <w:spacing w:line="360" w:lineRule="auto"/>
              <w:rPr>
                <w:rFonts w:ascii="Times New Roman" w:hAnsi="Times New Roman"/>
                <w:b/>
              </w:rPr>
            </w:pPr>
          </w:p>
          <w:p w14:paraId="01D525CF"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Mô tả</w:t>
            </w:r>
          </w:p>
        </w:tc>
        <w:tc>
          <w:tcPr>
            <w:tcW w:w="4531" w:type="dxa"/>
            <w:shd w:val="clear" w:color="auto" w:fill="auto"/>
            <w:tcMar>
              <w:top w:w="100" w:type="dxa"/>
              <w:left w:w="100" w:type="dxa"/>
              <w:bottom w:w="100" w:type="dxa"/>
              <w:right w:w="100" w:type="dxa"/>
            </w:tcMar>
          </w:tcPr>
          <w:p w14:paraId="69183343" w14:textId="77777777" w:rsidR="00A4580D" w:rsidRPr="007611CF" w:rsidRDefault="00A4580D" w:rsidP="00FC62BE">
            <w:pPr>
              <w:widowControl w:val="0"/>
              <w:spacing w:line="360" w:lineRule="auto"/>
              <w:jc w:val="both"/>
              <w:rPr>
                <w:rFonts w:ascii="Times New Roman" w:hAnsi="Times New Roman"/>
                <w:lang w:val="vi-VN"/>
              </w:rPr>
            </w:pPr>
            <w:r w:rsidRPr="007611CF">
              <w:rPr>
                <w:rFonts w:ascii="Times New Roman" w:hAnsi="Times New Roman"/>
              </w:rPr>
              <w:t>-</w:t>
            </w:r>
            <w:r>
              <w:rPr>
                <w:rFonts w:ascii="Times New Roman" w:hAnsi="Times New Roman"/>
              </w:rPr>
              <w:t xml:space="preserve"> Đầu tiên Admin vào màn hình trang chủ</w:t>
            </w:r>
          </w:p>
          <w:p w14:paraId="607392F7" w14:textId="77777777" w:rsidR="00A4580D" w:rsidRDefault="00A4580D" w:rsidP="00FC62BE">
            <w:pPr>
              <w:widowControl w:val="0"/>
              <w:spacing w:line="360" w:lineRule="auto"/>
              <w:jc w:val="both"/>
              <w:rPr>
                <w:rFonts w:ascii="Times New Roman" w:hAnsi="Times New Roman"/>
              </w:rPr>
            </w:pPr>
            <w:r w:rsidRPr="007611CF">
              <w:rPr>
                <w:rFonts w:ascii="Times New Roman" w:hAnsi="Times New Roman"/>
                <w:lang w:val="vi-VN"/>
              </w:rPr>
              <w:t>-</w:t>
            </w:r>
            <w:r>
              <w:rPr>
                <w:rFonts w:ascii="Times New Roman" w:hAnsi="Times New Roman"/>
              </w:rPr>
              <w:t xml:space="preserve"> Tiếp theo Admin ấn vào icon menu ở phía góc phía trên trái màn hình</w:t>
            </w:r>
          </w:p>
          <w:p w14:paraId="4CDA07B7" w14:textId="77777777" w:rsidR="00A4580D" w:rsidRDefault="00A4580D" w:rsidP="00FC62BE">
            <w:pPr>
              <w:widowControl w:val="0"/>
              <w:spacing w:line="360" w:lineRule="auto"/>
              <w:jc w:val="both"/>
              <w:rPr>
                <w:rFonts w:ascii="Times New Roman" w:hAnsi="Times New Roman"/>
              </w:rPr>
            </w:pPr>
            <w:r>
              <w:rPr>
                <w:rFonts w:ascii="Times New Roman" w:hAnsi="Times New Roman"/>
              </w:rPr>
              <w:t>-Click vào Banner</w:t>
            </w:r>
          </w:p>
          <w:p w14:paraId="6366C63A" w14:textId="77777777" w:rsidR="00A4580D" w:rsidRDefault="00A4580D" w:rsidP="00FC62BE">
            <w:pPr>
              <w:widowControl w:val="0"/>
              <w:spacing w:line="360" w:lineRule="auto"/>
              <w:jc w:val="both"/>
              <w:rPr>
                <w:rFonts w:ascii="Times New Roman" w:hAnsi="Times New Roman"/>
              </w:rPr>
            </w:pPr>
            <w:r>
              <w:rPr>
                <w:rFonts w:ascii="Times New Roman" w:hAnsi="Times New Roman"/>
              </w:rPr>
              <w:lastRenderedPageBreak/>
              <w:t xml:space="preserve">- Trang quản trị sẽ chuyển sang màn hình Banner sản phẩm </w:t>
            </w:r>
          </w:p>
          <w:p w14:paraId="78CF9B99" w14:textId="77777777" w:rsidR="00A4580D" w:rsidRDefault="00A4580D" w:rsidP="00FC62BE">
            <w:pPr>
              <w:widowControl w:val="0"/>
              <w:spacing w:line="360" w:lineRule="auto"/>
              <w:jc w:val="both"/>
              <w:rPr>
                <w:rFonts w:ascii="Times New Roman" w:hAnsi="Times New Roman"/>
                <w:lang w:val="vi-VN"/>
              </w:rPr>
            </w:pPr>
            <w:r>
              <w:rPr>
                <w:rFonts w:ascii="Times New Roman" w:hAnsi="Times New Roman"/>
              </w:rPr>
              <w:t xml:space="preserve">- Trong màn hình Banner sản phẩm, Admin có thể thao tác chuyển sang các màn hình khác nhau và thực hiện rất </w:t>
            </w:r>
            <w:r>
              <w:rPr>
                <w:rFonts w:ascii="Times New Roman" w:hAnsi="Times New Roman"/>
                <w:lang w:val="vi-VN"/>
              </w:rPr>
              <w:t>thao tác như</w:t>
            </w:r>
          </w:p>
          <w:p w14:paraId="4F913870" w14:textId="77777777" w:rsidR="00A4580D" w:rsidRPr="00260081" w:rsidRDefault="00A4580D" w:rsidP="00EE2611">
            <w:pPr>
              <w:pStyle w:val="ListParagraph"/>
              <w:widowControl w:val="0"/>
              <w:numPr>
                <w:ilvl w:val="0"/>
                <w:numId w:val="49"/>
              </w:numPr>
              <w:spacing w:line="360" w:lineRule="auto"/>
              <w:jc w:val="both"/>
              <w:rPr>
                <w:rFonts w:ascii="Times New Roman" w:hAnsi="Times New Roman"/>
                <w:lang w:val="vi-VN"/>
              </w:rPr>
            </w:pPr>
            <w:r>
              <w:rPr>
                <w:rFonts w:ascii="Times New Roman" w:hAnsi="Times New Roman"/>
              </w:rPr>
              <w:t>Thêm, sửa, xóa banner sản phẩm</w:t>
            </w:r>
            <w:r w:rsidRPr="00260081">
              <w:rPr>
                <w:rFonts w:ascii="Times New Roman" w:hAnsi="Times New Roman"/>
                <w:lang w:val="vi-VN"/>
              </w:rPr>
              <w:t>.</w:t>
            </w:r>
          </w:p>
          <w:p w14:paraId="112F0445" w14:textId="77777777" w:rsidR="00A4580D" w:rsidRDefault="00A4580D" w:rsidP="00EE2611">
            <w:pPr>
              <w:pStyle w:val="ListParagraph"/>
              <w:widowControl w:val="0"/>
              <w:numPr>
                <w:ilvl w:val="0"/>
                <w:numId w:val="49"/>
              </w:numPr>
              <w:spacing w:line="360" w:lineRule="auto"/>
              <w:jc w:val="both"/>
              <w:rPr>
                <w:rFonts w:ascii="Times New Roman" w:hAnsi="Times New Roman"/>
                <w:lang w:val="vi-VN"/>
              </w:rPr>
            </w:pPr>
            <w:r w:rsidRPr="00260081">
              <w:rPr>
                <w:rFonts w:ascii="Times New Roman" w:hAnsi="Times New Roman"/>
                <w:lang w:val="vi-VN"/>
              </w:rPr>
              <w:t xml:space="preserve">Xem danh mục </w:t>
            </w:r>
            <w:r>
              <w:rPr>
                <w:rFonts w:ascii="Times New Roman" w:hAnsi="Times New Roman"/>
              </w:rPr>
              <w:t>banner sản phẩm</w:t>
            </w:r>
            <w:r w:rsidRPr="00260081">
              <w:rPr>
                <w:rFonts w:ascii="Times New Roman" w:hAnsi="Times New Roman"/>
                <w:lang w:val="vi-VN"/>
              </w:rPr>
              <w:t>.</w:t>
            </w:r>
          </w:p>
          <w:p w14:paraId="53C38DE7" w14:textId="77777777" w:rsidR="00A4580D" w:rsidRPr="00940270" w:rsidRDefault="00A4580D" w:rsidP="00EE2611">
            <w:pPr>
              <w:pStyle w:val="ListParagraph"/>
              <w:widowControl w:val="0"/>
              <w:numPr>
                <w:ilvl w:val="0"/>
                <w:numId w:val="49"/>
              </w:numPr>
              <w:spacing w:line="360" w:lineRule="auto"/>
              <w:jc w:val="both"/>
              <w:rPr>
                <w:rFonts w:ascii="Times New Roman" w:hAnsi="Times New Roman"/>
                <w:lang w:val="vi-VN"/>
              </w:rPr>
            </w:pPr>
            <w:r>
              <w:rPr>
                <w:rFonts w:ascii="Times New Roman" w:hAnsi="Times New Roman"/>
              </w:rPr>
              <w:t>Click thanh menu</w:t>
            </w:r>
          </w:p>
          <w:p w14:paraId="1027B1A9" w14:textId="77777777" w:rsidR="00A4580D" w:rsidRPr="00260081" w:rsidRDefault="00A4580D" w:rsidP="00EE2611">
            <w:pPr>
              <w:pStyle w:val="ListParagraph"/>
              <w:widowControl w:val="0"/>
              <w:numPr>
                <w:ilvl w:val="0"/>
                <w:numId w:val="49"/>
              </w:numPr>
              <w:spacing w:line="360" w:lineRule="auto"/>
              <w:jc w:val="both"/>
              <w:rPr>
                <w:rFonts w:ascii="Times New Roman" w:hAnsi="Times New Roman"/>
                <w:lang w:val="vi-VN"/>
              </w:rPr>
            </w:pPr>
            <w:r>
              <w:rPr>
                <w:rFonts w:ascii="Times New Roman" w:hAnsi="Times New Roman"/>
              </w:rPr>
              <w:t>Đăng xuất</w:t>
            </w:r>
          </w:p>
          <w:p w14:paraId="5DD75298" w14:textId="77777777" w:rsidR="00A4580D" w:rsidRPr="00B12490" w:rsidRDefault="00A4580D" w:rsidP="00FC62BE">
            <w:pPr>
              <w:widowControl w:val="0"/>
              <w:spacing w:line="360" w:lineRule="auto"/>
              <w:jc w:val="both"/>
              <w:rPr>
                <w:rFonts w:ascii="Times New Roman" w:hAnsi="Times New Roman"/>
              </w:rPr>
            </w:pPr>
            <w:r>
              <w:rPr>
                <w:rFonts w:ascii="Times New Roman" w:hAnsi="Times New Roman"/>
                <w:lang w:val="vi-VN"/>
              </w:rPr>
              <w:t xml:space="preserve">Bên cạnh đó, từ màn hình </w:t>
            </w:r>
            <w:r>
              <w:rPr>
                <w:rFonts w:ascii="Times New Roman" w:hAnsi="Times New Roman"/>
              </w:rPr>
              <w:t>Banner sản phẩm</w:t>
            </w:r>
            <w:r>
              <w:rPr>
                <w:rFonts w:ascii="Times New Roman" w:hAnsi="Times New Roman"/>
                <w:lang w:val="vi-VN"/>
              </w:rPr>
              <w:t xml:space="preserve"> </w:t>
            </w:r>
            <w:r>
              <w:rPr>
                <w:rFonts w:ascii="Times New Roman" w:hAnsi="Times New Roman"/>
              </w:rPr>
              <w:t>Admin</w:t>
            </w:r>
            <w:r>
              <w:rPr>
                <w:rFonts w:ascii="Times New Roman" w:hAnsi="Times New Roman"/>
                <w:lang w:val="vi-VN"/>
              </w:rPr>
              <w:t xml:space="preserve"> có thể chuyển sang màn hình </w:t>
            </w:r>
            <w:r>
              <w:rPr>
                <w:rFonts w:ascii="Times New Roman" w:hAnsi="Times New Roman"/>
              </w:rPr>
              <w:t>chức năng khách thông qua việc Click vào thanh menu.</w:t>
            </w:r>
          </w:p>
          <w:p w14:paraId="288885E2" w14:textId="77777777" w:rsidR="00A4580D" w:rsidRPr="007611CF" w:rsidRDefault="00A4580D" w:rsidP="00FC62BE">
            <w:pPr>
              <w:widowControl w:val="0"/>
              <w:spacing w:line="360" w:lineRule="auto"/>
              <w:rPr>
                <w:rFonts w:ascii="Times New Roman" w:hAnsi="Times New Roman"/>
              </w:rPr>
            </w:pPr>
          </w:p>
        </w:tc>
      </w:tr>
    </w:tbl>
    <w:p w14:paraId="41A3C382" w14:textId="77777777" w:rsidR="00A4580D" w:rsidRDefault="00A4580D" w:rsidP="00A4580D">
      <w:pPr>
        <w:rPr>
          <w:rFonts w:ascii="Times New Roman" w:hAnsi="Times New Roman"/>
          <w:b/>
          <w:bCs/>
          <w:i/>
          <w:iCs/>
          <w:color w:val="FF0000"/>
          <w:sz w:val="40"/>
          <w:szCs w:val="40"/>
        </w:rPr>
      </w:pPr>
    </w:p>
    <w:p w14:paraId="4290337C" w14:textId="77777777" w:rsidR="00A4580D" w:rsidRDefault="00A4580D" w:rsidP="00A4580D">
      <w:pPr>
        <w:rPr>
          <w:rFonts w:ascii="Times New Roman" w:hAnsi="Times New Roman"/>
          <w:b/>
          <w:bCs/>
          <w:i/>
          <w:iCs/>
          <w:color w:val="FF0000"/>
          <w:sz w:val="40"/>
          <w:szCs w:val="40"/>
        </w:rPr>
      </w:pPr>
    </w:p>
    <w:p w14:paraId="3113ED0C" w14:textId="77777777" w:rsidR="00A4580D" w:rsidRDefault="00A4580D" w:rsidP="00A4580D">
      <w:pPr>
        <w:rPr>
          <w:rFonts w:ascii="Times New Roman" w:hAnsi="Times New Roman"/>
          <w:b/>
          <w:bCs/>
          <w:i/>
          <w:iCs/>
          <w:color w:val="FF0000"/>
          <w:sz w:val="40"/>
          <w:szCs w:val="40"/>
        </w:rPr>
      </w:pPr>
    </w:p>
    <w:p w14:paraId="6479A665" w14:textId="77777777" w:rsidR="00A4580D" w:rsidRDefault="00A4580D" w:rsidP="00A4580D">
      <w:pPr>
        <w:rPr>
          <w:rFonts w:ascii="Times New Roman" w:hAnsi="Times New Roman"/>
          <w:b/>
          <w:bCs/>
          <w:i/>
          <w:iCs/>
          <w:color w:val="FF0000"/>
          <w:sz w:val="40"/>
          <w:szCs w:val="40"/>
        </w:rPr>
      </w:pPr>
    </w:p>
    <w:p w14:paraId="29F16402" w14:textId="77777777" w:rsidR="00A4580D" w:rsidRDefault="00A4580D" w:rsidP="00A4580D">
      <w:pPr>
        <w:rPr>
          <w:rFonts w:ascii="Times New Roman" w:hAnsi="Times New Roman"/>
          <w:b/>
          <w:bCs/>
          <w:i/>
          <w:iCs/>
          <w:color w:val="FF0000"/>
          <w:sz w:val="40"/>
          <w:szCs w:val="40"/>
        </w:rPr>
      </w:pPr>
    </w:p>
    <w:p w14:paraId="2C96691C" w14:textId="77777777" w:rsidR="00A4580D" w:rsidRDefault="00A4580D" w:rsidP="00A4580D">
      <w:pPr>
        <w:rPr>
          <w:rFonts w:ascii="Times New Roman" w:hAnsi="Times New Roman"/>
          <w:b/>
          <w:bCs/>
          <w:i/>
          <w:iCs/>
          <w:color w:val="FF0000"/>
          <w:sz w:val="40"/>
          <w:szCs w:val="40"/>
        </w:rPr>
      </w:pPr>
    </w:p>
    <w:p w14:paraId="214B1C7C" w14:textId="77777777" w:rsidR="00A4580D" w:rsidRDefault="00A4580D" w:rsidP="00A4580D">
      <w:pPr>
        <w:rPr>
          <w:rFonts w:ascii="Times New Roman" w:hAnsi="Times New Roman"/>
          <w:b/>
          <w:bCs/>
          <w:i/>
          <w:iCs/>
          <w:color w:val="FF0000"/>
          <w:sz w:val="40"/>
          <w:szCs w:val="40"/>
        </w:rPr>
      </w:pPr>
    </w:p>
    <w:p w14:paraId="7D8CEC6A" w14:textId="04EEA073" w:rsidR="00A4580D" w:rsidRDefault="00A4580D" w:rsidP="00A4580D">
      <w:pPr>
        <w:rPr>
          <w:rFonts w:ascii="Times New Roman" w:hAnsi="Times New Roman"/>
          <w:b/>
          <w:bCs/>
          <w:i/>
          <w:iCs/>
          <w:color w:val="FF0000"/>
          <w:sz w:val="40"/>
          <w:szCs w:val="40"/>
        </w:rPr>
      </w:pPr>
    </w:p>
    <w:p w14:paraId="518E20EF" w14:textId="549263C3" w:rsidR="00ED6978" w:rsidRDefault="00ED6978" w:rsidP="00A4580D">
      <w:pPr>
        <w:rPr>
          <w:rFonts w:ascii="Times New Roman" w:hAnsi="Times New Roman"/>
          <w:b/>
          <w:bCs/>
          <w:i/>
          <w:iCs/>
          <w:color w:val="FF0000"/>
          <w:sz w:val="40"/>
          <w:szCs w:val="40"/>
        </w:rPr>
      </w:pPr>
    </w:p>
    <w:p w14:paraId="0F0A221C" w14:textId="12CB3FBA" w:rsidR="00ED6978" w:rsidRDefault="00ED6978" w:rsidP="00A4580D">
      <w:pPr>
        <w:rPr>
          <w:rFonts w:ascii="Times New Roman" w:hAnsi="Times New Roman"/>
          <w:b/>
          <w:bCs/>
          <w:i/>
          <w:iCs/>
          <w:color w:val="FF0000"/>
          <w:sz w:val="40"/>
          <w:szCs w:val="40"/>
        </w:rPr>
      </w:pPr>
    </w:p>
    <w:p w14:paraId="1A5874DA" w14:textId="4E877E1A" w:rsidR="00ED6978" w:rsidRDefault="00ED6978" w:rsidP="00A4580D">
      <w:pPr>
        <w:rPr>
          <w:rFonts w:ascii="Times New Roman" w:hAnsi="Times New Roman"/>
          <w:b/>
          <w:bCs/>
          <w:i/>
          <w:iCs/>
          <w:color w:val="FF0000"/>
          <w:sz w:val="40"/>
          <w:szCs w:val="40"/>
        </w:rPr>
      </w:pPr>
    </w:p>
    <w:p w14:paraId="3EFD7A0C" w14:textId="77777777" w:rsidR="00ED6978" w:rsidRDefault="00ED6978" w:rsidP="00A4580D">
      <w:pPr>
        <w:rPr>
          <w:rFonts w:ascii="Times New Roman" w:hAnsi="Times New Roman"/>
          <w:b/>
          <w:bCs/>
          <w:i/>
          <w:iCs/>
          <w:color w:val="FF0000"/>
          <w:sz w:val="40"/>
          <w:szCs w:val="40"/>
        </w:rPr>
      </w:pPr>
    </w:p>
    <w:p w14:paraId="22569738" w14:textId="77777777" w:rsidR="00A4580D" w:rsidRPr="00ED6978" w:rsidRDefault="00A4580D" w:rsidP="00EE2611">
      <w:pPr>
        <w:pStyle w:val="ListParagraph"/>
        <w:numPr>
          <w:ilvl w:val="3"/>
          <w:numId w:val="12"/>
        </w:numPr>
        <w:rPr>
          <w:rFonts w:ascii="Times New Roman" w:hAnsi="Times New Roman"/>
          <w:b/>
          <w:bCs/>
          <w:i/>
          <w:iCs/>
          <w:sz w:val="24"/>
        </w:rPr>
      </w:pPr>
      <w:r w:rsidRPr="00ED6978">
        <w:rPr>
          <w:rFonts w:ascii="Times New Roman" w:hAnsi="Times New Roman"/>
          <w:b/>
          <w:bCs/>
          <w:i/>
          <w:iCs/>
          <w:sz w:val="24"/>
        </w:rPr>
        <w:lastRenderedPageBreak/>
        <w:t xml:space="preserve"> Chức năng giao diện Danh sách người dùng </w:t>
      </w:r>
    </w:p>
    <w:p w14:paraId="6EF40ACB" w14:textId="77777777" w:rsidR="00A4580D" w:rsidRDefault="00A4580D" w:rsidP="00A4580D">
      <w:pPr>
        <w:rPr>
          <w:rFonts w:ascii="Times New Roman" w:hAnsi="Times New Roman"/>
          <w:b/>
          <w:bCs/>
          <w:i/>
          <w:iCs/>
        </w:rPr>
      </w:pPr>
    </w:p>
    <w:p w14:paraId="234F0A94" w14:textId="77777777" w:rsidR="00A4580D" w:rsidRDefault="00A4580D" w:rsidP="00A4580D">
      <w:pPr>
        <w:rPr>
          <w:rFonts w:ascii="Times New Roman" w:hAnsi="Times New Roman"/>
          <w:b/>
          <w:bCs/>
          <w:i/>
          <w:iCs/>
          <w:color w:val="FF0000"/>
          <w:sz w:val="40"/>
          <w:szCs w:val="40"/>
        </w:rPr>
      </w:pPr>
    </w:p>
    <w:p w14:paraId="2A559AEC" w14:textId="77777777" w:rsidR="00A4580D" w:rsidRDefault="00A4580D" w:rsidP="00A4580D">
      <w:pPr>
        <w:rPr>
          <w:rFonts w:ascii="Times New Roman" w:hAnsi="Times New Roman"/>
          <w:b/>
          <w:bCs/>
          <w:i/>
          <w:iCs/>
          <w:color w:val="FF0000"/>
          <w:sz w:val="40"/>
          <w:szCs w:val="40"/>
        </w:rPr>
      </w:pPr>
      <w:r w:rsidRPr="00BA2F08">
        <w:rPr>
          <w:rFonts w:ascii="Times New Roman" w:hAnsi="Times New Roman"/>
          <w:b/>
          <w:bCs/>
          <w:i/>
          <w:iCs/>
          <w:noProof/>
          <w:color w:val="FF0000"/>
          <w:sz w:val="40"/>
          <w:szCs w:val="40"/>
        </w:rPr>
        <w:drawing>
          <wp:inline distT="0" distB="0" distL="0" distR="0" wp14:anchorId="3A70E688" wp14:editId="1848D589">
            <wp:extent cx="5951736" cy="4602879"/>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1736" cy="4602879"/>
                    </a:xfrm>
                    <a:prstGeom prst="rect">
                      <a:avLst/>
                    </a:prstGeom>
                  </pic:spPr>
                </pic:pic>
              </a:graphicData>
            </a:graphic>
          </wp:inline>
        </w:drawing>
      </w:r>
    </w:p>
    <w:p w14:paraId="31250A54" w14:textId="77777777" w:rsidR="00A4580D" w:rsidRDefault="00A4580D" w:rsidP="00A4580D">
      <w:pPr>
        <w:rPr>
          <w:rFonts w:ascii="Times New Roman" w:hAnsi="Times New Roman"/>
          <w:b/>
          <w:bCs/>
          <w:i/>
          <w:iCs/>
          <w:color w:val="FF0000"/>
          <w:sz w:val="40"/>
          <w:szCs w:val="40"/>
        </w:rPr>
      </w:pPr>
    </w:p>
    <w:p w14:paraId="750A1400" w14:textId="77777777" w:rsidR="00A4580D" w:rsidRDefault="00A4580D" w:rsidP="00A4580D">
      <w:pPr>
        <w:rPr>
          <w:rFonts w:ascii="Times New Roman" w:hAnsi="Times New Roman"/>
          <w:b/>
          <w:bCs/>
          <w:i/>
          <w:iCs/>
          <w:color w:val="FF0000"/>
          <w:sz w:val="40"/>
          <w:szCs w:val="40"/>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A4580D" w:rsidRPr="0073400D" w14:paraId="2B4693D7" w14:textId="77777777" w:rsidTr="00FC62BE">
        <w:trPr>
          <w:jc w:val="center"/>
        </w:trPr>
        <w:tc>
          <w:tcPr>
            <w:tcW w:w="4531" w:type="dxa"/>
            <w:shd w:val="clear" w:color="auto" w:fill="auto"/>
            <w:tcMar>
              <w:top w:w="100" w:type="dxa"/>
              <w:left w:w="100" w:type="dxa"/>
              <w:bottom w:w="100" w:type="dxa"/>
              <w:right w:w="100" w:type="dxa"/>
            </w:tcMar>
          </w:tcPr>
          <w:p w14:paraId="1EAE3BE3"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1D3C3EEC" w14:textId="77777777" w:rsidR="00A4580D" w:rsidRPr="00981CE8" w:rsidRDefault="00A4580D" w:rsidP="00FC62BE">
            <w:pPr>
              <w:widowControl w:val="0"/>
              <w:spacing w:line="360" w:lineRule="auto"/>
              <w:rPr>
                <w:rFonts w:ascii="Times New Roman" w:hAnsi="Times New Roman"/>
                <w:b/>
              </w:rPr>
            </w:pPr>
            <w:r>
              <w:rPr>
                <w:rFonts w:ascii="Times New Roman" w:hAnsi="Times New Roman"/>
                <w:b/>
              </w:rPr>
              <w:t>Danh sách người dùng</w:t>
            </w:r>
          </w:p>
        </w:tc>
      </w:tr>
      <w:tr w:rsidR="00A4580D" w:rsidRPr="0073400D" w14:paraId="69C84687" w14:textId="77777777" w:rsidTr="00FC62BE">
        <w:trPr>
          <w:jc w:val="center"/>
        </w:trPr>
        <w:tc>
          <w:tcPr>
            <w:tcW w:w="4531" w:type="dxa"/>
            <w:shd w:val="clear" w:color="auto" w:fill="auto"/>
            <w:tcMar>
              <w:top w:w="100" w:type="dxa"/>
              <w:left w:w="100" w:type="dxa"/>
              <w:bottom w:w="100" w:type="dxa"/>
              <w:right w:w="100" w:type="dxa"/>
            </w:tcMar>
          </w:tcPr>
          <w:p w14:paraId="4DA26A1C"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6ACD8731" w14:textId="77777777" w:rsidR="00A4580D" w:rsidRPr="0073400D" w:rsidRDefault="00A4580D" w:rsidP="00FC62BE">
            <w:pPr>
              <w:widowControl w:val="0"/>
              <w:spacing w:line="360" w:lineRule="auto"/>
              <w:jc w:val="both"/>
              <w:rPr>
                <w:rFonts w:ascii="Times New Roman" w:hAnsi="Times New Roman"/>
              </w:rPr>
            </w:pPr>
            <w:r w:rsidRPr="0073400D">
              <w:rPr>
                <w:rFonts w:ascii="Times New Roman" w:hAnsi="Times New Roman"/>
              </w:rPr>
              <w:t xml:space="preserve">- </w:t>
            </w:r>
            <w:r>
              <w:rPr>
                <w:rFonts w:ascii="Times New Roman" w:hAnsi="Times New Roman"/>
              </w:rPr>
              <w:t>Cho phép Admin có thể quản lí số người dùng đăng nhập vào Ứng dụng của cửa hàng</w:t>
            </w:r>
          </w:p>
        </w:tc>
      </w:tr>
      <w:tr w:rsidR="00A4580D" w:rsidRPr="0073400D" w14:paraId="5A6BF8D1" w14:textId="77777777" w:rsidTr="00FC62BE">
        <w:trPr>
          <w:jc w:val="center"/>
        </w:trPr>
        <w:tc>
          <w:tcPr>
            <w:tcW w:w="4531" w:type="dxa"/>
            <w:shd w:val="clear" w:color="auto" w:fill="auto"/>
            <w:tcMar>
              <w:top w:w="100" w:type="dxa"/>
              <w:left w:w="100" w:type="dxa"/>
              <w:bottom w:w="100" w:type="dxa"/>
              <w:right w:w="100" w:type="dxa"/>
            </w:tcMar>
          </w:tcPr>
          <w:p w14:paraId="4346A041" w14:textId="77777777" w:rsidR="00A4580D" w:rsidRPr="0073400D" w:rsidRDefault="00A4580D" w:rsidP="00FC62BE">
            <w:pPr>
              <w:widowControl w:val="0"/>
              <w:spacing w:line="360" w:lineRule="auto"/>
              <w:rPr>
                <w:rFonts w:ascii="Times New Roman" w:hAnsi="Times New Roman"/>
                <w:b/>
              </w:rPr>
            </w:pPr>
          </w:p>
          <w:p w14:paraId="077EB715" w14:textId="77777777" w:rsidR="00A4580D" w:rsidRPr="0073400D" w:rsidRDefault="00A4580D" w:rsidP="00FC62BE">
            <w:pPr>
              <w:widowControl w:val="0"/>
              <w:spacing w:line="360" w:lineRule="auto"/>
              <w:rPr>
                <w:rFonts w:ascii="Times New Roman" w:hAnsi="Times New Roman"/>
                <w:b/>
              </w:rPr>
            </w:pPr>
          </w:p>
          <w:p w14:paraId="23424F76"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Mô tả</w:t>
            </w:r>
          </w:p>
        </w:tc>
        <w:tc>
          <w:tcPr>
            <w:tcW w:w="4531" w:type="dxa"/>
            <w:shd w:val="clear" w:color="auto" w:fill="auto"/>
            <w:tcMar>
              <w:top w:w="100" w:type="dxa"/>
              <w:left w:w="100" w:type="dxa"/>
              <w:bottom w:w="100" w:type="dxa"/>
              <w:right w:w="100" w:type="dxa"/>
            </w:tcMar>
          </w:tcPr>
          <w:p w14:paraId="41EF2980" w14:textId="77777777" w:rsidR="00A4580D" w:rsidRPr="007611CF" w:rsidRDefault="00A4580D" w:rsidP="00FC62BE">
            <w:pPr>
              <w:widowControl w:val="0"/>
              <w:spacing w:line="360" w:lineRule="auto"/>
              <w:jc w:val="both"/>
              <w:rPr>
                <w:rFonts w:ascii="Times New Roman" w:hAnsi="Times New Roman"/>
                <w:lang w:val="vi-VN"/>
              </w:rPr>
            </w:pPr>
            <w:r w:rsidRPr="007611CF">
              <w:rPr>
                <w:rFonts w:ascii="Times New Roman" w:hAnsi="Times New Roman"/>
              </w:rPr>
              <w:lastRenderedPageBreak/>
              <w:t>-</w:t>
            </w:r>
            <w:r>
              <w:rPr>
                <w:rFonts w:ascii="Times New Roman" w:hAnsi="Times New Roman"/>
              </w:rPr>
              <w:t xml:space="preserve"> Đầu tiên Admin vào màn hình trang chủ</w:t>
            </w:r>
          </w:p>
          <w:p w14:paraId="0F17DFDB" w14:textId="77777777" w:rsidR="00A4580D" w:rsidRDefault="00A4580D" w:rsidP="00FC62BE">
            <w:pPr>
              <w:widowControl w:val="0"/>
              <w:spacing w:line="360" w:lineRule="auto"/>
              <w:jc w:val="both"/>
              <w:rPr>
                <w:rFonts w:ascii="Times New Roman" w:hAnsi="Times New Roman"/>
              </w:rPr>
            </w:pPr>
            <w:r w:rsidRPr="007611CF">
              <w:rPr>
                <w:rFonts w:ascii="Times New Roman" w:hAnsi="Times New Roman"/>
                <w:lang w:val="vi-VN"/>
              </w:rPr>
              <w:lastRenderedPageBreak/>
              <w:t>-</w:t>
            </w:r>
            <w:r>
              <w:rPr>
                <w:rFonts w:ascii="Times New Roman" w:hAnsi="Times New Roman"/>
              </w:rPr>
              <w:t xml:space="preserve"> Tiếp theo Admin ấn vào icon menu ở phía góc phía trên trái màn hình</w:t>
            </w:r>
          </w:p>
          <w:p w14:paraId="21F38B8F" w14:textId="77777777" w:rsidR="00A4580D" w:rsidRDefault="00A4580D" w:rsidP="00FC62BE">
            <w:pPr>
              <w:widowControl w:val="0"/>
              <w:spacing w:line="360" w:lineRule="auto"/>
              <w:jc w:val="both"/>
              <w:rPr>
                <w:rFonts w:ascii="Times New Roman" w:hAnsi="Times New Roman"/>
              </w:rPr>
            </w:pPr>
            <w:r>
              <w:rPr>
                <w:rFonts w:ascii="Times New Roman" w:hAnsi="Times New Roman"/>
              </w:rPr>
              <w:t>- Click vào Danh sách người dùng</w:t>
            </w:r>
          </w:p>
          <w:p w14:paraId="173DACDE" w14:textId="77777777" w:rsidR="00A4580D" w:rsidRDefault="00A4580D" w:rsidP="00FC62BE">
            <w:pPr>
              <w:widowControl w:val="0"/>
              <w:spacing w:line="360" w:lineRule="auto"/>
              <w:jc w:val="both"/>
              <w:rPr>
                <w:rFonts w:ascii="Times New Roman" w:hAnsi="Times New Roman"/>
              </w:rPr>
            </w:pPr>
            <w:r>
              <w:rPr>
                <w:rFonts w:ascii="Times New Roman" w:hAnsi="Times New Roman"/>
              </w:rPr>
              <w:t>- Trang quản trị sẽ chuyển sang màn hình Danh sách người dùng</w:t>
            </w:r>
          </w:p>
          <w:p w14:paraId="341D71CD" w14:textId="77777777" w:rsidR="00A4580D" w:rsidRDefault="00A4580D" w:rsidP="00FC62BE">
            <w:pPr>
              <w:widowControl w:val="0"/>
              <w:spacing w:line="360" w:lineRule="auto"/>
              <w:jc w:val="both"/>
              <w:rPr>
                <w:rFonts w:ascii="Times New Roman" w:hAnsi="Times New Roman"/>
                <w:lang w:val="vi-VN"/>
              </w:rPr>
            </w:pPr>
            <w:r>
              <w:rPr>
                <w:rFonts w:ascii="Times New Roman" w:hAnsi="Times New Roman"/>
              </w:rPr>
              <w:t xml:space="preserve">- Trong màn hình danh sách người dùng, Admin có thể thao tác chuyển sang các màn hình khác nhau và thực hiện rất </w:t>
            </w:r>
            <w:r>
              <w:rPr>
                <w:rFonts w:ascii="Times New Roman" w:hAnsi="Times New Roman"/>
                <w:lang w:val="vi-VN"/>
              </w:rPr>
              <w:t>thao tác như</w:t>
            </w:r>
          </w:p>
          <w:p w14:paraId="68A3A54E" w14:textId="77777777" w:rsidR="00A4580D" w:rsidRPr="00260081" w:rsidRDefault="00A4580D" w:rsidP="00EE2611">
            <w:pPr>
              <w:pStyle w:val="ListParagraph"/>
              <w:widowControl w:val="0"/>
              <w:numPr>
                <w:ilvl w:val="0"/>
                <w:numId w:val="50"/>
              </w:numPr>
              <w:spacing w:line="360" w:lineRule="auto"/>
              <w:jc w:val="both"/>
              <w:rPr>
                <w:rFonts w:ascii="Times New Roman" w:hAnsi="Times New Roman"/>
                <w:lang w:val="vi-VN"/>
              </w:rPr>
            </w:pPr>
            <w:r>
              <w:rPr>
                <w:rFonts w:ascii="Times New Roman" w:hAnsi="Times New Roman"/>
              </w:rPr>
              <w:t>Thêm, sửa, xóa người dùng</w:t>
            </w:r>
            <w:r w:rsidRPr="00260081">
              <w:rPr>
                <w:rFonts w:ascii="Times New Roman" w:hAnsi="Times New Roman"/>
                <w:lang w:val="vi-VN"/>
              </w:rPr>
              <w:t>.</w:t>
            </w:r>
          </w:p>
          <w:p w14:paraId="69098763" w14:textId="77777777" w:rsidR="00A4580D" w:rsidRPr="00260081" w:rsidRDefault="00A4580D" w:rsidP="00EE2611">
            <w:pPr>
              <w:pStyle w:val="ListParagraph"/>
              <w:widowControl w:val="0"/>
              <w:numPr>
                <w:ilvl w:val="0"/>
                <w:numId w:val="50"/>
              </w:numPr>
              <w:spacing w:line="360" w:lineRule="auto"/>
              <w:jc w:val="both"/>
              <w:rPr>
                <w:rFonts w:ascii="Times New Roman" w:hAnsi="Times New Roman"/>
                <w:lang w:val="vi-VN"/>
              </w:rPr>
            </w:pPr>
            <w:r>
              <w:rPr>
                <w:rFonts w:ascii="Times New Roman" w:hAnsi="Times New Roman"/>
              </w:rPr>
              <w:t>Xuất file Excel, PDF, in dữ liệu, sao chép, xóa tất cả người dùng.</w:t>
            </w:r>
          </w:p>
          <w:p w14:paraId="2D9BC9F1" w14:textId="77777777" w:rsidR="00A4580D" w:rsidRDefault="00A4580D" w:rsidP="00EE2611">
            <w:pPr>
              <w:pStyle w:val="ListParagraph"/>
              <w:widowControl w:val="0"/>
              <w:numPr>
                <w:ilvl w:val="0"/>
                <w:numId w:val="50"/>
              </w:numPr>
              <w:spacing w:line="360" w:lineRule="auto"/>
              <w:jc w:val="both"/>
              <w:rPr>
                <w:rFonts w:ascii="Times New Roman" w:hAnsi="Times New Roman"/>
                <w:lang w:val="vi-VN"/>
              </w:rPr>
            </w:pPr>
            <w:r w:rsidRPr="00260081">
              <w:rPr>
                <w:rFonts w:ascii="Times New Roman" w:hAnsi="Times New Roman"/>
                <w:lang w:val="vi-VN"/>
              </w:rPr>
              <w:t xml:space="preserve">Xem danh mục </w:t>
            </w:r>
            <w:r>
              <w:rPr>
                <w:rFonts w:ascii="Times New Roman" w:hAnsi="Times New Roman"/>
              </w:rPr>
              <w:t>người dùng</w:t>
            </w:r>
            <w:r w:rsidRPr="00260081">
              <w:rPr>
                <w:rFonts w:ascii="Times New Roman" w:hAnsi="Times New Roman"/>
                <w:lang w:val="vi-VN"/>
              </w:rPr>
              <w:t>.</w:t>
            </w:r>
          </w:p>
          <w:p w14:paraId="4C9EE862" w14:textId="77777777" w:rsidR="00A4580D" w:rsidRPr="00940270" w:rsidRDefault="00A4580D" w:rsidP="00EE2611">
            <w:pPr>
              <w:pStyle w:val="ListParagraph"/>
              <w:widowControl w:val="0"/>
              <w:numPr>
                <w:ilvl w:val="0"/>
                <w:numId w:val="50"/>
              </w:numPr>
              <w:spacing w:line="360" w:lineRule="auto"/>
              <w:jc w:val="both"/>
              <w:rPr>
                <w:rFonts w:ascii="Times New Roman" w:hAnsi="Times New Roman"/>
                <w:lang w:val="vi-VN"/>
              </w:rPr>
            </w:pPr>
            <w:r>
              <w:rPr>
                <w:rFonts w:ascii="Times New Roman" w:hAnsi="Times New Roman"/>
              </w:rPr>
              <w:t>Click thanh menu</w:t>
            </w:r>
          </w:p>
          <w:p w14:paraId="0745DC89" w14:textId="77777777" w:rsidR="00A4580D" w:rsidRPr="00260081" w:rsidRDefault="00A4580D" w:rsidP="00EE2611">
            <w:pPr>
              <w:pStyle w:val="ListParagraph"/>
              <w:widowControl w:val="0"/>
              <w:numPr>
                <w:ilvl w:val="0"/>
                <w:numId w:val="50"/>
              </w:numPr>
              <w:spacing w:line="360" w:lineRule="auto"/>
              <w:jc w:val="both"/>
              <w:rPr>
                <w:rFonts w:ascii="Times New Roman" w:hAnsi="Times New Roman"/>
                <w:lang w:val="vi-VN"/>
              </w:rPr>
            </w:pPr>
            <w:r>
              <w:rPr>
                <w:rFonts w:ascii="Times New Roman" w:hAnsi="Times New Roman"/>
              </w:rPr>
              <w:t>Đăng xuất</w:t>
            </w:r>
          </w:p>
          <w:p w14:paraId="1E2A1A96" w14:textId="77777777" w:rsidR="00A4580D" w:rsidRPr="00B12490" w:rsidRDefault="00A4580D" w:rsidP="00FC62BE">
            <w:pPr>
              <w:widowControl w:val="0"/>
              <w:spacing w:line="360" w:lineRule="auto"/>
              <w:jc w:val="both"/>
              <w:rPr>
                <w:rFonts w:ascii="Times New Roman" w:hAnsi="Times New Roman"/>
              </w:rPr>
            </w:pPr>
            <w:r>
              <w:rPr>
                <w:rFonts w:ascii="Times New Roman" w:hAnsi="Times New Roman"/>
                <w:lang w:val="vi-VN"/>
              </w:rPr>
              <w:t xml:space="preserve">Bên cạnh đó, từ màn hình </w:t>
            </w:r>
            <w:r>
              <w:rPr>
                <w:rFonts w:ascii="Times New Roman" w:hAnsi="Times New Roman"/>
              </w:rPr>
              <w:t>danh sách người dùng</w:t>
            </w:r>
            <w:r>
              <w:rPr>
                <w:rFonts w:ascii="Times New Roman" w:hAnsi="Times New Roman"/>
                <w:lang w:val="vi-VN"/>
              </w:rPr>
              <w:t xml:space="preserve"> </w:t>
            </w:r>
            <w:r>
              <w:rPr>
                <w:rFonts w:ascii="Times New Roman" w:hAnsi="Times New Roman"/>
              </w:rPr>
              <w:t>Admin</w:t>
            </w:r>
            <w:r>
              <w:rPr>
                <w:rFonts w:ascii="Times New Roman" w:hAnsi="Times New Roman"/>
                <w:lang w:val="vi-VN"/>
              </w:rPr>
              <w:t xml:space="preserve"> có thể chuyển sang màn hình </w:t>
            </w:r>
            <w:r>
              <w:rPr>
                <w:rFonts w:ascii="Times New Roman" w:hAnsi="Times New Roman"/>
              </w:rPr>
              <w:t>chức năng khách thông qua việc Click vào thanh menu.</w:t>
            </w:r>
          </w:p>
          <w:p w14:paraId="504AA36A" w14:textId="77777777" w:rsidR="00A4580D" w:rsidRPr="007611CF" w:rsidRDefault="00A4580D" w:rsidP="00FC62BE">
            <w:pPr>
              <w:widowControl w:val="0"/>
              <w:spacing w:line="360" w:lineRule="auto"/>
              <w:rPr>
                <w:rFonts w:ascii="Times New Roman" w:hAnsi="Times New Roman"/>
              </w:rPr>
            </w:pPr>
          </w:p>
        </w:tc>
      </w:tr>
    </w:tbl>
    <w:p w14:paraId="7B35458F" w14:textId="77777777" w:rsidR="00A4580D" w:rsidRDefault="00A4580D" w:rsidP="00A4580D">
      <w:pPr>
        <w:rPr>
          <w:rFonts w:ascii="Times New Roman" w:hAnsi="Times New Roman"/>
          <w:b/>
          <w:bCs/>
          <w:i/>
          <w:iCs/>
          <w:color w:val="FF0000"/>
          <w:sz w:val="40"/>
          <w:szCs w:val="40"/>
        </w:rPr>
      </w:pPr>
    </w:p>
    <w:p w14:paraId="45BA84C5" w14:textId="77777777" w:rsidR="00A4580D" w:rsidRDefault="00A4580D" w:rsidP="00A4580D">
      <w:pPr>
        <w:rPr>
          <w:rFonts w:ascii="Times New Roman" w:hAnsi="Times New Roman"/>
          <w:b/>
          <w:bCs/>
          <w:i/>
          <w:iCs/>
          <w:color w:val="FF0000"/>
          <w:sz w:val="40"/>
          <w:szCs w:val="40"/>
        </w:rPr>
      </w:pPr>
    </w:p>
    <w:p w14:paraId="1F84634B" w14:textId="77777777" w:rsidR="00A4580D" w:rsidRDefault="00A4580D" w:rsidP="00A4580D">
      <w:pPr>
        <w:rPr>
          <w:rFonts w:ascii="Times New Roman" w:hAnsi="Times New Roman"/>
          <w:b/>
          <w:bCs/>
          <w:i/>
          <w:iCs/>
          <w:color w:val="FF0000"/>
          <w:sz w:val="40"/>
          <w:szCs w:val="40"/>
        </w:rPr>
      </w:pPr>
    </w:p>
    <w:p w14:paraId="34E1F309" w14:textId="77777777" w:rsidR="00A4580D" w:rsidRDefault="00A4580D" w:rsidP="00A4580D">
      <w:pPr>
        <w:rPr>
          <w:rFonts w:ascii="Times New Roman" w:hAnsi="Times New Roman"/>
          <w:b/>
          <w:bCs/>
          <w:i/>
          <w:iCs/>
          <w:color w:val="FF0000"/>
          <w:sz w:val="40"/>
          <w:szCs w:val="40"/>
        </w:rPr>
      </w:pPr>
    </w:p>
    <w:p w14:paraId="5B358259" w14:textId="77777777" w:rsidR="00A4580D" w:rsidRDefault="00A4580D" w:rsidP="00A4580D">
      <w:pPr>
        <w:rPr>
          <w:rFonts w:ascii="Times New Roman" w:hAnsi="Times New Roman"/>
          <w:b/>
          <w:bCs/>
          <w:i/>
          <w:iCs/>
          <w:color w:val="FF0000"/>
          <w:sz w:val="40"/>
          <w:szCs w:val="40"/>
        </w:rPr>
      </w:pPr>
    </w:p>
    <w:p w14:paraId="2ED6879F" w14:textId="77777777" w:rsidR="00A4580D" w:rsidRDefault="00A4580D" w:rsidP="00A4580D">
      <w:pPr>
        <w:rPr>
          <w:rFonts w:ascii="Times New Roman" w:hAnsi="Times New Roman"/>
          <w:b/>
          <w:bCs/>
          <w:i/>
          <w:iCs/>
          <w:color w:val="FF0000"/>
          <w:sz w:val="40"/>
          <w:szCs w:val="40"/>
        </w:rPr>
      </w:pPr>
    </w:p>
    <w:p w14:paraId="457CF474" w14:textId="77777777" w:rsidR="00A4580D" w:rsidRDefault="00A4580D" w:rsidP="00A4580D">
      <w:pPr>
        <w:rPr>
          <w:rFonts w:ascii="Times New Roman" w:hAnsi="Times New Roman"/>
          <w:b/>
          <w:bCs/>
          <w:i/>
          <w:iCs/>
          <w:color w:val="FF0000"/>
          <w:sz w:val="40"/>
          <w:szCs w:val="40"/>
        </w:rPr>
      </w:pPr>
    </w:p>
    <w:p w14:paraId="65BACE4B" w14:textId="77777777" w:rsidR="00A4580D" w:rsidRPr="00ED6978" w:rsidRDefault="00A4580D" w:rsidP="00EE2611">
      <w:pPr>
        <w:pStyle w:val="ListParagraph"/>
        <w:numPr>
          <w:ilvl w:val="3"/>
          <w:numId w:val="12"/>
        </w:numPr>
        <w:rPr>
          <w:rFonts w:ascii="Times New Roman" w:hAnsi="Times New Roman"/>
          <w:b/>
          <w:bCs/>
          <w:i/>
          <w:iCs/>
          <w:sz w:val="24"/>
        </w:rPr>
      </w:pPr>
      <w:r w:rsidRPr="00ED6978">
        <w:rPr>
          <w:rFonts w:ascii="Times New Roman" w:hAnsi="Times New Roman"/>
          <w:b/>
          <w:bCs/>
          <w:i/>
          <w:iCs/>
          <w:sz w:val="24"/>
        </w:rPr>
        <w:lastRenderedPageBreak/>
        <w:t xml:space="preserve"> Chức năng giao diện Quản lí đơn hàng </w:t>
      </w:r>
    </w:p>
    <w:p w14:paraId="4A891060" w14:textId="77777777" w:rsidR="00A4580D" w:rsidRDefault="00A4580D" w:rsidP="00A4580D">
      <w:pPr>
        <w:rPr>
          <w:rFonts w:ascii="Times New Roman" w:hAnsi="Times New Roman"/>
          <w:b/>
          <w:bCs/>
          <w:i/>
          <w:iCs/>
        </w:rPr>
      </w:pPr>
    </w:p>
    <w:p w14:paraId="074619C1" w14:textId="77777777" w:rsidR="00A4580D" w:rsidRDefault="00A4580D" w:rsidP="00A4580D">
      <w:pPr>
        <w:rPr>
          <w:rFonts w:ascii="Times New Roman" w:hAnsi="Times New Roman"/>
          <w:b/>
          <w:bCs/>
          <w:i/>
          <w:iCs/>
          <w:color w:val="FF0000"/>
          <w:sz w:val="40"/>
          <w:szCs w:val="40"/>
        </w:rPr>
      </w:pPr>
    </w:p>
    <w:p w14:paraId="2756C3A7" w14:textId="77777777" w:rsidR="00A4580D" w:rsidRDefault="00A4580D" w:rsidP="00A4580D">
      <w:pPr>
        <w:rPr>
          <w:rFonts w:ascii="Times New Roman" w:hAnsi="Times New Roman"/>
          <w:b/>
          <w:bCs/>
          <w:i/>
          <w:iCs/>
          <w:color w:val="FF0000"/>
          <w:sz w:val="40"/>
          <w:szCs w:val="40"/>
        </w:rPr>
      </w:pPr>
      <w:r w:rsidRPr="00101A24">
        <w:rPr>
          <w:rFonts w:ascii="Times New Roman" w:hAnsi="Times New Roman"/>
          <w:b/>
          <w:bCs/>
          <w:i/>
          <w:iCs/>
          <w:noProof/>
          <w:color w:val="FF0000"/>
          <w:sz w:val="40"/>
          <w:szCs w:val="40"/>
        </w:rPr>
        <w:drawing>
          <wp:inline distT="0" distB="0" distL="0" distR="0" wp14:anchorId="3D34B25A" wp14:editId="29AAE869">
            <wp:extent cx="6005080" cy="44961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05080" cy="4496190"/>
                    </a:xfrm>
                    <a:prstGeom prst="rect">
                      <a:avLst/>
                    </a:prstGeom>
                  </pic:spPr>
                </pic:pic>
              </a:graphicData>
            </a:graphic>
          </wp:inline>
        </w:drawing>
      </w:r>
    </w:p>
    <w:p w14:paraId="469C9C88" w14:textId="77777777" w:rsidR="00A4580D" w:rsidRDefault="00A4580D" w:rsidP="00A4580D">
      <w:pPr>
        <w:rPr>
          <w:rFonts w:ascii="Times New Roman" w:hAnsi="Times New Roman"/>
          <w:b/>
          <w:bCs/>
          <w:i/>
          <w:iCs/>
          <w:color w:val="FF0000"/>
          <w:sz w:val="40"/>
          <w:szCs w:val="40"/>
        </w:rPr>
      </w:pPr>
    </w:p>
    <w:p w14:paraId="012DF676" w14:textId="77777777" w:rsidR="00A4580D" w:rsidRDefault="00A4580D" w:rsidP="00A4580D">
      <w:pPr>
        <w:rPr>
          <w:rFonts w:ascii="Times New Roman" w:hAnsi="Times New Roman"/>
          <w:b/>
          <w:bCs/>
          <w:i/>
          <w:iCs/>
          <w:color w:val="FF0000"/>
          <w:sz w:val="40"/>
          <w:szCs w:val="40"/>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A4580D" w:rsidRPr="0073400D" w14:paraId="632C9C74" w14:textId="77777777" w:rsidTr="00FC62BE">
        <w:trPr>
          <w:jc w:val="center"/>
        </w:trPr>
        <w:tc>
          <w:tcPr>
            <w:tcW w:w="4531" w:type="dxa"/>
            <w:shd w:val="clear" w:color="auto" w:fill="auto"/>
            <w:tcMar>
              <w:top w:w="100" w:type="dxa"/>
              <w:left w:w="100" w:type="dxa"/>
              <w:bottom w:w="100" w:type="dxa"/>
              <w:right w:w="100" w:type="dxa"/>
            </w:tcMar>
          </w:tcPr>
          <w:p w14:paraId="5B54B34E"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5B6F9825" w14:textId="77777777" w:rsidR="00A4580D" w:rsidRPr="00981CE8" w:rsidRDefault="00A4580D" w:rsidP="00FC62BE">
            <w:pPr>
              <w:widowControl w:val="0"/>
              <w:spacing w:line="360" w:lineRule="auto"/>
              <w:rPr>
                <w:rFonts w:ascii="Times New Roman" w:hAnsi="Times New Roman"/>
                <w:b/>
              </w:rPr>
            </w:pPr>
            <w:r>
              <w:rPr>
                <w:rFonts w:ascii="Times New Roman" w:hAnsi="Times New Roman"/>
                <w:b/>
              </w:rPr>
              <w:t>Danh sách người dùng</w:t>
            </w:r>
          </w:p>
        </w:tc>
      </w:tr>
      <w:tr w:rsidR="00A4580D" w:rsidRPr="0073400D" w14:paraId="7EFD1BC6" w14:textId="77777777" w:rsidTr="00FC62BE">
        <w:trPr>
          <w:jc w:val="center"/>
        </w:trPr>
        <w:tc>
          <w:tcPr>
            <w:tcW w:w="4531" w:type="dxa"/>
            <w:shd w:val="clear" w:color="auto" w:fill="auto"/>
            <w:tcMar>
              <w:top w:w="100" w:type="dxa"/>
              <w:left w:w="100" w:type="dxa"/>
              <w:bottom w:w="100" w:type="dxa"/>
              <w:right w:w="100" w:type="dxa"/>
            </w:tcMar>
          </w:tcPr>
          <w:p w14:paraId="417B0640"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27ABA59C" w14:textId="77777777" w:rsidR="00A4580D" w:rsidRPr="0073400D" w:rsidRDefault="00A4580D" w:rsidP="00FC62BE">
            <w:pPr>
              <w:widowControl w:val="0"/>
              <w:spacing w:line="360" w:lineRule="auto"/>
              <w:jc w:val="both"/>
              <w:rPr>
                <w:rFonts w:ascii="Times New Roman" w:hAnsi="Times New Roman"/>
              </w:rPr>
            </w:pPr>
            <w:r w:rsidRPr="0073400D">
              <w:rPr>
                <w:rFonts w:ascii="Times New Roman" w:hAnsi="Times New Roman"/>
              </w:rPr>
              <w:t xml:space="preserve">- </w:t>
            </w:r>
            <w:r>
              <w:rPr>
                <w:rFonts w:ascii="Times New Roman" w:hAnsi="Times New Roman"/>
              </w:rPr>
              <w:t>Cho phép Admin có thể quản lí số đơn hàng người dùng đã mua trong Ứng dụng của cửa hàng</w:t>
            </w:r>
          </w:p>
        </w:tc>
      </w:tr>
      <w:tr w:rsidR="00A4580D" w:rsidRPr="0073400D" w14:paraId="6294A732" w14:textId="77777777" w:rsidTr="00FC62BE">
        <w:trPr>
          <w:jc w:val="center"/>
        </w:trPr>
        <w:tc>
          <w:tcPr>
            <w:tcW w:w="4531" w:type="dxa"/>
            <w:shd w:val="clear" w:color="auto" w:fill="auto"/>
            <w:tcMar>
              <w:top w:w="100" w:type="dxa"/>
              <w:left w:w="100" w:type="dxa"/>
              <w:bottom w:w="100" w:type="dxa"/>
              <w:right w:w="100" w:type="dxa"/>
            </w:tcMar>
          </w:tcPr>
          <w:p w14:paraId="4F1F6D6B" w14:textId="77777777" w:rsidR="00A4580D" w:rsidRPr="0073400D" w:rsidRDefault="00A4580D" w:rsidP="00FC62BE">
            <w:pPr>
              <w:widowControl w:val="0"/>
              <w:spacing w:line="360" w:lineRule="auto"/>
              <w:rPr>
                <w:rFonts w:ascii="Times New Roman" w:hAnsi="Times New Roman"/>
                <w:b/>
              </w:rPr>
            </w:pPr>
          </w:p>
          <w:p w14:paraId="03B590B2" w14:textId="77777777" w:rsidR="00A4580D" w:rsidRPr="0073400D" w:rsidRDefault="00A4580D" w:rsidP="00FC62BE">
            <w:pPr>
              <w:widowControl w:val="0"/>
              <w:spacing w:line="360" w:lineRule="auto"/>
              <w:rPr>
                <w:rFonts w:ascii="Times New Roman" w:hAnsi="Times New Roman"/>
                <w:b/>
              </w:rPr>
            </w:pPr>
          </w:p>
          <w:p w14:paraId="677CA293"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lastRenderedPageBreak/>
              <w:t>Mô tả</w:t>
            </w:r>
          </w:p>
        </w:tc>
        <w:tc>
          <w:tcPr>
            <w:tcW w:w="4531" w:type="dxa"/>
            <w:shd w:val="clear" w:color="auto" w:fill="auto"/>
            <w:tcMar>
              <w:top w:w="100" w:type="dxa"/>
              <w:left w:w="100" w:type="dxa"/>
              <w:bottom w:w="100" w:type="dxa"/>
              <w:right w:w="100" w:type="dxa"/>
            </w:tcMar>
          </w:tcPr>
          <w:p w14:paraId="3375DE29" w14:textId="77777777" w:rsidR="00A4580D" w:rsidRPr="007611CF" w:rsidRDefault="00A4580D" w:rsidP="00FC62BE">
            <w:pPr>
              <w:widowControl w:val="0"/>
              <w:spacing w:line="360" w:lineRule="auto"/>
              <w:jc w:val="both"/>
              <w:rPr>
                <w:rFonts w:ascii="Times New Roman" w:hAnsi="Times New Roman"/>
                <w:lang w:val="vi-VN"/>
              </w:rPr>
            </w:pPr>
            <w:r w:rsidRPr="007611CF">
              <w:rPr>
                <w:rFonts w:ascii="Times New Roman" w:hAnsi="Times New Roman"/>
              </w:rPr>
              <w:lastRenderedPageBreak/>
              <w:t>-</w:t>
            </w:r>
            <w:r>
              <w:rPr>
                <w:rFonts w:ascii="Times New Roman" w:hAnsi="Times New Roman"/>
              </w:rPr>
              <w:t xml:space="preserve"> Đầu tiên Admin vào màn hình trang chủ</w:t>
            </w:r>
          </w:p>
          <w:p w14:paraId="4BD88EEE" w14:textId="77777777" w:rsidR="00A4580D" w:rsidRDefault="00A4580D" w:rsidP="00FC62BE">
            <w:pPr>
              <w:widowControl w:val="0"/>
              <w:spacing w:line="360" w:lineRule="auto"/>
              <w:jc w:val="both"/>
              <w:rPr>
                <w:rFonts w:ascii="Times New Roman" w:hAnsi="Times New Roman"/>
              </w:rPr>
            </w:pPr>
            <w:r w:rsidRPr="007611CF">
              <w:rPr>
                <w:rFonts w:ascii="Times New Roman" w:hAnsi="Times New Roman"/>
                <w:lang w:val="vi-VN"/>
              </w:rPr>
              <w:t>-</w:t>
            </w:r>
            <w:r>
              <w:rPr>
                <w:rFonts w:ascii="Times New Roman" w:hAnsi="Times New Roman"/>
              </w:rPr>
              <w:t xml:space="preserve"> Tiếp theo Admin ấn vào icon menu ở </w:t>
            </w:r>
            <w:r>
              <w:rPr>
                <w:rFonts w:ascii="Times New Roman" w:hAnsi="Times New Roman"/>
              </w:rPr>
              <w:lastRenderedPageBreak/>
              <w:t>phía góc phía trên trái màn hình</w:t>
            </w:r>
          </w:p>
          <w:p w14:paraId="4DF0179A" w14:textId="77777777" w:rsidR="00A4580D" w:rsidRDefault="00A4580D" w:rsidP="00FC62BE">
            <w:pPr>
              <w:widowControl w:val="0"/>
              <w:spacing w:line="360" w:lineRule="auto"/>
              <w:jc w:val="both"/>
              <w:rPr>
                <w:rFonts w:ascii="Times New Roman" w:hAnsi="Times New Roman"/>
              </w:rPr>
            </w:pPr>
            <w:r>
              <w:rPr>
                <w:rFonts w:ascii="Times New Roman" w:hAnsi="Times New Roman"/>
              </w:rPr>
              <w:t>- Click vào Quản lí đơn hàng</w:t>
            </w:r>
          </w:p>
          <w:p w14:paraId="0EC6524E" w14:textId="77777777" w:rsidR="00A4580D" w:rsidRDefault="00A4580D" w:rsidP="00FC62BE">
            <w:pPr>
              <w:widowControl w:val="0"/>
              <w:spacing w:line="360" w:lineRule="auto"/>
              <w:jc w:val="both"/>
              <w:rPr>
                <w:rFonts w:ascii="Times New Roman" w:hAnsi="Times New Roman"/>
              </w:rPr>
            </w:pPr>
            <w:r>
              <w:rPr>
                <w:rFonts w:ascii="Times New Roman" w:hAnsi="Times New Roman"/>
              </w:rPr>
              <w:t>- Trang quản trị sẽ chuyển sang màn hình Quản lí đơn hàng</w:t>
            </w:r>
          </w:p>
          <w:p w14:paraId="69502844" w14:textId="77777777" w:rsidR="00A4580D" w:rsidRDefault="00A4580D" w:rsidP="00FC62BE">
            <w:pPr>
              <w:widowControl w:val="0"/>
              <w:spacing w:line="360" w:lineRule="auto"/>
              <w:jc w:val="both"/>
              <w:rPr>
                <w:rFonts w:ascii="Times New Roman" w:hAnsi="Times New Roman"/>
                <w:lang w:val="vi-VN"/>
              </w:rPr>
            </w:pPr>
            <w:r>
              <w:rPr>
                <w:rFonts w:ascii="Times New Roman" w:hAnsi="Times New Roman"/>
              </w:rPr>
              <w:t xml:space="preserve">- Trong màn hình quản lí đơn hàng, Admin có thể thấy được những đơn hàng mà người dùng đã mua trên ứng dụng, thao tác chuyển sang các màn hình khác nhau và thực hiện rất </w:t>
            </w:r>
            <w:r>
              <w:rPr>
                <w:rFonts w:ascii="Times New Roman" w:hAnsi="Times New Roman"/>
                <w:lang w:val="vi-VN"/>
              </w:rPr>
              <w:t>thao tác như</w:t>
            </w:r>
          </w:p>
          <w:p w14:paraId="43259FCE" w14:textId="77777777" w:rsidR="00A4580D" w:rsidRPr="00260081" w:rsidRDefault="00A4580D" w:rsidP="00EE2611">
            <w:pPr>
              <w:pStyle w:val="ListParagraph"/>
              <w:widowControl w:val="0"/>
              <w:numPr>
                <w:ilvl w:val="0"/>
                <w:numId w:val="51"/>
              </w:numPr>
              <w:spacing w:line="360" w:lineRule="auto"/>
              <w:jc w:val="both"/>
              <w:rPr>
                <w:rFonts w:ascii="Times New Roman" w:hAnsi="Times New Roman"/>
                <w:lang w:val="vi-VN"/>
              </w:rPr>
            </w:pPr>
            <w:r>
              <w:rPr>
                <w:rFonts w:ascii="Times New Roman" w:hAnsi="Times New Roman"/>
              </w:rPr>
              <w:t>Thêm, sửa, xóa đơn hàng</w:t>
            </w:r>
            <w:r w:rsidRPr="00260081">
              <w:rPr>
                <w:rFonts w:ascii="Times New Roman" w:hAnsi="Times New Roman"/>
                <w:lang w:val="vi-VN"/>
              </w:rPr>
              <w:t>.</w:t>
            </w:r>
          </w:p>
          <w:p w14:paraId="15707948" w14:textId="77777777" w:rsidR="00A4580D" w:rsidRPr="00260081" w:rsidRDefault="00A4580D" w:rsidP="00EE2611">
            <w:pPr>
              <w:pStyle w:val="ListParagraph"/>
              <w:widowControl w:val="0"/>
              <w:numPr>
                <w:ilvl w:val="0"/>
                <w:numId w:val="51"/>
              </w:numPr>
              <w:spacing w:line="360" w:lineRule="auto"/>
              <w:jc w:val="both"/>
              <w:rPr>
                <w:rFonts w:ascii="Times New Roman" w:hAnsi="Times New Roman"/>
                <w:lang w:val="vi-VN"/>
              </w:rPr>
            </w:pPr>
            <w:r>
              <w:rPr>
                <w:rFonts w:ascii="Times New Roman" w:hAnsi="Times New Roman"/>
              </w:rPr>
              <w:t>Xuất file Excel, PDF, in dữ liệu, sao chép, xóa tất đơn hàng.</w:t>
            </w:r>
          </w:p>
          <w:p w14:paraId="16E971A9" w14:textId="77777777" w:rsidR="00A4580D" w:rsidRDefault="00A4580D" w:rsidP="00EE2611">
            <w:pPr>
              <w:pStyle w:val="ListParagraph"/>
              <w:widowControl w:val="0"/>
              <w:numPr>
                <w:ilvl w:val="0"/>
                <w:numId w:val="51"/>
              </w:numPr>
              <w:spacing w:line="360" w:lineRule="auto"/>
              <w:jc w:val="both"/>
              <w:rPr>
                <w:rFonts w:ascii="Times New Roman" w:hAnsi="Times New Roman"/>
                <w:lang w:val="vi-VN"/>
              </w:rPr>
            </w:pPr>
            <w:r w:rsidRPr="00260081">
              <w:rPr>
                <w:rFonts w:ascii="Times New Roman" w:hAnsi="Times New Roman"/>
                <w:lang w:val="vi-VN"/>
              </w:rPr>
              <w:t xml:space="preserve">Xem danh mục </w:t>
            </w:r>
            <w:r>
              <w:rPr>
                <w:rFonts w:ascii="Times New Roman" w:hAnsi="Times New Roman"/>
              </w:rPr>
              <w:t>đơn hàng đã đặt</w:t>
            </w:r>
            <w:r w:rsidRPr="00260081">
              <w:rPr>
                <w:rFonts w:ascii="Times New Roman" w:hAnsi="Times New Roman"/>
                <w:lang w:val="vi-VN"/>
              </w:rPr>
              <w:t>.</w:t>
            </w:r>
          </w:p>
          <w:p w14:paraId="14BA2435" w14:textId="77777777" w:rsidR="00A4580D" w:rsidRPr="00940270" w:rsidRDefault="00A4580D" w:rsidP="00EE2611">
            <w:pPr>
              <w:pStyle w:val="ListParagraph"/>
              <w:widowControl w:val="0"/>
              <w:numPr>
                <w:ilvl w:val="0"/>
                <w:numId w:val="51"/>
              </w:numPr>
              <w:spacing w:line="360" w:lineRule="auto"/>
              <w:jc w:val="both"/>
              <w:rPr>
                <w:rFonts w:ascii="Times New Roman" w:hAnsi="Times New Roman"/>
                <w:lang w:val="vi-VN"/>
              </w:rPr>
            </w:pPr>
            <w:r>
              <w:rPr>
                <w:rFonts w:ascii="Times New Roman" w:hAnsi="Times New Roman"/>
              </w:rPr>
              <w:t>Click thanh menu</w:t>
            </w:r>
          </w:p>
          <w:p w14:paraId="440BC77E" w14:textId="77777777" w:rsidR="00A4580D" w:rsidRPr="00260081" w:rsidRDefault="00A4580D" w:rsidP="00EE2611">
            <w:pPr>
              <w:pStyle w:val="ListParagraph"/>
              <w:widowControl w:val="0"/>
              <w:numPr>
                <w:ilvl w:val="0"/>
                <w:numId w:val="51"/>
              </w:numPr>
              <w:spacing w:line="360" w:lineRule="auto"/>
              <w:jc w:val="both"/>
              <w:rPr>
                <w:rFonts w:ascii="Times New Roman" w:hAnsi="Times New Roman"/>
                <w:lang w:val="vi-VN"/>
              </w:rPr>
            </w:pPr>
            <w:r>
              <w:rPr>
                <w:rFonts w:ascii="Times New Roman" w:hAnsi="Times New Roman"/>
              </w:rPr>
              <w:t>Đăng xuất</w:t>
            </w:r>
          </w:p>
          <w:p w14:paraId="12F0F622" w14:textId="77777777" w:rsidR="00A4580D" w:rsidRPr="00B12490" w:rsidRDefault="00A4580D" w:rsidP="00FC62BE">
            <w:pPr>
              <w:widowControl w:val="0"/>
              <w:spacing w:line="360" w:lineRule="auto"/>
              <w:jc w:val="both"/>
              <w:rPr>
                <w:rFonts w:ascii="Times New Roman" w:hAnsi="Times New Roman"/>
              </w:rPr>
            </w:pPr>
            <w:r>
              <w:rPr>
                <w:rFonts w:ascii="Times New Roman" w:hAnsi="Times New Roman"/>
                <w:lang w:val="vi-VN"/>
              </w:rPr>
              <w:t xml:space="preserve">Bên cạnh đó, từ màn hình </w:t>
            </w:r>
            <w:r>
              <w:rPr>
                <w:rFonts w:ascii="Times New Roman" w:hAnsi="Times New Roman"/>
              </w:rPr>
              <w:t>Quản lí đơn hàng Admin</w:t>
            </w:r>
            <w:r>
              <w:rPr>
                <w:rFonts w:ascii="Times New Roman" w:hAnsi="Times New Roman"/>
                <w:lang w:val="vi-VN"/>
              </w:rPr>
              <w:t xml:space="preserve"> có thể chuyển sang màn hình </w:t>
            </w:r>
            <w:r>
              <w:rPr>
                <w:rFonts w:ascii="Times New Roman" w:hAnsi="Times New Roman"/>
              </w:rPr>
              <w:t>chức năng khách thông qua việc Click vào thanh menu.</w:t>
            </w:r>
          </w:p>
          <w:p w14:paraId="411F2329" w14:textId="77777777" w:rsidR="00A4580D" w:rsidRPr="007611CF" w:rsidRDefault="00A4580D" w:rsidP="00FC62BE">
            <w:pPr>
              <w:widowControl w:val="0"/>
              <w:spacing w:line="360" w:lineRule="auto"/>
              <w:rPr>
                <w:rFonts w:ascii="Times New Roman" w:hAnsi="Times New Roman"/>
              </w:rPr>
            </w:pPr>
          </w:p>
        </w:tc>
      </w:tr>
    </w:tbl>
    <w:p w14:paraId="7BDF180E" w14:textId="77777777" w:rsidR="00A4580D" w:rsidRDefault="00A4580D" w:rsidP="00A4580D">
      <w:pPr>
        <w:rPr>
          <w:rFonts w:ascii="Times New Roman" w:hAnsi="Times New Roman"/>
          <w:b/>
          <w:bCs/>
          <w:i/>
          <w:iCs/>
          <w:color w:val="FF0000"/>
          <w:sz w:val="40"/>
          <w:szCs w:val="40"/>
        </w:rPr>
      </w:pPr>
    </w:p>
    <w:p w14:paraId="38AACAB2" w14:textId="77777777" w:rsidR="00A4580D" w:rsidRDefault="00A4580D" w:rsidP="00A4580D">
      <w:pPr>
        <w:rPr>
          <w:rFonts w:ascii="Times New Roman" w:hAnsi="Times New Roman"/>
          <w:b/>
          <w:bCs/>
          <w:i/>
          <w:iCs/>
          <w:color w:val="FF0000"/>
          <w:sz w:val="40"/>
          <w:szCs w:val="40"/>
        </w:rPr>
      </w:pPr>
    </w:p>
    <w:p w14:paraId="0B2EE104" w14:textId="77777777" w:rsidR="00A4580D" w:rsidRDefault="00A4580D" w:rsidP="00A4580D">
      <w:pPr>
        <w:rPr>
          <w:rFonts w:ascii="Times New Roman" w:hAnsi="Times New Roman"/>
          <w:b/>
          <w:bCs/>
          <w:i/>
          <w:iCs/>
          <w:color w:val="FF0000"/>
          <w:sz w:val="40"/>
          <w:szCs w:val="40"/>
        </w:rPr>
      </w:pPr>
    </w:p>
    <w:p w14:paraId="207AFB78" w14:textId="77777777" w:rsidR="00A4580D" w:rsidRDefault="00A4580D" w:rsidP="00A4580D">
      <w:pPr>
        <w:rPr>
          <w:rFonts w:ascii="Times New Roman" w:hAnsi="Times New Roman"/>
          <w:b/>
          <w:bCs/>
          <w:i/>
          <w:iCs/>
          <w:color w:val="FF0000"/>
          <w:sz w:val="40"/>
          <w:szCs w:val="40"/>
        </w:rPr>
      </w:pPr>
    </w:p>
    <w:p w14:paraId="290DFA18" w14:textId="77777777" w:rsidR="00A4580D" w:rsidRDefault="00A4580D" w:rsidP="00A4580D">
      <w:pPr>
        <w:rPr>
          <w:rFonts w:ascii="Times New Roman" w:hAnsi="Times New Roman"/>
          <w:b/>
          <w:bCs/>
          <w:i/>
          <w:iCs/>
          <w:color w:val="FF0000"/>
          <w:sz w:val="40"/>
          <w:szCs w:val="40"/>
        </w:rPr>
      </w:pPr>
    </w:p>
    <w:p w14:paraId="184039D9" w14:textId="77777777" w:rsidR="00A4580D" w:rsidRDefault="00A4580D" w:rsidP="00A4580D">
      <w:pPr>
        <w:rPr>
          <w:rFonts w:ascii="Times New Roman" w:hAnsi="Times New Roman"/>
          <w:b/>
          <w:bCs/>
          <w:i/>
          <w:iCs/>
          <w:color w:val="FF0000"/>
          <w:sz w:val="40"/>
          <w:szCs w:val="40"/>
        </w:rPr>
      </w:pPr>
    </w:p>
    <w:p w14:paraId="2B43CDCA" w14:textId="77777777" w:rsidR="00A4580D" w:rsidRDefault="00A4580D" w:rsidP="00A4580D">
      <w:pPr>
        <w:rPr>
          <w:rFonts w:ascii="Times New Roman" w:hAnsi="Times New Roman"/>
          <w:b/>
          <w:bCs/>
          <w:i/>
          <w:iCs/>
          <w:color w:val="FF0000"/>
          <w:sz w:val="40"/>
          <w:szCs w:val="40"/>
        </w:rPr>
      </w:pPr>
    </w:p>
    <w:p w14:paraId="633A7D8C" w14:textId="77777777" w:rsidR="00A4580D" w:rsidRPr="00ED6978" w:rsidRDefault="00A4580D" w:rsidP="00EE2611">
      <w:pPr>
        <w:pStyle w:val="ListParagraph"/>
        <w:numPr>
          <w:ilvl w:val="3"/>
          <w:numId w:val="12"/>
        </w:numPr>
        <w:rPr>
          <w:rFonts w:ascii="Times New Roman" w:hAnsi="Times New Roman"/>
          <w:b/>
          <w:bCs/>
          <w:i/>
          <w:iCs/>
          <w:sz w:val="24"/>
        </w:rPr>
      </w:pPr>
      <w:r w:rsidRPr="00ED6978">
        <w:rPr>
          <w:rFonts w:ascii="Times New Roman" w:hAnsi="Times New Roman"/>
          <w:b/>
          <w:bCs/>
          <w:i/>
          <w:iCs/>
          <w:sz w:val="24"/>
        </w:rPr>
        <w:lastRenderedPageBreak/>
        <w:t xml:space="preserve">Chức năng giao diện Quản lí Thống kê </w:t>
      </w:r>
    </w:p>
    <w:p w14:paraId="55EF426B" w14:textId="77777777" w:rsidR="00A4580D" w:rsidRDefault="00A4580D" w:rsidP="00A4580D">
      <w:pPr>
        <w:rPr>
          <w:rFonts w:ascii="Times New Roman" w:hAnsi="Times New Roman"/>
          <w:b/>
          <w:bCs/>
          <w:i/>
          <w:iCs/>
        </w:rPr>
      </w:pPr>
    </w:p>
    <w:p w14:paraId="56D3E58D" w14:textId="77777777" w:rsidR="00A4580D" w:rsidRDefault="00A4580D" w:rsidP="00A4580D">
      <w:pPr>
        <w:rPr>
          <w:rFonts w:ascii="Times New Roman" w:hAnsi="Times New Roman"/>
          <w:b/>
          <w:bCs/>
          <w:i/>
          <w:iCs/>
          <w:color w:val="FF0000"/>
          <w:sz w:val="40"/>
          <w:szCs w:val="40"/>
        </w:rPr>
      </w:pPr>
    </w:p>
    <w:p w14:paraId="1A1A3488" w14:textId="77777777" w:rsidR="00A4580D" w:rsidRDefault="00A4580D" w:rsidP="00A4580D">
      <w:pPr>
        <w:rPr>
          <w:rFonts w:ascii="Times New Roman" w:hAnsi="Times New Roman"/>
          <w:b/>
          <w:bCs/>
          <w:i/>
          <w:iCs/>
          <w:color w:val="FF0000"/>
          <w:sz w:val="40"/>
          <w:szCs w:val="40"/>
        </w:rPr>
      </w:pPr>
      <w:r w:rsidRPr="002877FF">
        <w:rPr>
          <w:rFonts w:ascii="Times New Roman" w:hAnsi="Times New Roman"/>
          <w:b/>
          <w:bCs/>
          <w:i/>
          <w:iCs/>
          <w:noProof/>
          <w:color w:val="FF0000"/>
          <w:sz w:val="40"/>
          <w:szCs w:val="40"/>
        </w:rPr>
        <w:drawing>
          <wp:inline distT="0" distB="0" distL="0" distR="0" wp14:anchorId="1CA2C316" wp14:editId="2B22ECA6">
            <wp:extent cx="6327140" cy="4584065"/>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27140" cy="4584065"/>
                    </a:xfrm>
                    <a:prstGeom prst="rect">
                      <a:avLst/>
                    </a:prstGeom>
                  </pic:spPr>
                </pic:pic>
              </a:graphicData>
            </a:graphic>
          </wp:inline>
        </w:drawing>
      </w:r>
    </w:p>
    <w:p w14:paraId="7A5E04DE" w14:textId="77777777" w:rsidR="00A4580D" w:rsidRDefault="00A4580D" w:rsidP="00A4580D">
      <w:pPr>
        <w:rPr>
          <w:rFonts w:ascii="Times New Roman" w:hAnsi="Times New Roman"/>
          <w:b/>
          <w:bCs/>
          <w:i/>
          <w:iCs/>
          <w:color w:val="FF0000"/>
          <w:sz w:val="40"/>
          <w:szCs w:val="40"/>
        </w:rPr>
      </w:pPr>
    </w:p>
    <w:p w14:paraId="03EDB316" w14:textId="77777777" w:rsidR="00A4580D" w:rsidRDefault="00A4580D" w:rsidP="00A4580D">
      <w:pPr>
        <w:rPr>
          <w:rFonts w:ascii="Times New Roman" w:hAnsi="Times New Roman"/>
          <w:b/>
          <w:bCs/>
          <w:i/>
          <w:iCs/>
          <w:color w:val="FF0000"/>
          <w:sz w:val="40"/>
          <w:szCs w:val="40"/>
        </w:rPr>
      </w:pPr>
    </w:p>
    <w:p w14:paraId="50FBFEF9" w14:textId="77777777" w:rsidR="00A4580D" w:rsidRDefault="00A4580D" w:rsidP="00A4580D">
      <w:pPr>
        <w:rPr>
          <w:rFonts w:ascii="Times New Roman" w:hAnsi="Times New Roman"/>
          <w:b/>
          <w:bCs/>
          <w:i/>
          <w:iCs/>
          <w:color w:val="FF0000"/>
          <w:sz w:val="40"/>
          <w:szCs w:val="40"/>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A4580D" w:rsidRPr="0073400D" w14:paraId="7B3FC7BD" w14:textId="77777777" w:rsidTr="00FC62BE">
        <w:trPr>
          <w:jc w:val="center"/>
        </w:trPr>
        <w:tc>
          <w:tcPr>
            <w:tcW w:w="4531" w:type="dxa"/>
            <w:shd w:val="clear" w:color="auto" w:fill="auto"/>
            <w:tcMar>
              <w:top w:w="100" w:type="dxa"/>
              <w:left w:w="100" w:type="dxa"/>
              <w:bottom w:w="100" w:type="dxa"/>
              <w:right w:w="100" w:type="dxa"/>
            </w:tcMar>
          </w:tcPr>
          <w:p w14:paraId="6E718832"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1482DC07" w14:textId="77777777" w:rsidR="00A4580D" w:rsidRPr="00981CE8" w:rsidRDefault="00A4580D" w:rsidP="00FC62BE">
            <w:pPr>
              <w:widowControl w:val="0"/>
              <w:spacing w:line="360" w:lineRule="auto"/>
              <w:rPr>
                <w:rFonts w:ascii="Times New Roman" w:hAnsi="Times New Roman"/>
                <w:b/>
              </w:rPr>
            </w:pPr>
            <w:r>
              <w:rPr>
                <w:rFonts w:ascii="Times New Roman" w:hAnsi="Times New Roman"/>
                <w:b/>
              </w:rPr>
              <w:t xml:space="preserve">Giao diện Quản lí thống kê </w:t>
            </w:r>
          </w:p>
        </w:tc>
      </w:tr>
      <w:tr w:rsidR="00A4580D" w:rsidRPr="0073400D" w14:paraId="453A6AB9" w14:textId="77777777" w:rsidTr="00FC62BE">
        <w:trPr>
          <w:jc w:val="center"/>
        </w:trPr>
        <w:tc>
          <w:tcPr>
            <w:tcW w:w="4531" w:type="dxa"/>
            <w:shd w:val="clear" w:color="auto" w:fill="auto"/>
            <w:tcMar>
              <w:top w:w="100" w:type="dxa"/>
              <w:left w:w="100" w:type="dxa"/>
              <w:bottom w:w="100" w:type="dxa"/>
              <w:right w:w="100" w:type="dxa"/>
            </w:tcMar>
          </w:tcPr>
          <w:p w14:paraId="58DE9DA3"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6F525958" w14:textId="77777777" w:rsidR="00A4580D" w:rsidRPr="0073400D" w:rsidRDefault="00A4580D" w:rsidP="00FC62BE">
            <w:pPr>
              <w:widowControl w:val="0"/>
              <w:spacing w:line="360" w:lineRule="auto"/>
              <w:jc w:val="both"/>
              <w:rPr>
                <w:rFonts w:ascii="Times New Roman" w:hAnsi="Times New Roman"/>
              </w:rPr>
            </w:pPr>
            <w:r w:rsidRPr="0073400D">
              <w:rPr>
                <w:rFonts w:ascii="Times New Roman" w:hAnsi="Times New Roman"/>
              </w:rPr>
              <w:t xml:space="preserve">- </w:t>
            </w:r>
            <w:r>
              <w:rPr>
                <w:rFonts w:ascii="Times New Roman" w:hAnsi="Times New Roman"/>
              </w:rPr>
              <w:t>Cho phép Admin có thể quản lí thống kê sản phẩm của cửa hàng.</w:t>
            </w:r>
          </w:p>
        </w:tc>
      </w:tr>
      <w:tr w:rsidR="00A4580D" w:rsidRPr="0073400D" w14:paraId="6F31EAF0" w14:textId="77777777" w:rsidTr="00FC62BE">
        <w:trPr>
          <w:jc w:val="center"/>
        </w:trPr>
        <w:tc>
          <w:tcPr>
            <w:tcW w:w="4531" w:type="dxa"/>
            <w:shd w:val="clear" w:color="auto" w:fill="auto"/>
            <w:tcMar>
              <w:top w:w="100" w:type="dxa"/>
              <w:left w:w="100" w:type="dxa"/>
              <w:bottom w:w="100" w:type="dxa"/>
              <w:right w:w="100" w:type="dxa"/>
            </w:tcMar>
          </w:tcPr>
          <w:p w14:paraId="6D1D0875" w14:textId="77777777" w:rsidR="00A4580D" w:rsidRPr="0073400D" w:rsidRDefault="00A4580D" w:rsidP="00FC62BE">
            <w:pPr>
              <w:widowControl w:val="0"/>
              <w:spacing w:line="360" w:lineRule="auto"/>
              <w:rPr>
                <w:rFonts w:ascii="Times New Roman" w:hAnsi="Times New Roman"/>
                <w:b/>
              </w:rPr>
            </w:pPr>
          </w:p>
          <w:p w14:paraId="0DDA54C3" w14:textId="77777777" w:rsidR="00A4580D" w:rsidRPr="0073400D" w:rsidRDefault="00A4580D" w:rsidP="00FC62BE">
            <w:pPr>
              <w:widowControl w:val="0"/>
              <w:spacing w:line="360" w:lineRule="auto"/>
              <w:rPr>
                <w:rFonts w:ascii="Times New Roman" w:hAnsi="Times New Roman"/>
                <w:b/>
              </w:rPr>
            </w:pPr>
          </w:p>
          <w:p w14:paraId="0BF271D1" w14:textId="77777777" w:rsidR="00A4580D" w:rsidRPr="0073400D" w:rsidRDefault="00A4580D" w:rsidP="00FC62BE">
            <w:pPr>
              <w:widowControl w:val="0"/>
              <w:spacing w:line="360" w:lineRule="auto"/>
              <w:rPr>
                <w:rFonts w:ascii="Times New Roman" w:hAnsi="Times New Roman"/>
                <w:b/>
              </w:rPr>
            </w:pPr>
            <w:r w:rsidRPr="0073400D">
              <w:rPr>
                <w:rFonts w:ascii="Times New Roman" w:hAnsi="Times New Roman"/>
                <w:b/>
              </w:rPr>
              <w:t>Mô tả</w:t>
            </w:r>
          </w:p>
        </w:tc>
        <w:tc>
          <w:tcPr>
            <w:tcW w:w="4531" w:type="dxa"/>
            <w:shd w:val="clear" w:color="auto" w:fill="auto"/>
            <w:tcMar>
              <w:top w:w="100" w:type="dxa"/>
              <w:left w:w="100" w:type="dxa"/>
              <w:bottom w:w="100" w:type="dxa"/>
              <w:right w:w="100" w:type="dxa"/>
            </w:tcMar>
          </w:tcPr>
          <w:p w14:paraId="6F052282" w14:textId="77777777" w:rsidR="00A4580D" w:rsidRPr="007611CF" w:rsidRDefault="00A4580D" w:rsidP="00FC62BE">
            <w:pPr>
              <w:widowControl w:val="0"/>
              <w:spacing w:line="360" w:lineRule="auto"/>
              <w:jc w:val="both"/>
              <w:rPr>
                <w:rFonts w:ascii="Times New Roman" w:hAnsi="Times New Roman"/>
                <w:lang w:val="vi-VN"/>
              </w:rPr>
            </w:pPr>
            <w:r w:rsidRPr="007611CF">
              <w:rPr>
                <w:rFonts w:ascii="Times New Roman" w:hAnsi="Times New Roman"/>
              </w:rPr>
              <w:lastRenderedPageBreak/>
              <w:t>-</w:t>
            </w:r>
            <w:r>
              <w:rPr>
                <w:rFonts w:ascii="Times New Roman" w:hAnsi="Times New Roman"/>
              </w:rPr>
              <w:t xml:space="preserve"> Đầu tiên Admin vào màn hình trang chủ</w:t>
            </w:r>
          </w:p>
          <w:p w14:paraId="3309CF49" w14:textId="77777777" w:rsidR="00A4580D" w:rsidRDefault="00A4580D" w:rsidP="00FC62BE">
            <w:pPr>
              <w:widowControl w:val="0"/>
              <w:spacing w:line="360" w:lineRule="auto"/>
              <w:jc w:val="both"/>
              <w:rPr>
                <w:rFonts w:ascii="Times New Roman" w:hAnsi="Times New Roman"/>
              </w:rPr>
            </w:pPr>
            <w:r w:rsidRPr="007611CF">
              <w:rPr>
                <w:rFonts w:ascii="Times New Roman" w:hAnsi="Times New Roman"/>
                <w:lang w:val="vi-VN"/>
              </w:rPr>
              <w:lastRenderedPageBreak/>
              <w:t>-</w:t>
            </w:r>
            <w:r>
              <w:rPr>
                <w:rFonts w:ascii="Times New Roman" w:hAnsi="Times New Roman"/>
              </w:rPr>
              <w:t xml:space="preserve"> Tiếp theo Admin ấn vào icon menu ở phía góc phía trên trái màn hình</w:t>
            </w:r>
          </w:p>
          <w:p w14:paraId="1A61F951" w14:textId="77777777" w:rsidR="00A4580D" w:rsidRDefault="00A4580D" w:rsidP="00FC62BE">
            <w:pPr>
              <w:widowControl w:val="0"/>
              <w:spacing w:line="360" w:lineRule="auto"/>
              <w:jc w:val="both"/>
              <w:rPr>
                <w:rFonts w:ascii="Times New Roman" w:hAnsi="Times New Roman"/>
              </w:rPr>
            </w:pPr>
            <w:r>
              <w:rPr>
                <w:rFonts w:ascii="Times New Roman" w:hAnsi="Times New Roman"/>
              </w:rPr>
              <w:t>- Click vào Báo cáo thống kê</w:t>
            </w:r>
          </w:p>
          <w:p w14:paraId="3BA64B14" w14:textId="77777777" w:rsidR="00A4580D" w:rsidRDefault="00A4580D" w:rsidP="00FC62BE">
            <w:pPr>
              <w:widowControl w:val="0"/>
              <w:spacing w:line="360" w:lineRule="auto"/>
              <w:jc w:val="both"/>
              <w:rPr>
                <w:rFonts w:ascii="Times New Roman" w:hAnsi="Times New Roman"/>
              </w:rPr>
            </w:pPr>
            <w:r>
              <w:rPr>
                <w:rFonts w:ascii="Times New Roman" w:hAnsi="Times New Roman"/>
              </w:rPr>
              <w:t>- Trang quản trị sẽ chuyển sang màn hình Quản lí thống kê</w:t>
            </w:r>
          </w:p>
          <w:p w14:paraId="759B1002" w14:textId="77777777" w:rsidR="00A4580D" w:rsidRDefault="00A4580D" w:rsidP="00FC62BE">
            <w:pPr>
              <w:widowControl w:val="0"/>
              <w:spacing w:line="360" w:lineRule="auto"/>
              <w:jc w:val="both"/>
              <w:rPr>
                <w:rFonts w:ascii="Times New Roman" w:hAnsi="Times New Roman"/>
              </w:rPr>
            </w:pPr>
            <w:r>
              <w:rPr>
                <w:rFonts w:ascii="Times New Roman" w:hAnsi="Times New Roman"/>
              </w:rPr>
              <w:t>- Trong màn hình quản lí thống kê, Admin có thể thao tác các chức năng như sau:</w:t>
            </w:r>
          </w:p>
          <w:p w14:paraId="58C22372" w14:textId="77777777" w:rsidR="00A4580D" w:rsidRPr="008B590E" w:rsidRDefault="00A4580D" w:rsidP="00EE2611">
            <w:pPr>
              <w:pStyle w:val="ListParagraph"/>
              <w:widowControl w:val="0"/>
              <w:numPr>
                <w:ilvl w:val="0"/>
                <w:numId w:val="52"/>
              </w:numPr>
              <w:spacing w:line="360" w:lineRule="auto"/>
              <w:jc w:val="both"/>
              <w:rPr>
                <w:rFonts w:ascii="Times New Roman" w:hAnsi="Times New Roman"/>
              </w:rPr>
            </w:pPr>
            <w:r w:rsidRPr="008B590E">
              <w:rPr>
                <w:rFonts w:ascii="Times New Roman" w:hAnsi="Times New Roman"/>
              </w:rPr>
              <w:t>Click vào tuần này để màn hình hiển thị bảng thống kê sản phẩm được bán theo tuần.</w:t>
            </w:r>
          </w:p>
          <w:p w14:paraId="2AD6BD08" w14:textId="77777777" w:rsidR="00A4580D" w:rsidRPr="008B590E" w:rsidRDefault="00A4580D" w:rsidP="00EE2611">
            <w:pPr>
              <w:pStyle w:val="ListParagraph"/>
              <w:widowControl w:val="0"/>
              <w:numPr>
                <w:ilvl w:val="0"/>
                <w:numId w:val="52"/>
              </w:numPr>
              <w:spacing w:line="360" w:lineRule="auto"/>
              <w:jc w:val="both"/>
              <w:rPr>
                <w:rFonts w:ascii="Times New Roman" w:hAnsi="Times New Roman"/>
              </w:rPr>
            </w:pPr>
            <w:r w:rsidRPr="008B590E">
              <w:rPr>
                <w:rFonts w:ascii="Times New Roman" w:hAnsi="Times New Roman"/>
              </w:rPr>
              <w:t>Click vào tháng này để màn hình hiển thị bảng thống kê sản phẩm được bán theo tháng.</w:t>
            </w:r>
          </w:p>
          <w:p w14:paraId="0B1EB5F9" w14:textId="77777777" w:rsidR="00A4580D" w:rsidRPr="008B590E" w:rsidRDefault="00A4580D" w:rsidP="00EE2611">
            <w:pPr>
              <w:pStyle w:val="ListParagraph"/>
              <w:widowControl w:val="0"/>
              <w:numPr>
                <w:ilvl w:val="0"/>
                <w:numId w:val="52"/>
              </w:numPr>
              <w:spacing w:line="360" w:lineRule="auto"/>
              <w:jc w:val="both"/>
              <w:rPr>
                <w:rFonts w:ascii="Times New Roman" w:hAnsi="Times New Roman"/>
              </w:rPr>
            </w:pPr>
            <w:r w:rsidRPr="008B590E">
              <w:rPr>
                <w:rFonts w:ascii="Times New Roman" w:hAnsi="Times New Roman"/>
              </w:rPr>
              <w:t>Click vào năm này để màn hình hiển thị bảng thống kê sản phẩm được bán theo năm.</w:t>
            </w:r>
          </w:p>
          <w:p w14:paraId="3437D1AC" w14:textId="77777777" w:rsidR="00A4580D" w:rsidRPr="008B590E" w:rsidRDefault="00A4580D" w:rsidP="00EE2611">
            <w:pPr>
              <w:pStyle w:val="ListParagraph"/>
              <w:widowControl w:val="0"/>
              <w:numPr>
                <w:ilvl w:val="0"/>
                <w:numId w:val="52"/>
              </w:numPr>
              <w:spacing w:line="360" w:lineRule="auto"/>
              <w:jc w:val="both"/>
              <w:rPr>
                <w:rFonts w:ascii="Times New Roman" w:hAnsi="Times New Roman"/>
              </w:rPr>
            </w:pPr>
            <w:r w:rsidRPr="008B590E">
              <w:rPr>
                <w:rFonts w:ascii="Times New Roman" w:hAnsi="Times New Roman"/>
              </w:rPr>
              <w:t>Click vào start date và end date sau đó nhập khoảng ngày để màn hình hiển thị bảng thống kê sản phẩm được bán theo ngày.</w:t>
            </w:r>
          </w:p>
          <w:p w14:paraId="5C738082" w14:textId="77777777" w:rsidR="00A4580D" w:rsidRPr="008B590E" w:rsidRDefault="00A4580D" w:rsidP="00EE2611">
            <w:pPr>
              <w:pStyle w:val="ListParagraph"/>
              <w:widowControl w:val="0"/>
              <w:numPr>
                <w:ilvl w:val="0"/>
                <w:numId w:val="52"/>
              </w:numPr>
              <w:spacing w:line="360" w:lineRule="auto"/>
              <w:jc w:val="both"/>
              <w:rPr>
                <w:rFonts w:ascii="Times New Roman" w:hAnsi="Times New Roman"/>
              </w:rPr>
            </w:pPr>
            <w:r w:rsidRPr="008B590E">
              <w:rPr>
                <w:rFonts w:ascii="Times New Roman" w:hAnsi="Times New Roman"/>
              </w:rPr>
              <w:t>Kéo lên trên để thấy đưuọc Tống doanh thu, Số lượng hàng còn trong kho, Tổng đơn hàng và hóa đơn.</w:t>
            </w:r>
          </w:p>
          <w:p w14:paraId="5615F0F0" w14:textId="77777777" w:rsidR="00A4580D" w:rsidRPr="008B590E" w:rsidRDefault="00A4580D" w:rsidP="00EE2611">
            <w:pPr>
              <w:pStyle w:val="ListParagraph"/>
              <w:widowControl w:val="0"/>
              <w:numPr>
                <w:ilvl w:val="0"/>
                <w:numId w:val="52"/>
              </w:numPr>
              <w:spacing w:line="360" w:lineRule="auto"/>
              <w:jc w:val="both"/>
              <w:rPr>
                <w:rFonts w:ascii="Times New Roman" w:hAnsi="Times New Roman"/>
              </w:rPr>
            </w:pPr>
            <w:r w:rsidRPr="008B590E">
              <w:rPr>
                <w:rFonts w:ascii="Times New Roman" w:hAnsi="Times New Roman"/>
              </w:rPr>
              <w:t>Tiếp nữa là xem trạng thái của các đơn hàng</w:t>
            </w:r>
          </w:p>
          <w:p w14:paraId="22C90EBE" w14:textId="77777777" w:rsidR="00A4580D" w:rsidRDefault="00A4580D" w:rsidP="00EE2611">
            <w:pPr>
              <w:pStyle w:val="ListParagraph"/>
              <w:widowControl w:val="0"/>
              <w:numPr>
                <w:ilvl w:val="0"/>
                <w:numId w:val="52"/>
              </w:numPr>
              <w:spacing w:line="360" w:lineRule="auto"/>
              <w:jc w:val="both"/>
              <w:rPr>
                <w:rFonts w:ascii="Times New Roman" w:hAnsi="Times New Roman"/>
              </w:rPr>
            </w:pPr>
            <w:r w:rsidRPr="008B590E">
              <w:rPr>
                <w:rFonts w:ascii="Times New Roman" w:hAnsi="Times New Roman"/>
              </w:rPr>
              <w:t xml:space="preserve">Phía cuối cùng là hiển thị Top 10 </w:t>
            </w:r>
            <w:r w:rsidRPr="008B590E">
              <w:rPr>
                <w:rFonts w:ascii="Times New Roman" w:hAnsi="Times New Roman"/>
              </w:rPr>
              <w:lastRenderedPageBreak/>
              <w:t>sản phẩm bán chạy nhất.</w:t>
            </w:r>
          </w:p>
          <w:p w14:paraId="1647438D" w14:textId="77777777" w:rsidR="00A4580D" w:rsidRPr="008B590E" w:rsidRDefault="00A4580D" w:rsidP="00FC62BE">
            <w:pPr>
              <w:widowControl w:val="0"/>
              <w:spacing w:line="360" w:lineRule="auto"/>
              <w:jc w:val="both"/>
              <w:rPr>
                <w:rFonts w:ascii="Times New Roman" w:hAnsi="Times New Roman"/>
              </w:rPr>
            </w:pPr>
          </w:p>
          <w:p w14:paraId="46F7385C" w14:textId="77777777" w:rsidR="00A4580D" w:rsidRPr="00B12490" w:rsidRDefault="00A4580D" w:rsidP="00FC62BE">
            <w:pPr>
              <w:widowControl w:val="0"/>
              <w:spacing w:line="360" w:lineRule="auto"/>
              <w:jc w:val="both"/>
              <w:rPr>
                <w:rFonts w:ascii="Times New Roman" w:hAnsi="Times New Roman"/>
              </w:rPr>
            </w:pPr>
            <w:r>
              <w:rPr>
                <w:rFonts w:ascii="Times New Roman" w:hAnsi="Times New Roman"/>
                <w:lang w:val="vi-VN"/>
              </w:rPr>
              <w:t xml:space="preserve">Bên cạnh đó, từ màn hình </w:t>
            </w:r>
            <w:r>
              <w:rPr>
                <w:rFonts w:ascii="Times New Roman" w:hAnsi="Times New Roman"/>
              </w:rPr>
              <w:t>Báo cáo doanh thu Admin</w:t>
            </w:r>
            <w:r>
              <w:rPr>
                <w:rFonts w:ascii="Times New Roman" w:hAnsi="Times New Roman"/>
                <w:lang w:val="vi-VN"/>
              </w:rPr>
              <w:t xml:space="preserve"> có thể chuyển sang màn hình </w:t>
            </w:r>
            <w:r>
              <w:rPr>
                <w:rFonts w:ascii="Times New Roman" w:hAnsi="Times New Roman"/>
              </w:rPr>
              <w:t>chức năng khách thông qua việc Click vào thanh menu.</w:t>
            </w:r>
          </w:p>
          <w:p w14:paraId="153A0DD9" w14:textId="77777777" w:rsidR="00A4580D" w:rsidRPr="007611CF" w:rsidRDefault="00A4580D" w:rsidP="00FC62BE">
            <w:pPr>
              <w:widowControl w:val="0"/>
              <w:spacing w:line="360" w:lineRule="auto"/>
              <w:rPr>
                <w:rFonts w:ascii="Times New Roman" w:hAnsi="Times New Roman"/>
              </w:rPr>
            </w:pPr>
          </w:p>
        </w:tc>
      </w:tr>
    </w:tbl>
    <w:p w14:paraId="690EE05D" w14:textId="77777777" w:rsidR="00A4580D" w:rsidRDefault="00A4580D" w:rsidP="00A4580D">
      <w:pPr>
        <w:rPr>
          <w:rFonts w:ascii="Times New Roman" w:hAnsi="Times New Roman"/>
          <w:b/>
          <w:bCs/>
          <w:i/>
          <w:iCs/>
          <w:color w:val="FF0000"/>
          <w:sz w:val="40"/>
          <w:szCs w:val="40"/>
        </w:rPr>
      </w:pPr>
    </w:p>
    <w:p w14:paraId="7AC22E44" w14:textId="77777777" w:rsidR="00A4580D" w:rsidRDefault="00A4580D" w:rsidP="00A4580D">
      <w:pPr>
        <w:rPr>
          <w:rFonts w:ascii="Times New Roman" w:hAnsi="Times New Roman"/>
          <w:b/>
          <w:bCs/>
          <w:i/>
          <w:iCs/>
          <w:color w:val="FF0000"/>
          <w:sz w:val="40"/>
          <w:szCs w:val="40"/>
        </w:rPr>
      </w:pPr>
    </w:p>
    <w:p w14:paraId="0675E8C8" w14:textId="77777777" w:rsidR="00A4580D" w:rsidRDefault="00A4580D" w:rsidP="00A4580D">
      <w:pPr>
        <w:rPr>
          <w:rFonts w:ascii="Times New Roman" w:hAnsi="Times New Roman"/>
          <w:b/>
          <w:bCs/>
          <w:i/>
          <w:iCs/>
          <w:color w:val="FF0000"/>
          <w:sz w:val="40"/>
          <w:szCs w:val="40"/>
        </w:rPr>
      </w:pPr>
    </w:p>
    <w:p w14:paraId="17241E9E" w14:textId="5FB73E8E" w:rsidR="00ED3910" w:rsidRDefault="00ED3910" w:rsidP="009134C3"/>
    <w:p w14:paraId="39FE0FC4" w14:textId="51E38BD5" w:rsidR="00ED3910" w:rsidRDefault="00ED3910" w:rsidP="009134C3"/>
    <w:p w14:paraId="21784E69" w14:textId="1F64D86E" w:rsidR="008F7D91" w:rsidRDefault="008F7D91" w:rsidP="009134C3"/>
    <w:p w14:paraId="7ACFB5F8" w14:textId="0D84EC46" w:rsidR="008F7D91" w:rsidRDefault="008F7D91" w:rsidP="009134C3"/>
    <w:p w14:paraId="3F68F29A" w14:textId="382FC820" w:rsidR="008F7D91" w:rsidRDefault="008F7D91" w:rsidP="009134C3"/>
    <w:p w14:paraId="1C1D46B9" w14:textId="2A2EEB8B" w:rsidR="008F7D91" w:rsidRDefault="008F7D91" w:rsidP="009134C3"/>
    <w:p w14:paraId="650F0025" w14:textId="0B8584AE" w:rsidR="008F7D91" w:rsidRDefault="008F7D91" w:rsidP="009134C3"/>
    <w:p w14:paraId="1C3FB6A5" w14:textId="534E8A98" w:rsidR="008F7D91" w:rsidRDefault="008F7D91" w:rsidP="009134C3"/>
    <w:p w14:paraId="0727BAF8" w14:textId="1A3C7617" w:rsidR="008F7D91" w:rsidRDefault="008F7D91" w:rsidP="009134C3"/>
    <w:p w14:paraId="1C8B1A76" w14:textId="1F82ECFF" w:rsidR="008F7D91" w:rsidRDefault="008F7D91" w:rsidP="009134C3"/>
    <w:p w14:paraId="7CCABB17" w14:textId="08785400" w:rsidR="008F7D91" w:rsidRDefault="008F7D91" w:rsidP="009134C3"/>
    <w:p w14:paraId="0B3B342F" w14:textId="794D9AAE" w:rsidR="008F7D91" w:rsidRDefault="008F7D91" w:rsidP="009134C3"/>
    <w:p w14:paraId="3133FA7A" w14:textId="321CD823" w:rsidR="008F7D91" w:rsidRDefault="008F7D91" w:rsidP="009134C3"/>
    <w:p w14:paraId="179C8AF0" w14:textId="6B8AD2F4" w:rsidR="008F7D91" w:rsidRDefault="008F7D91" w:rsidP="009134C3"/>
    <w:p w14:paraId="47CBDC91" w14:textId="72D97F50" w:rsidR="008F7D91" w:rsidRDefault="008F7D91" w:rsidP="009134C3"/>
    <w:p w14:paraId="1CF61BB2" w14:textId="28914A6A" w:rsidR="008F7D91" w:rsidRDefault="008F7D91" w:rsidP="009134C3"/>
    <w:p w14:paraId="68E09AAC" w14:textId="0B9AB458" w:rsidR="008F7D91" w:rsidRDefault="008F7D91" w:rsidP="009134C3"/>
    <w:p w14:paraId="4905511C" w14:textId="6C058167" w:rsidR="008F7D91" w:rsidRDefault="008F7D91" w:rsidP="009134C3"/>
    <w:p w14:paraId="2A422B47" w14:textId="6BF1753E" w:rsidR="008F7D91" w:rsidRDefault="008F7D91" w:rsidP="009134C3"/>
    <w:p w14:paraId="292BB433" w14:textId="0CACD8EE" w:rsidR="00B16AC2" w:rsidRDefault="00B16AC2" w:rsidP="009134C3"/>
    <w:p w14:paraId="5E0AD21D" w14:textId="602B9074" w:rsidR="00B16AC2" w:rsidRDefault="00B16AC2" w:rsidP="009134C3"/>
    <w:p w14:paraId="02519DE4" w14:textId="77777777" w:rsidR="00B16AC2" w:rsidRDefault="00B16AC2" w:rsidP="009134C3"/>
    <w:p w14:paraId="0BB4C71D" w14:textId="31475C42" w:rsidR="008F7D91" w:rsidRDefault="008F7D91" w:rsidP="009134C3"/>
    <w:p w14:paraId="19AB16B6" w14:textId="53930993" w:rsidR="008F7D91" w:rsidRDefault="008F7D91" w:rsidP="009134C3"/>
    <w:p w14:paraId="4AE334DA" w14:textId="7233BEFD" w:rsidR="008F7D91" w:rsidRPr="00A076A7" w:rsidRDefault="00B16AC2" w:rsidP="002E0CE2">
      <w:pPr>
        <w:pStyle w:val="ListParagraph"/>
        <w:numPr>
          <w:ilvl w:val="2"/>
          <w:numId w:val="12"/>
        </w:numPr>
        <w:outlineLvl w:val="2"/>
        <w:rPr>
          <w:rFonts w:ascii="Times New Roman" w:hAnsi="Times New Roman"/>
          <w:b/>
          <w:bCs/>
          <w:szCs w:val="26"/>
        </w:rPr>
      </w:pPr>
      <w:r w:rsidRPr="00A076A7">
        <w:rPr>
          <w:rFonts w:ascii="Times New Roman" w:hAnsi="Times New Roman"/>
          <w:b/>
          <w:bCs/>
          <w:szCs w:val="26"/>
        </w:rPr>
        <w:lastRenderedPageBreak/>
        <w:t xml:space="preserve">Chức năng </w:t>
      </w:r>
      <w:r w:rsidR="00A076A7" w:rsidRPr="00A076A7">
        <w:rPr>
          <w:rFonts w:ascii="Times New Roman" w:hAnsi="Times New Roman"/>
          <w:b/>
          <w:bCs/>
          <w:szCs w:val="26"/>
          <w:lang w:val="vi-VN"/>
        </w:rPr>
        <w:t>Client</w:t>
      </w:r>
    </w:p>
    <w:p w14:paraId="134E023C" w14:textId="77777777" w:rsidR="008F7D91" w:rsidRDefault="008F7D91" w:rsidP="009134C3"/>
    <w:p w14:paraId="7FEE904E" w14:textId="6073615E" w:rsidR="00365156" w:rsidRPr="00A076A7" w:rsidRDefault="00A076A7" w:rsidP="00A076A7">
      <w:pPr>
        <w:rPr>
          <w:rFonts w:ascii="Times New Roman" w:hAnsi="Times New Roman"/>
          <w:b/>
          <w:bCs/>
          <w:i/>
          <w:iCs/>
          <w:sz w:val="24"/>
        </w:rPr>
      </w:pPr>
      <w:r>
        <w:rPr>
          <w:rFonts w:ascii="Times New Roman" w:hAnsi="Times New Roman"/>
          <w:b/>
          <w:bCs/>
          <w:i/>
          <w:iCs/>
          <w:sz w:val="24"/>
        </w:rPr>
        <w:t xml:space="preserve">3.6.2.1 </w:t>
      </w:r>
      <w:r w:rsidR="009134C3" w:rsidRPr="00A076A7">
        <w:rPr>
          <w:rFonts w:ascii="Times New Roman" w:hAnsi="Times New Roman"/>
          <w:b/>
          <w:bCs/>
          <w:i/>
          <w:iCs/>
          <w:sz w:val="24"/>
        </w:rPr>
        <w:t xml:space="preserve">Chức năng </w:t>
      </w:r>
      <w:r w:rsidR="00365156" w:rsidRPr="00A076A7">
        <w:rPr>
          <w:rFonts w:ascii="Times New Roman" w:hAnsi="Times New Roman"/>
          <w:b/>
          <w:bCs/>
          <w:i/>
          <w:iCs/>
          <w:sz w:val="24"/>
        </w:rPr>
        <w:t>Giỏ hàng</w:t>
      </w:r>
    </w:p>
    <w:p w14:paraId="72FF8FCE" w14:textId="77777777" w:rsidR="00692725" w:rsidRPr="00692725" w:rsidRDefault="00692725" w:rsidP="00692725">
      <w:pPr>
        <w:rPr>
          <w:rFonts w:ascii="Times New Roman" w:hAnsi="Times New Roman"/>
          <w:b/>
          <w:bCs/>
        </w:rPr>
      </w:pPr>
    </w:p>
    <w:p w14:paraId="4479F026" w14:textId="77777777" w:rsidR="002E0CE2" w:rsidRDefault="002E0CE2" w:rsidP="001D6EC1">
      <w:pPr>
        <w:jc w:val="center"/>
        <w:rPr>
          <w:noProof/>
        </w:rPr>
      </w:pPr>
    </w:p>
    <w:p w14:paraId="67E2F0B5" w14:textId="4C5A6FA5" w:rsidR="00993F9B" w:rsidRDefault="00692725" w:rsidP="001D6EC1">
      <w:pPr>
        <w:jc w:val="center"/>
      </w:pPr>
      <w:r w:rsidRPr="00692725">
        <w:rPr>
          <w:noProof/>
        </w:rPr>
        <w:drawing>
          <wp:inline distT="0" distB="0" distL="0" distR="0" wp14:anchorId="66CC41EA" wp14:editId="45098958">
            <wp:extent cx="4884843" cy="445808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4843" cy="4458086"/>
                    </a:xfrm>
                    <a:prstGeom prst="rect">
                      <a:avLst/>
                    </a:prstGeom>
                  </pic:spPr>
                </pic:pic>
              </a:graphicData>
            </a:graphic>
          </wp:inline>
        </w:drawing>
      </w:r>
    </w:p>
    <w:p w14:paraId="75602293" w14:textId="77777777" w:rsidR="003E454D" w:rsidRPr="002E0CE2" w:rsidRDefault="003E454D" w:rsidP="002E0CE2">
      <w:pPr>
        <w:rPr>
          <w:rFonts w:ascii="Times New Roman" w:hAnsi="Times New Roman"/>
          <w:i/>
          <w:iCs/>
        </w:rPr>
      </w:pPr>
    </w:p>
    <w:p w14:paraId="6A45385E" w14:textId="725EC746" w:rsidR="009134C3" w:rsidRDefault="00A4580D" w:rsidP="00993F9B">
      <w:pPr>
        <w:rPr>
          <w:rFonts w:asciiTheme="minorHAnsi" w:hAnsiTheme="minorHAnsi"/>
          <w:lang w:val="vi-VN"/>
        </w:rPr>
      </w:pPr>
      <w:r>
        <w:rPr>
          <w:rFonts w:asciiTheme="minorHAnsi" w:hAnsiTheme="minorHAnsi"/>
          <w:lang w:val="vi-VN"/>
        </w:rPr>
        <w:t xml:space="preserve">         </w:t>
      </w:r>
    </w:p>
    <w:p w14:paraId="390FB90C" w14:textId="77777777" w:rsidR="00A4580D" w:rsidRPr="00A4580D" w:rsidRDefault="00A4580D" w:rsidP="00993F9B">
      <w:pPr>
        <w:rPr>
          <w:rFonts w:asciiTheme="minorHAnsi" w:hAnsiTheme="minorHAnsi"/>
          <w:lang w:val="vi-VN"/>
        </w:rPr>
      </w:pPr>
    </w:p>
    <w:p w14:paraId="71E77B71" w14:textId="77777777" w:rsidR="003E454D" w:rsidRDefault="003E454D" w:rsidP="00993F9B"/>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692725" w:rsidRPr="0073400D" w14:paraId="612AA4A1" w14:textId="77777777" w:rsidTr="00FE0670">
        <w:trPr>
          <w:jc w:val="center"/>
        </w:trPr>
        <w:tc>
          <w:tcPr>
            <w:tcW w:w="4531" w:type="dxa"/>
            <w:shd w:val="clear" w:color="auto" w:fill="auto"/>
            <w:tcMar>
              <w:top w:w="100" w:type="dxa"/>
              <w:left w:w="100" w:type="dxa"/>
              <w:bottom w:w="100" w:type="dxa"/>
              <w:right w:w="100" w:type="dxa"/>
            </w:tcMar>
          </w:tcPr>
          <w:p w14:paraId="39771AE3" w14:textId="77777777" w:rsidR="00692725" w:rsidRPr="0073400D" w:rsidRDefault="00692725" w:rsidP="00997AF6">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294F4584" w14:textId="0E636CF3" w:rsidR="00692725" w:rsidRPr="0073400D" w:rsidRDefault="00692725" w:rsidP="00EF4437">
            <w:pPr>
              <w:widowControl w:val="0"/>
              <w:spacing w:line="360" w:lineRule="auto"/>
              <w:jc w:val="both"/>
              <w:rPr>
                <w:rFonts w:ascii="Times New Roman" w:hAnsi="Times New Roman"/>
                <w:b/>
              </w:rPr>
            </w:pPr>
            <w:r>
              <w:rPr>
                <w:rFonts w:ascii="Times New Roman" w:hAnsi="Times New Roman"/>
                <w:b/>
              </w:rPr>
              <w:t>Giỏ hàng</w:t>
            </w:r>
          </w:p>
        </w:tc>
      </w:tr>
      <w:tr w:rsidR="00692725" w:rsidRPr="0073400D" w14:paraId="09AB1B3F" w14:textId="77777777" w:rsidTr="00FE0670">
        <w:trPr>
          <w:jc w:val="center"/>
        </w:trPr>
        <w:tc>
          <w:tcPr>
            <w:tcW w:w="4531" w:type="dxa"/>
            <w:shd w:val="clear" w:color="auto" w:fill="auto"/>
            <w:tcMar>
              <w:top w:w="100" w:type="dxa"/>
              <w:left w:w="100" w:type="dxa"/>
              <w:bottom w:w="100" w:type="dxa"/>
              <w:right w:w="100" w:type="dxa"/>
            </w:tcMar>
          </w:tcPr>
          <w:p w14:paraId="3BFA9FDC" w14:textId="77777777" w:rsidR="00692725" w:rsidRPr="0073400D" w:rsidRDefault="00692725" w:rsidP="00997AF6">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18D39FEE" w14:textId="1ED25CBD" w:rsidR="00692725" w:rsidRPr="0073400D" w:rsidRDefault="00692725" w:rsidP="00EF4437">
            <w:pPr>
              <w:widowControl w:val="0"/>
              <w:spacing w:line="360" w:lineRule="auto"/>
              <w:jc w:val="both"/>
              <w:rPr>
                <w:rFonts w:ascii="Times New Roman" w:hAnsi="Times New Roman"/>
              </w:rPr>
            </w:pPr>
            <w:r w:rsidRPr="0073400D">
              <w:rPr>
                <w:rFonts w:ascii="Times New Roman" w:hAnsi="Times New Roman"/>
              </w:rPr>
              <w:t xml:space="preserve">- Cho phép </w:t>
            </w:r>
            <w:r>
              <w:rPr>
                <w:rFonts w:ascii="Times New Roman" w:hAnsi="Times New Roman"/>
              </w:rPr>
              <w:t>người dùng có thể mua và thanh toán sản phẩm</w:t>
            </w:r>
          </w:p>
        </w:tc>
      </w:tr>
      <w:tr w:rsidR="00692725" w:rsidRPr="0073400D" w14:paraId="13825AAF" w14:textId="77777777" w:rsidTr="00FE0670">
        <w:trPr>
          <w:jc w:val="center"/>
        </w:trPr>
        <w:tc>
          <w:tcPr>
            <w:tcW w:w="4531" w:type="dxa"/>
            <w:shd w:val="clear" w:color="auto" w:fill="auto"/>
            <w:tcMar>
              <w:top w:w="100" w:type="dxa"/>
              <w:left w:w="100" w:type="dxa"/>
              <w:bottom w:w="100" w:type="dxa"/>
              <w:right w:w="100" w:type="dxa"/>
            </w:tcMar>
          </w:tcPr>
          <w:p w14:paraId="0440F2B1" w14:textId="77777777" w:rsidR="00692725" w:rsidRPr="0073400D" w:rsidRDefault="00692725" w:rsidP="00997AF6">
            <w:pPr>
              <w:widowControl w:val="0"/>
              <w:spacing w:line="360" w:lineRule="auto"/>
              <w:rPr>
                <w:rFonts w:ascii="Times New Roman" w:hAnsi="Times New Roman"/>
                <w:b/>
              </w:rPr>
            </w:pPr>
          </w:p>
          <w:p w14:paraId="4AAB299F" w14:textId="77777777" w:rsidR="00692725" w:rsidRPr="0073400D" w:rsidRDefault="00692725" w:rsidP="00997AF6">
            <w:pPr>
              <w:widowControl w:val="0"/>
              <w:spacing w:line="360" w:lineRule="auto"/>
              <w:rPr>
                <w:rFonts w:ascii="Times New Roman" w:hAnsi="Times New Roman"/>
                <w:b/>
              </w:rPr>
            </w:pPr>
          </w:p>
          <w:p w14:paraId="236890E1" w14:textId="77777777" w:rsidR="00692725" w:rsidRPr="0073400D" w:rsidRDefault="00692725" w:rsidP="00997AF6">
            <w:pPr>
              <w:widowControl w:val="0"/>
              <w:spacing w:line="360" w:lineRule="auto"/>
              <w:rPr>
                <w:rFonts w:ascii="Times New Roman" w:hAnsi="Times New Roman"/>
                <w:b/>
              </w:rPr>
            </w:pPr>
            <w:r w:rsidRPr="0073400D">
              <w:rPr>
                <w:rFonts w:ascii="Times New Roman" w:hAnsi="Times New Roman"/>
                <w:b/>
              </w:rPr>
              <w:t>Mô tả</w:t>
            </w:r>
          </w:p>
        </w:tc>
        <w:tc>
          <w:tcPr>
            <w:tcW w:w="4531" w:type="dxa"/>
            <w:shd w:val="clear" w:color="auto" w:fill="auto"/>
            <w:tcMar>
              <w:top w:w="100" w:type="dxa"/>
              <w:left w:w="100" w:type="dxa"/>
              <w:bottom w:w="100" w:type="dxa"/>
              <w:right w:w="100" w:type="dxa"/>
            </w:tcMar>
          </w:tcPr>
          <w:p w14:paraId="332E0EE6" w14:textId="3CFCCF29" w:rsidR="0084578E" w:rsidRDefault="0084578E" w:rsidP="00EF4437">
            <w:pPr>
              <w:widowControl w:val="0"/>
              <w:spacing w:line="360" w:lineRule="auto"/>
              <w:jc w:val="both"/>
              <w:rPr>
                <w:rFonts w:ascii="Times New Roman" w:hAnsi="Times New Roman"/>
              </w:rPr>
            </w:pPr>
            <w:r>
              <w:rPr>
                <w:rFonts w:ascii="Times New Roman" w:hAnsi="Times New Roman"/>
              </w:rPr>
              <w:lastRenderedPageBreak/>
              <w:t xml:space="preserve">- Từ màn hình trang chủ ta bấm vào giỏ </w:t>
            </w:r>
            <w:r>
              <w:rPr>
                <w:rFonts w:ascii="Times New Roman" w:hAnsi="Times New Roman"/>
              </w:rPr>
              <w:lastRenderedPageBreak/>
              <w:t>hàng</w:t>
            </w:r>
          </w:p>
          <w:p w14:paraId="49A426DE" w14:textId="4A7C2C77" w:rsidR="0084578E" w:rsidRDefault="0084578E" w:rsidP="00EF4437">
            <w:pPr>
              <w:widowControl w:val="0"/>
              <w:spacing w:line="360" w:lineRule="auto"/>
              <w:jc w:val="both"/>
              <w:rPr>
                <w:rFonts w:ascii="Times New Roman" w:hAnsi="Times New Roman"/>
              </w:rPr>
            </w:pPr>
            <w:r>
              <w:rPr>
                <w:rFonts w:ascii="Times New Roman" w:hAnsi="Times New Roman"/>
              </w:rPr>
              <w:t>- Nếu người dùng chưa mua hàng, giỏ hàng sẽ trống và không có gì cả</w:t>
            </w:r>
          </w:p>
          <w:p w14:paraId="03E92095" w14:textId="6D553384" w:rsidR="00692725" w:rsidRPr="003E454D" w:rsidRDefault="00692725" w:rsidP="00EF4437">
            <w:pPr>
              <w:widowControl w:val="0"/>
              <w:spacing w:line="360" w:lineRule="auto"/>
              <w:jc w:val="both"/>
              <w:rPr>
                <w:rFonts w:ascii="Times New Roman" w:hAnsi="Times New Roman"/>
                <w:lang w:val="vi-VN"/>
              </w:rPr>
            </w:pPr>
            <w:r>
              <w:rPr>
                <w:rFonts w:ascii="Times New Roman" w:hAnsi="Times New Roman"/>
              </w:rPr>
              <w:t>- Sau khi thêm sản phẩm vào giỏ hàng</w:t>
            </w:r>
            <w:r w:rsidR="0084578E">
              <w:rPr>
                <w:rFonts w:ascii="Times New Roman" w:hAnsi="Times New Roman"/>
              </w:rPr>
              <w:t>, người dùng có thể quay</w:t>
            </w:r>
            <w:r w:rsidR="003E454D">
              <w:rPr>
                <w:rFonts w:ascii="Times New Roman" w:hAnsi="Times New Roman"/>
                <w:lang w:val="vi-VN"/>
              </w:rPr>
              <w:t xml:space="preserve"> lại giỏ hàng để thanh toán</w:t>
            </w:r>
          </w:p>
          <w:p w14:paraId="51BDD64D" w14:textId="477A0F7E" w:rsidR="00692725" w:rsidRPr="003E454D" w:rsidRDefault="00692725" w:rsidP="00EF4437">
            <w:pPr>
              <w:widowControl w:val="0"/>
              <w:spacing w:line="360" w:lineRule="auto"/>
              <w:jc w:val="both"/>
              <w:rPr>
                <w:rFonts w:ascii="Times New Roman" w:hAnsi="Times New Roman"/>
                <w:lang w:val="vi-VN"/>
              </w:rPr>
            </w:pPr>
            <w:r w:rsidRPr="0073400D">
              <w:rPr>
                <w:rFonts w:ascii="Times New Roman" w:hAnsi="Times New Roman"/>
              </w:rPr>
              <w:t xml:space="preserve">- Tại trang </w:t>
            </w:r>
            <w:r w:rsidR="003E454D">
              <w:rPr>
                <w:rFonts w:ascii="Times New Roman" w:hAnsi="Times New Roman"/>
                <w:lang w:val="vi-VN"/>
              </w:rPr>
              <w:t>giỏ hàng bạn có thể (thêm, giảm, sửa, xóa) số lượng sản phẩm.</w:t>
            </w:r>
          </w:p>
          <w:p w14:paraId="7AD33417" w14:textId="311739A5" w:rsidR="00692725" w:rsidRPr="0073400D" w:rsidRDefault="00692725" w:rsidP="00EF4437">
            <w:pPr>
              <w:widowControl w:val="0"/>
              <w:spacing w:line="360" w:lineRule="auto"/>
              <w:jc w:val="both"/>
              <w:rPr>
                <w:rFonts w:ascii="Times New Roman" w:hAnsi="Times New Roman"/>
              </w:rPr>
            </w:pPr>
            <w:r w:rsidRPr="0073400D">
              <w:rPr>
                <w:rFonts w:ascii="Times New Roman" w:hAnsi="Times New Roman"/>
              </w:rPr>
              <w:t xml:space="preserve">- </w:t>
            </w:r>
            <w:r w:rsidR="003E454D">
              <w:rPr>
                <w:rFonts w:ascii="Times New Roman" w:hAnsi="Times New Roman"/>
              </w:rPr>
              <w:t>Cuối cùng, các bạn có thể thanh toán đơn hàng của mình</w:t>
            </w:r>
            <w:r w:rsidR="00DC5DB7">
              <w:rPr>
                <w:rFonts w:ascii="Times New Roman" w:hAnsi="Times New Roman"/>
                <w:lang w:val="vi-VN"/>
              </w:rPr>
              <w:t xml:space="preserve"> bằng cách ấn vào chữ Thanh toán</w:t>
            </w:r>
            <w:r w:rsidR="003E454D">
              <w:rPr>
                <w:rFonts w:ascii="Times New Roman" w:hAnsi="Times New Roman"/>
              </w:rPr>
              <w:t>.</w:t>
            </w:r>
          </w:p>
        </w:tc>
      </w:tr>
    </w:tbl>
    <w:p w14:paraId="34021048" w14:textId="14FEA82A" w:rsidR="00692725" w:rsidRDefault="00692725" w:rsidP="00993F9B"/>
    <w:p w14:paraId="08861C3E" w14:textId="1BF626DB" w:rsidR="002E0CE2" w:rsidRDefault="002E0CE2" w:rsidP="00993F9B"/>
    <w:p w14:paraId="4D3D591A" w14:textId="28CF4334" w:rsidR="002E0CE2" w:rsidRDefault="002E0CE2" w:rsidP="00993F9B"/>
    <w:p w14:paraId="3251DCEF" w14:textId="520D7AEA" w:rsidR="002E0CE2" w:rsidRDefault="002E0CE2" w:rsidP="00993F9B"/>
    <w:p w14:paraId="6A314AB5" w14:textId="15ADE95B" w:rsidR="002E0CE2" w:rsidRDefault="002E0CE2" w:rsidP="00993F9B"/>
    <w:p w14:paraId="4BDDFBC2" w14:textId="30B13B6D" w:rsidR="002E0CE2" w:rsidRDefault="002E0CE2" w:rsidP="00993F9B"/>
    <w:p w14:paraId="1A419898" w14:textId="6187CA72" w:rsidR="002E0CE2" w:rsidRDefault="002E0CE2" w:rsidP="00993F9B"/>
    <w:p w14:paraId="316E5F57" w14:textId="724C63F8" w:rsidR="002E0CE2" w:rsidRDefault="002E0CE2" w:rsidP="00993F9B"/>
    <w:p w14:paraId="77A4195A" w14:textId="6D6D8010" w:rsidR="002E0CE2" w:rsidRDefault="002E0CE2" w:rsidP="00993F9B"/>
    <w:p w14:paraId="1CD6D515" w14:textId="78B9566D" w:rsidR="002E0CE2" w:rsidRDefault="002E0CE2" w:rsidP="00993F9B"/>
    <w:p w14:paraId="79357E98" w14:textId="144675BF" w:rsidR="002E0CE2" w:rsidRDefault="002E0CE2" w:rsidP="00993F9B"/>
    <w:p w14:paraId="6E1FE2D8" w14:textId="584E7D17" w:rsidR="002E0CE2" w:rsidRDefault="002E0CE2" w:rsidP="00993F9B"/>
    <w:p w14:paraId="5621C8AD" w14:textId="691C6F36" w:rsidR="002E0CE2" w:rsidRDefault="002E0CE2" w:rsidP="00993F9B"/>
    <w:p w14:paraId="02E346B5" w14:textId="641C4A4B" w:rsidR="002E0CE2" w:rsidRDefault="002E0CE2" w:rsidP="00993F9B"/>
    <w:p w14:paraId="2C5B1676" w14:textId="3D7976F9" w:rsidR="002E0CE2" w:rsidRDefault="002E0CE2" w:rsidP="00993F9B"/>
    <w:p w14:paraId="77D5FA95" w14:textId="66FB14F2" w:rsidR="002E0CE2" w:rsidRDefault="002E0CE2" w:rsidP="00993F9B"/>
    <w:p w14:paraId="495F7AA1" w14:textId="6EF04FD9" w:rsidR="002E0CE2" w:rsidRDefault="002E0CE2" w:rsidP="00993F9B"/>
    <w:p w14:paraId="14341E1D" w14:textId="2E73EFC4" w:rsidR="002E0CE2" w:rsidRDefault="002E0CE2" w:rsidP="00993F9B"/>
    <w:p w14:paraId="30C1F2A5" w14:textId="77777777" w:rsidR="002E0CE2" w:rsidRDefault="002E0CE2" w:rsidP="00993F9B"/>
    <w:p w14:paraId="02454EBB" w14:textId="2DC0849F" w:rsidR="002E0CE2" w:rsidRDefault="002E0CE2" w:rsidP="00993F9B"/>
    <w:p w14:paraId="4DAC8EA5" w14:textId="604F704E" w:rsidR="002E0CE2" w:rsidRDefault="002E0CE2" w:rsidP="00993F9B"/>
    <w:p w14:paraId="62945B11" w14:textId="77777777" w:rsidR="002E0CE2" w:rsidRPr="00993F9B" w:rsidRDefault="002E0CE2" w:rsidP="00993F9B"/>
    <w:p w14:paraId="45A0BE71" w14:textId="00FC42DF" w:rsidR="00415056" w:rsidRPr="002E0CE2" w:rsidRDefault="00692725" w:rsidP="002E0CE2">
      <w:pPr>
        <w:rPr>
          <w:rFonts w:ascii="Times New Roman" w:hAnsi="Times New Roman"/>
          <w:b/>
          <w:bCs/>
          <w:i/>
          <w:iCs/>
          <w:sz w:val="24"/>
        </w:rPr>
      </w:pPr>
      <w:bookmarkStart w:id="81" w:name="_Toc120028868"/>
      <w:bookmarkStart w:id="82" w:name="_Toc121767622"/>
      <w:r w:rsidRPr="002E0CE2">
        <w:rPr>
          <w:rFonts w:ascii="Times New Roman" w:hAnsi="Times New Roman"/>
          <w:b/>
          <w:bCs/>
          <w:i/>
          <w:iCs/>
          <w:sz w:val="24"/>
        </w:rPr>
        <w:lastRenderedPageBreak/>
        <w:t>3.6.</w:t>
      </w:r>
      <w:r w:rsidR="002E0CE2">
        <w:rPr>
          <w:rFonts w:ascii="Times New Roman" w:hAnsi="Times New Roman"/>
          <w:b/>
          <w:bCs/>
          <w:i/>
          <w:iCs/>
          <w:sz w:val="24"/>
        </w:rPr>
        <w:t>2</w:t>
      </w:r>
      <w:r w:rsidRPr="002E0CE2">
        <w:rPr>
          <w:rFonts w:ascii="Times New Roman" w:hAnsi="Times New Roman"/>
          <w:b/>
          <w:bCs/>
          <w:i/>
          <w:iCs/>
          <w:sz w:val="24"/>
        </w:rPr>
        <w:t xml:space="preserve">.2 </w:t>
      </w:r>
      <w:r w:rsidR="00365156" w:rsidRPr="002E0CE2">
        <w:rPr>
          <w:rFonts w:ascii="Times New Roman" w:hAnsi="Times New Roman"/>
          <w:b/>
          <w:bCs/>
          <w:i/>
          <w:iCs/>
          <w:sz w:val="24"/>
        </w:rPr>
        <w:t xml:space="preserve">Chức năng </w:t>
      </w:r>
      <w:bookmarkEnd w:id="81"/>
      <w:r w:rsidR="00D53F72" w:rsidRPr="002E0CE2">
        <w:rPr>
          <w:rFonts w:ascii="Times New Roman" w:hAnsi="Times New Roman"/>
          <w:b/>
          <w:bCs/>
          <w:i/>
          <w:iCs/>
          <w:sz w:val="24"/>
          <w:lang w:val="vi-VN"/>
        </w:rPr>
        <w:t>Đánh giá và coment</w:t>
      </w:r>
      <w:bookmarkEnd w:id="82"/>
      <w:r w:rsidR="00365156" w:rsidRPr="002E0CE2">
        <w:rPr>
          <w:rFonts w:ascii="Times New Roman" w:hAnsi="Times New Roman"/>
          <w:b/>
          <w:bCs/>
          <w:i/>
          <w:iCs/>
          <w:sz w:val="24"/>
        </w:rPr>
        <w:br/>
      </w:r>
    </w:p>
    <w:p w14:paraId="13CDC8B5" w14:textId="77777777" w:rsidR="002E0CE2" w:rsidRDefault="002E0CE2" w:rsidP="001D6EC1">
      <w:pPr>
        <w:jc w:val="center"/>
        <w:rPr>
          <w:noProof/>
        </w:rPr>
      </w:pPr>
    </w:p>
    <w:p w14:paraId="4488EA1A" w14:textId="689E1663" w:rsidR="00365156" w:rsidRDefault="00697020" w:rsidP="001D6EC1">
      <w:pPr>
        <w:jc w:val="center"/>
      </w:pPr>
      <w:r>
        <w:rPr>
          <w:noProof/>
        </w:rPr>
        <w:drawing>
          <wp:inline distT="0" distB="0" distL="0" distR="0" wp14:anchorId="478BFF3C" wp14:editId="6E45CAD0">
            <wp:extent cx="6327140" cy="51320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27140" cy="5132070"/>
                    </a:xfrm>
                    <a:prstGeom prst="rect">
                      <a:avLst/>
                    </a:prstGeom>
                    <a:noFill/>
                    <a:ln>
                      <a:noFill/>
                    </a:ln>
                  </pic:spPr>
                </pic:pic>
              </a:graphicData>
            </a:graphic>
          </wp:inline>
        </w:drawing>
      </w:r>
    </w:p>
    <w:p w14:paraId="33C574B9" w14:textId="391BB7B9" w:rsidR="00365156" w:rsidRDefault="00365156" w:rsidP="00365156"/>
    <w:p w14:paraId="411703EB" w14:textId="5B46697D" w:rsidR="001D6EC1" w:rsidRDefault="001D6EC1" w:rsidP="001D6EC1">
      <w:pPr>
        <w:rPr>
          <w:rFonts w:ascii="Times New Roman" w:hAnsi="Times New Roman"/>
        </w:rPr>
      </w:pPr>
    </w:p>
    <w:p w14:paraId="3749BBE6" w14:textId="77777777" w:rsidR="002E0CE2" w:rsidRDefault="002E0CE2" w:rsidP="001D6EC1">
      <w:pPr>
        <w:rPr>
          <w:rFonts w:ascii="Times New Roman" w:hAnsi="Times New Roman"/>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3E454D" w:rsidRPr="0073400D" w14:paraId="6707ED23" w14:textId="77777777" w:rsidTr="00EF4437">
        <w:trPr>
          <w:jc w:val="center"/>
        </w:trPr>
        <w:tc>
          <w:tcPr>
            <w:tcW w:w="4531" w:type="dxa"/>
            <w:shd w:val="clear" w:color="auto" w:fill="auto"/>
            <w:tcMar>
              <w:top w:w="100" w:type="dxa"/>
              <w:left w:w="100" w:type="dxa"/>
              <w:bottom w:w="100" w:type="dxa"/>
              <w:right w:w="100" w:type="dxa"/>
            </w:tcMar>
          </w:tcPr>
          <w:p w14:paraId="51B64B10" w14:textId="77777777" w:rsidR="003E454D" w:rsidRPr="0073400D" w:rsidRDefault="003E454D" w:rsidP="00997AF6">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596A889E" w14:textId="7EC141F7" w:rsidR="003E454D" w:rsidRPr="003E454D" w:rsidRDefault="00690737" w:rsidP="00997AF6">
            <w:pPr>
              <w:widowControl w:val="0"/>
              <w:spacing w:line="360" w:lineRule="auto"/>
              <w:rPr>
                <w:rFonts w:ascii="Times New Roman" w:hAnsi="Times New Roman"/>
                <w:b/>
                <w:lang w:val="vi-VN"/>
              </w:rPr>
            </w:pPr>
            <w:r>
              <w:rPr>
                <w:rFonts w:ascii="Times New Roman" w:hAnsi="Times New Roman"/>
                <w:b/>
                <w:lang w:val="vi-VN"/>
              </w:rPr>
              <w:t>Đánh giá và comment</w:t>
            </w:r>
          </w:p>
        </w:tc>
      </w:tr>
      <w:tr w:rsidR="003E454D" w:rsidRPr="0073400D" w14:paraId="3B2ACA1D" w14:textId="77777777" w:rsidTr="00EF4437">
        <w:trPr>
          <w:jc w:val="center"/>
        </w:trPr>
        <w:tc>
          <w:tcPr>
            <w:tcW w:w="4531" w:type="dxa"/>
            <w:shd w:val="clear" w:color="auto" w:fill="auto"/>
            <w:tcMar>
              <w:top w:w="100" w:type="dxa"/>
              <w:left w:w="100" w:type="dxa"/>
              <w:bottom w:w="100" w:type="dxa"/>
              <w:right w:w="100" w:type="dxa"/>
            </w:tcMar>
          </w:tcPr>
          <w:p w14:paraId="36214C74" w14:textId="77777777" w:rsidR="003E454D" w:rsidRPr="0073400D" w:rsidRDefault="003E454D" w:rsidP="00997AF6">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367ED7D5" w14:textId="0C63348B" w:rsidR="003E454D" w:rsidRPr="0073400D" w:rsidRDefault="003E454D" w:rsidP="00EF4437">
            <w:pPr>
              <w:widowControl w:val="0"/>
              <w:spacing w:line="360" w:lineRule="auto"/>
              <w:jc w:val="both"/>
              <w:rPr>
                <w:rFonts w:ascii="Times New Roman" w:hAnsi="Times New Roman"/>
              </w:rPr>
            </w:pPr>
            <w:r w:rsidRPr="0073400D">
              <w:rPr>
                <w:rFonts w:ascii="Times New Roman" w:hAnsi="Times New Roman"/>
              </w:rPr>
              <w:t xml:space="preserve">- Cho phép </w:t>
            </w:r>
            <w:r>
              <w:rPr>
                <w:rFonts w:ascii="Times New Roman" w:hAnsi="Times New Roman"/>
              </w:rPr>
              <w:t xml:space="preserve">người dùng có thể </w:t>
            </w:r>
            <w:r w:rsidR="00DC5DB7">
              <w:rPr>
                <w:rFonts w:ascii="Times New Roman" w:hAnsi="Times New Roman"/>
                <w:lang w:val="vi-VN"/>
              </w:rPr>
              <w:t>đánh giá và bình luận về sản phẩm đ</w:t>
            </w:r>
            <w:r w:rsidR="00DC5DB7">
              <w:rPr>
                <w:rFonts w:ascii="Times New Roman" w:hAnsi="Times New Roman"/>
              </w:rPr>
              <w:t>ã được</w:t>
            </w:r>
            <w:r w:rsidR="00DC5DB7">
              <w:rPr>
                <w:rFonts w:ascii="Times New Roman" w:hAnsi="Times New Roman"/>
                <w:lang w:val="vi-VN"/>
              </w:rPr>
              <w:t xml:space="preserve"> thanh toán</w:t>
            </w:r>
            <w:r w:rsidR="00DC5DB7">
              <w:rPr>
                <w:rFonts w:ascii="Times New Roman" w:hAnsi="Times New Roman"/>
              </w:rPr>
              <w:t>.</w:t>
            </w:r>
          </w:p>
        </w:tc>
      </w:tr>
      <w:tr w:rsidR="003E454D" w:rsidRPr="0073400D" w14:paraId="72C44048" w14:textId="77777777" w:rsidTr="00EF4437">
        <w:trPr>
          <w:jc w:val="center"/>
        </w:trPr>
        <w:tc>
          <w:tcPr>
            <w:tcW w:w="4531" w:type="dxa"/>
            <w:shd w:val="clear" w:color="auto" w:fill="auto"/>
            <w:tcMar>
              <w:top w:w="100" w:type="dxa"/>
              <w:left w:w="100" w:type="dxa"/>
              <w:bottom w:w="100" w:type="dxa"/>
              <w:right w:w="100" w:type="dxa"/>
            </w:tcMar>
          </w:tcPr>
          <w:p w14:paraId="73989C2A" w14:textId="77777777" w:rsidR="003E454D" w:rsidRPr="0073400D" w:rsidRDefault="003E454D" w:rsidP="00FE0670">
            <w:pPr>
              <w:widowControl w:val="0"/>
              <w:spacing w:line="360" w:lineRule="auto"/>
              <w:rPr>
                <w:rFonts w:ascii="Times New Roman" w:hAnsi="Times New Roman"/>
                <w:b/>
              </w:rPr>
            </w:pPr>
          </w:p>
          <w:p w14:paraId="40ABEB19" w14:textId="77777777" w:rsidR="003E454D" w:rsidRPr="0073400D" w:rsidRDefault="003E454D" w:rsidP="00FE0670">
            <w:pPr>
              <w:widowControl w:val="0"/>
              <w:spacing w:line="360" w:lineRule="auto"/>
              <w:rPr>
                <w:rFonts w:ascii="Times New Roman" w:hAnsi="Times New Roman"/>
                <w:b/>
              </w:rPr>
            </w:pPr>
          </w:p>
          <w:p w14:paraId="1E66F108" w14:textId="77777777" w:rsidR="003E454D" w:rsidRPr="0073400D" w:rsidRDefault="003E454D" w:rsidP="00FE0670">
            <w:pPr>
              <w:widowControl w:val="0"/>
              <w:spacing w:line="360" w:lineRule="auto"/>
              <w:rPr>
                <w:rFonts w:ascii="Times New Roman" w:hAnsi="Times New Roman"/>
                <w:b/>
              </w:rPr>
            </w:pPr>
            <w:r w:rsidRPr="0073400D">
              <w:rPr>
                <w:rFonts w:ascii="Times New Roman" w:hAnsi="Times New Roman"/>
                <w:b/>
              </w:rPr>
              <w:t>Mô tả</w:t>
            </w:r>
          </w:p>
        </w:tc>
        <w:tc>
          <w:tcPr>
            <w:tcW w:w="4531" w:type="dxa"/>
            <w:shd w:val="clear" w:color="auto" w:fill="auto"/>
            <w:tcMar>
              <w:top w:w="100" w:type="dxa"/>
              <w:left w:w="100" w:type="dxa"/>
              <w:bottom w:w="100" w:type="dxa"/>
              <w:right w:w="100" w:type="dxa"/>
            </w:tcMar>
          </w:tcPr>
          <w:p w14:paraId="6E39764D" w14:textId="4897149A" w:rsidR="003E454D" w:rsidRPr="00DC5DB7" w:rsidRDefault="003E454D" w:rsidP="00EF4437">
            <w:pPr>
              <w:widowControl w:val="0"/>
              <w:spacing w:line="360" w:lineRule="auto"/>
              <w:jc w:val="both"/>
              <w:rPr>
                <w:rFonts w:ascii="Times New Roman" w:hAnsi="Times New Roman"/>
                <w:lang w:val="vi-VN"/>
              </w:rPr>
            </w:pPr>
            <w:r>
              <w:rPr>
                <w:rFonts w:ascii="Times New Roman" w:hAnsi="Times New Roman"/>
              </w:rPr>
              <w:lastRenderedPageBreak/>
              <w:t xml:space="preserve">- </w:t>
            </w:r>
            <w:r w:rsidR="00DC5DB7">
              <w:rPr>
                <w:rFonts w:ascii="Times New Roman" w:hAnsi="Times New Roman"/>
                <w:lang w:val="vi-VN"/>
              </w:rPr>
              <w:t xml:space="preserve">Sau khi mua hàng thành công, chúng ta </w:t>
            </w:r>
            <w:r w:rsidR="00DC5DB7">
              <w:rPr>
                <w:rFonts w:ascii="Times New Roman" w:hAnsi="Times New Roman"/>
                <w:lang w:val="vi-VN"/>
              </w:rPr>
              <w:lastRenderedPageBreak/>
              <w:t>có thể đánh giá đơn hàng bằng cách: Bấm vào xem đơn hàng. Tiếp đó bấm vào chi tiết đơn hàng và màn hình sẽ chuyển sang trang đánh giá sản phẩm.</w:t>
            </w:r>
          </w:p>
          <w:p w14:paraId="2D7C633B" w14:textId="293F2F78" w:rsidR="003E454D" w:rsidRPr="00DC5DB7" w:rsidRDefault="00DC5DB7" w:rsidP="00EF4437">
            <w:pPr>
              <w:widowControl w:val="0"/>
              <w:spacing w:line="360" w:lineRule="auto"/>
              <w:jc w:val="both"/>
              <w:rPr>
                <w:rFonts w:ascii="Times New Roman" w:hAnsi="Times New Roman"/>
                <w:lang w:val="vi-VN"/>
              </w:rPr>
            </w:pPr>
            <w:r>
              <w:rPr>
                <w:rFonts w:ascii="Times New Roman" w:hAnsi="Times New Roman"/>
                <w:lang w:val="vi-VN"/>
              </w:rPr>
              <w:t>- Tại trang đánh giá sản phẩm bạn có thể: Đánh giá sao và bình luận về  sản phẩm đã mua.</w:t>
            </w:r>
          </w:p>
          <w:p w14:paraId="78AF28FC" w14:textId="2E341EB1" w:rsidR="003E454D" w:rsidRPr="0073400D" w:rsidRDefault="003E454D" w:rsidP="00EF4437">
            <w:pPr>
              <w:widowControl w:val="0"/>
              <w:spacing w:line="360" w:lineRule="auto"/>
              <w:jc w:val="both"/>
              <w:rPr>
                <w:rFonts w:ascii="Times New Roman" w:hAnsi="Times New Roman"/>
              </w:rPr>
            </w:pPr>
            <w:r w:rsidRPr="0073400D">
              <w:rPr>
                <w:rFonts w:ascii="Times New Roman" w:hAnsi="Times New Roman"/>
              </w:rPr>
              <w:t xml:space="preserve">- </w:t>
            </w:r>
            <w:r>
              <w:rPr>
                <w:rFonts w:ascii="Times New Roman" w:hAnsi="Times New Roman"/>
              </w:rPr>
              <w:t xml:space="preserve">Cuối cùng, các bạn có thể </w:t>
            </w:r>
            <w:r w:rsidR="00FE0670">
              <w:rPr>
                <w:rFonts w:ascii="Times New Roman" w:hAnsi="Times New Roman"/>
                <w:lang w:val="vi-VN"/>
              </w:rPr>
              <w:t>gửi đánh giá sản phẩm bằng cách ấn vào chữ gửi đánh giá &gt; lập tức sẽ hiện thông báo “ đánh giá thành công”</w:t>
            </w:r>
            <w:r>
              <w:rPr>
                <w:rFonts w:ascii="Times New Roman" w:hAnsi="Times New Roman"/>
              </w:rPr>
              <w:t>.</w:t>
            </w:r>
          </w:p>
        </w:tc>
      </w:tr>
    </w:tbl>
    <w:p w14:paraId="52A65276" w14:textId="77777777" w:rsidR="003E454D" w:rsidRPr="001D6EC1" w:rsidRDefault="003E454D" w:rsidP="001D6EC1">
      <w:pPr>
        <w:rPr>
          <w:rFonts w:ascii="Times New Roman" w:hAnsi="Times New Roman"/>
        </w:rPr>
      </w:pPr>
    </w:p>
    <w:p w14:paraId="6308D19E" w14:textId="77777777" w:rsidR="00697020" w:rsidRDefault="00697020" w:rsidP="00692725">
      <w:pPr>
        <w:rPr>
          <w:rFonts w:ascii="Times New Roman" w:eastAsiaTheme="majorEastAsia" w:hAnsi="Times New Roman"/>
          <w:b/>
          <w:bCs/>
          <w:i/>
          <w:iCs/>
          <w:szCs w:val="26"/>
        </w:rPr>
      </w:pPr>
    </w:p>
    <w:p w14:paraId="18924355" w14:textId="77777777" w:rsidR="00697020" w:rsidRDefault="00697020" w:rsidP="00692725">
      <w:pPr>
        <w:rPr>
          <w:rFonts w:ascii="Times New Roman" w:eastAsiaTheme="majorEastAsia" w:hAnsi="Times New Roman"/>
          <w:b/>
          <w:bCs/>
          <w:i/>
          <w:iCs/>
          <w:szCs w:val="26"/>
        </w:rPr>
      </w:pPr>
    </w:p>
    <w:p w14:paraId="7EFAAC12" w14:textId="77777777" w:rsidR="00697020" w:rsidRDefault="00697020" w:rsidP="00692725">
      <w:pPr>
        <w:rPr>
          <w:rFonts w:ascii="Times New Roman" w:eastAsiaTheme="majorEastAsia" w:hAnsi="Times New Roman"/>
          <w:b/>
          <w:bCs/>
          <w:i/>
          <w:iCs/>
          <w:szCs w:val="26"/>
        </w:rPr>
      </w:pPr>
    </w:p>
    <w:p w14:paraId="6B6D8644" w14:textId="77777777" w:rsidR="008F7D91" w:rsidRDefault="008F7D91" w:rsidP="00692725">
      <w:pPr>
        <w:rPr>
          <w:rFonts w:ascii="Times New Roman" w:eastAsiaTheme="majorEastAsia" w:hAnsi="Times New Roman"/>
          <w:b/>
          <w:bCs/>
          <w:i/>
          <w:iCs/>
          <w:szCs w:val="26"/>
        </w:rPr>
      </w:pPr>
    </w:p>
    <w:p w14:paraId="1218827F" w14:textId="77777777" w:rsidR="008F7D91" w:rsidRDefault="008F7D91" w:rsidP="00692725">
      <w:pPr>
        <w:rPr>
          <w:rFonts w:ascii="Times New Roman" w:eastAsiaTheme="majorEastAsia" w:hAnsi="Times New Roman"/>
          <w:b/>
          <w:bCs/>
          <w:i/>
          <w:iCs/>
          <w:szCs w:val="26"/>
        </w:rPr>
      </w:pPr>
    </w:p>
    <w:p w14:paraId="79C195E1" w14:textId="77777777" w:rsidR="008F7D91" w:rsidRDefault="008F7D91" w:rsidP="00692725">
      <w:pPr>
        <w:rPr>
          <w:rFonts w:ascii="Times New Roman" w:eastAsiaTheme="majorEastAsia" w:hAnsi="Times New Roman"/>
          <w:b/>
          <w:bCs/>
          <w:i/>
          <w:iCs/>
          <w:szCs w:val="26"/>
        </w:rPr>
      </w:pPr>
    </w:p>
    <w:p w14:paraId="1AA877FC" w14:textId="77777777" w:rsidR="008F7D91" w:rsidRDefault="008F7D91" w:rsidP="00692725">
      <w:pPr>
        <w:rPr>
          <w:rFonts w:ascii="Times New Roman" w:eastAsiaTheme="majorEastAsia" w:hAnsi="Times New Roman"/>
          <w:b/>
          <w:bCs/>
          <w:i/>
          <w:iCs/>
          <w:szCs w:val="26"/>
        </w:rPr>
      </w:pPr>
    </w:p>
    <w:p w14:paraId="1471DC38" w14:textId="77777777" w:rsidR="008F7D91" w:rsidRDefault="008F7D91" w:rsidP="00692725">
      <w:pPr>
        <w:rPr>
          <w:rFonts w:ascii="Times New Roman" w:eastAsiaTheme="majorEastAsia" w:hAnsi="Times New Roman"/>
          <w:b/>
          <w:bCs/>
          <w:i/>
          <w:iCs/>
          <w:szCs w:val="26"/>
        </w:rPr>
      </w:pPr>
    </w:p>
    <w:p w14:paraId="584190B9" w14:textId="77777777" w:rsidR="008F7D91" w:rsidRDefault="008F7D91" w:rsidP="00692725">
      <w:pPr>
        <w:rPr>
          <w:rFonts w:ascii="Times New Roman" w:eastAsiaTheme="majorEastAsia" w:hAnsi="Times New Roman"/>
          <w:b/>
          <w:bCs/>
          <w:i/>
          <w:iCs/>
          <w:szCs w:val="26"/>
        </w:rPr>
      </w:pPr>
    </w:p>
    <w:p w14:paraId="20F51A35" w14:textId="77777777" w:rsidR="008F7D91" w:rsidRDefault="008F7D91" w:rsidP="00692725">
      <w:pPr>
        <w:rPr>
          <w:rFonts w:ascii="Times New Roman" w:eastAsiaTheme="majorEastAsia" w:hAnsi="Times New Roman"/>
          <w:b/>
          <w:bCs/>
          <w:i/>
          <w:iCs/>
          <w:szCs w:val="26"/>
        </w:rPr>
      </w:pPr>
    </w:p>
    <w:p w14:paraId="3E4782B9" w14:textId="77777777" w:rsidR="008F7D91" w:rsidRDefault="008F7D91" w:rsidP="00692725">
      <w:pPr>
        <w:rPr>
          <w:rFonts w:ascii="Times New Roman" w:eastAsiaTheme="majorEastAsia" w:hAnsi="Times New Roman"/>
          <w:b/>
          <w:bCs/>
          <w:i/>
          <w:iCs/>
          <w:szCs w:val="26"/>
        </w:rPr>
      </w:pPr>
    </w:p>
    <w:p w14:paraId="2F7D82DC" w14:textId="77777777" w:rsidR="008F7D91" w:rsidRDefault="008F7D91" w:rsidP="00692725">
      <w:pPr>
        <w:rPr>
          <w:rFonts w:ascii="Times New Roman" w:eastAsiaTheme="majorEastAsia" w:hAnsi="Times New Roman"/>
          <w:b/>
          <w:bCs/>
          <w:i/>
          <w:iCs/>
          <w:szCs w:val="26"/>
        </w:rPr>
      </w:pPr>
    </w:p>
    <w:p w14:paraId="33ED7C78" w14:textId="77777777" w:rsidR="008F7D91" w:rsidRDefault="008F7D91" w:rsidP="00692725">
      <w:pPr>
        <w:rPr>
          <w:rFonts w:ascii="Times New Roman" w:eastAsiaTheme="majorEastAsia" w:hAnsi="Times New Roman"/>
          <w:b/>
          <w:bCs/>
          <w:i/>
          <w:iCs/>
          <w:szCs w:val="26"/>
        </w:rPr>
      </w:pPr>
    </w:p>
    <w:p w14:paraId="22FD5E85" w14:textId="77777777" w:rsidR="008F7D91" w:rsidRDefault="008F7D91" w:rsidP="00692725">
      <w:pPr>
        <w:rPr>
          <w:rFonts w:ascii="Times New Roman" w:eastAsiaTheme="majorEastAsia" w:hAnsi="Times New Roman"/>
          <w:b/>
          <w:bCs/>
          <w:i/>
          <w:iCs/>
          <w:szCs w:val="26"/>
        </w:rPr>
      </w:pPr>
    </w:p>
    <w:p w14:paraId="7BDB1364" w14:textId="77777777" w:rsidR="008F7D91" w:rsidRDefault="008F7D91" w:rsidP="00692725">
      <w:pPr>
        <w:rPr>
          <w:rFonts w:ascii="Times New Roman" w:eastAsiaTheme="majorEastAsia" w:hAnsi="Times New Roman"/>
          <w:b/>
          <w:bCs/>
          <w:i/>
          <w:iCs/>
          <w:szCs w:val="26"/>
        </w:rPr>
      </w:pPr>
    </w:p>
    <w:p w14:paraId="446C2DC6" w14:textId="77777777" w:rsidR="008F7D91" w:rsidRDefault="008F7D91" w:rsidP="00692725">
      <w:pPr>
        <w:rPr>
          <w:rFonts w:ascii="Times New Roman" w:eastAsiaTheme="majorEastAsia" w:hAnsi="Times New Roman"/>
          <w:b/>
          <w:bCs/>
          <w:i/>
          <w:iCs/>
          <w:szCs w:val="26"/>
        </w:rPr>
      </w:pPr>
    </w:p>
    <w:p w14:paraId="73889177" w14:textId="77777777" w:rsidR="008F7D91" w:rsidRDefault="008F7D91" w:rsidP="00692725">
      <w:pPr>
        <w:rPr>
          <w:rFonts w:ascii="Times New Roman" w:eastAsiaTheme="majorEastAsia" w:hAnsi="Times New Roman"/>
          <w:b/>
          <w:bCs/>
          <w:i/>
          <w:iCs/>
          <w:szCs w:val="26"/>
        </w:rPr>
      </w:pPr>
    </w:p>
    <w:p w14:paraId="426EFFE6" w14:textId="77777777" w:rsidR="008F7D91" w:rsidRDefault="008F7D91" w:rsidP="00692725">
      <w:pPr>
        <w:rPr>
          <w:rFonts w:ascii="Times New Roman" w:eastAsiaTheme="majorEastAsia" w:hAnsi="Times New Roman"/>
          <w:b/>
          <w:bCs/>
          <w:i/>
          <w:iCs/>
          <w:szCs w:val="26"/>
        </w:rPr>
      </w:pPr>
    </w:p>
    <w:p w14:paraId="5F56A5DE" w14:textId="77777777" w:rsidR="008F7D91" w:rsidRDefault="008F7D91" w:rsidP="00692725">
      <w:pPr>
        <w:rPr>
          <w:rFonts w:ascii="Times New Roman" w:eastAsiaTheme="majorEastAsia" w:hAnsi="Times New Roman"/>
          <w:b/>
          <w:bCs/>
          <w:i/>
          <w:iCs/>
          <w:szCs w:val="26"/>
        </w:rPr>
      </w:pPr>
    </w:p>
    <w:p w14:paraId="44C7B692" w14:textId="77777777" w:rsidR="008F7D91" w:rsidRDefault="008F7D91" w:rsidP="00692725">
      <w:pPr>
        <w:rPr>
          <w:rFonts w:ascii="Times New Roman" w:eastAsiaTheme="majorEastAsia" w:hAnsi="Times New Roman"/>
          <w:b/>
          <w:bCs/>
          <w:i/>
          <w:iCs/>
          <w:szCs w:val="26"/>
        </w:rPr>
      </w:pPr>
    </w:p>
    <w:p w14:paraId="57BCC221" w14:textId="77777777" w:rsidR="008F7D91" w:rsidRDefault="008F7D91" w:rsidP="00692725">
      <w:pPr>
        <w:rPr>
          <w:rFonts w:ascii="Times New Roman" w:eastAsiaTheme="majorEastAsia" w:hAnsi="Times New Roman"/>
          <w:b/>
          <w:bCs/>
          <w:i/>
          <w:iCs/>
          <w:szCs w:val="26"/>
        </w:rPr>
      </w:pPr>
    </w:p>
    <w:p w14:paraId="1227FCB3" w14:textId="77777777" w:rsidR="008F7D91" w:rsidRDefault="008F7D91" w:rsidP="00692725">
      <w:pPr>
        <w:rPr>
          <w:rFonts w:ascii="Times New Roman" w:eastAsiaTheme="majorEastAsia" w:hAnsi="Times New Roman"/>
          <w:b/>
          <w:bCs/>
          <w:i/>
          <w:iCs/>
          <w:szCs w:val="26"/>
        </w:rPr>
      </w:pPr>
    </w:p>
    <w:p w14:paraId="2001B9D9" w14:textId="77777777" w:rsidR="008F7D91" w:rsidRDefault="008F7D91" w:rsidP="00692725">
      <w:pPr>
        <w:rPr>
          <w:rFonts w:ascii="Times New Roman" w:eastAsiaTheme="majorEastAsia" w:hAnsi="Times New Roman"/>
          <w:b/>
          <w:bCs/>
          <w:i/>
          <w:iCs/>
          <w:szCs w:val="26"/>
        </w:rPr>
      </w:pPr>
    </w:p>
    <w:p w14:paraId="45A0BE72" w14:textId="5D0622B8" w:rsidR="00415056" w:rsidRPr="002E0CE2" w:rsidRDefault="00692725" w:rsidP="00692725">
      <w:pPr>
        <w:rPr>
          <w:rFonts w:ascii="Times New Roman" w:eastAsiaTheme="majorEastAsia" w:hAnsi="Times New Roman"/>
          <w:b/>
          <w:bCs/>
          <w:i/>
          <w:iCs/>
          <w:sz w:val="24"/>
          <w:lang w:val="vi-VN"/>
        </w:rPr>
      </w:pPr>
      <w:r w:rsidRPr="002E0CE2">
        <w:rPr>
          <w:rFonts w:ascii="Times New Roman" w:eastAsiaTheme="majorEastAsia" w:hAnsi="Times New Roman"/>
          <w:b/>
          <w:bCs/>
          <w:i/>
          <w:iCs/>
          <w:sz w:val="24"/>
        </w:rPr>
        <w:lastRenderedPageBreak/>
        <w:t>3.6.</w:t>
      </w:r>
      <w:r w:rsidR="002E0CE2" w:rsidRPr="002E0CE2">
        <w:rPr>
          <w:rFonts w:ascii="Times New Roman" w:eastAsiaTheme="majorEastAsia" w:hAnsi="Times New Roman"/>
          <w:b/>
          <w:bCs/>
          <w:i/>
          <w:iCs/>
          <w:sz w:val="24"/>
        </w:rPr>
        <w:t>2</w:t>
      </w:r>
      <w:r w:rsidRPr="002E0CE2">
        <w:rPr>
          <w:rFonts w:ascii="Times New Roman" w:eastAsiaTheme="majorEastAsia" w:hAnsi="Times New Roman"/>
          <w:b/>
          <w:bCs/>
          <w:i/>
          <w:iCs/>
          <w:sz w:val="24"/>
        </w:rPr>
        <w:t xml:space="preserve">.3 </w:t>
      </w:r>
      <w:r w:rsidR="001D6EC1" w:rsidRPr="002E0CE2">
        <w:rPr>
          <w:rFonts w:ascii="Times New Roman" w:eastAsiaTheme="majorEastAsia" w:hAnsi="Times New Roman"/>
          <w:b/>
          <w:bCs/>
          <w:i/>
          <w:iCs/>
          <w:sz w:val="24"/>
        </w:rPr>
        <w:t xml:space="preserve">Chức năng </w:t>
      </w:r>
      <w:r w:rsidR="00690737" w:rsidRPr="002E0CE2">
        <w:rPr>
          <w:rFonts w:ascii="Times New Roman" w:eastAsiaTheme="majorEastAsia" w:hAnsi="Times New Roman"/>
          <w:b/>
          <w:bCs/>
          <w:i/>
          <w:iCs/>
          <w:sz w:val="24"/>
          <w:lang w:val="vi-VN"/>
        </w:rPr>
        <w:t>Review</w:t>
      </w:r>
    </w:p>
    <w:p w14:paraId="67479F10" w14:textId="77777777" w:rsidR="002E0CE2" w:rsidRDefault="002E0CE2" w:rsidP="001D6EC1">
      <w:pPr>
        <w:jc w:val="center"/>
        <w:rPr>
          <w:rFonts w:asciiTheme="majorHAnsi" w:eastAsiaTheme="majorEastAsia" w:hAnsiTheme="majorHAnsi" w:cstheme="majorBidi"/>
          <w:noProof/>
          <w:szCs w:val="26"/>
        </w:rPr>
      </w:pPr>
    </w:p>
    <w:p w14:paraId="5062BBE5" w14:textId="77777777" w:rsidR="002E0CE2" w:rsidRDefault="002E0CE2" w:rsidP="001D6EC1">
      <w:pPr>
        <w:jc w:val="center"/>
        <w:rPr>
          <w:rFonts w:asciiTheme="majorHAnsi" w:eastAsiaTheme="majorEastAsia" w:hAnsiTheme="majorHAnsi" w:cstheme="majorBidi"/>
          <w:noProof/>
          <w:szCs w:val="26"/>
        </w:rPr>
      </w:pPr>
    </w:p>
    <w:p w14:paraId="5FC29150" w14:textId="41AE2232" w:rsidR="001D6EC1" w:rsidRDefault="00690737" w:rsidP="001D6EC1">
      <w:pPr>
        <w:jc w:val="center"/>
        <w:rPr>
          <w:rFonts w:asciiTheme="majorHAnsi" w:eastAsiaTheme="majorEastAsia" w:hAnsiTheme="majorHAnsi" w:cstheme="majorBidi"/>
          <w:szCs w:val="26"/>
        </w:rPr>
      </w:pPr>
      <w:r w:rsidRPr="00690737">
        <w:rPr>
          <w:rFonts w:asciiTheme="majorHAnsi" w:eastAsiaTheme="majorEastAsia" w:hAnsiTheme="majorHAnsi" w:cstheme="majorBidi"/>
          <w:noProof/>
          <w:szCs w:val="26"/>
        </w:rPr>
        <w:drawing>
          <wp:inline distT="0" distB="0" distL="0" distR="0" wp14:anchorId="0820D348" wp14:editId="234083E9">
            <wp:extent cx="6332220" cy="49199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2220" cy="4919980"/>
                    </a:xfrm>
                    <a:prstGeom prst="rect">
                      <a:avLst/>
                    </a:prstGeom>
                  </pic:spPr>
                </pic:pic>
              </a:graphicData>
            </a:graphic>
          </wp:inline>
        </w:drawing>
      </w:r>
    </w:p>
    <w:p w14:paraId="16FB9305" w14:textId="77777777" w:rsidR="001D6EC1" w:rsidRDefault="001D6EC1" w:rsidP="001D6EC1">
      <w:pPr>
        <w:jc w:val="center"/>
        <w:rPr>
          <w:rFonts w:ascii="Times New Roman" w:eastAsiaTheme="majorEastAsia" w:hAnsi="Times New Roman"/>
          <w:i/>
          <w:iCs/>
          <w:szCs w:val="26"/>
        </w:rPr>
      </w:pPr>
    </w:p>
    <w:p w14:paraId="67032A70" w14:textId="76CF10F6" w:rsidR="00FE0670" w:rsidRDefault="00FE0670" w:rsidP="001D6EC1">
      <w:pPr>
        <w:jc w:val="center"/>
        <w:rPr>
          <w:rFonts w:ascii="Times New Roman" w:eastAsiaTheme="majorEastAsia" w:hAnsi="Times New Roman"/>
          <w:i/>
          <w:iCs/>
          <w:szCs w:val="26"/>
        </w:rPr>
      </w:pPr>
    </w:p>
    <w:p w14:paraId="00CAA63B" w14:textId="77777777" w:rsidR="002E0CE2" w:rsidRDefault="002E0CE2" w:rsidP="001D6EC1">
      <w:pPr>
        <w:jc w:val="center"/>
        <w:rPr>
          <w:rFonts w:ascii="Times New Roman" w:eastAsiaTheme="majorEastAsia" w:hAnsi="Times New Roman"/>
          <w:i/>
          <w:iCs/>
          <w:szCs w:val="26"/>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FE0670" w:rsidRPr="0073400D" w14:paraId="48941E85" w14:textId="77777777" w:rsidTr="00FE0670">
        <w:trPr>
          <w:jc w:val="center"/>
        </w:trPr>
        <w:tc>
          <w:tcPr>
            <w:tcW w:w="4531" w:type="dxa"/>
            <w:shd w:val="clear" w:color="auto" w:fill="auto"/>
            <w:tcMar>
              <w:top w:w="100" w:type="dxa"/>
              <w:left w:w="100" w:type="dxa"/>
              <w:bottom w:w="100" w:type="dxa"/>
              <w:right w:w="100" w:type="dxa"/>
            </w:tcMar>
          </w:tcPr>
          <w:p w14:paraId="354A485B" w14:textId="77777777" w:rsidR="00FE0670" w:rsidRPr="0073400D" w:rsidRDefault="00FE0670" w:rsidP="00997AF6">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7DC6A425" w14:textId="67C9E9E8" w:rsidR="00FE0670" w:rsidRPr="003E454D" w:rsidRDefault="00690737" w:rsidP="00997AF6">
            <w:pPr>
              <w:widowControl w:val="0"/>
              <w:spacing w:line="360" w:lineRule="auto"/>
              <w:rPr>
                <w:rFonts w:ascii="Times New Roman" w:hAnsi="Times New Roman"/>
                <w:b/>
                <w:lang w:val="vi-VN"/>
              </w:rPr>
            </w:pPr>
            <w:r>
              <w:rPr>
                <w:rFonts w:ascii="Times New Roman" w:hAnsi="Times New Roman"/>
                <w:b/>
                <w:lang w:val="vi-VN"/>
              </w:rPr>
              <w:t>Review</w:t>
            </w:r>
          </w:p>
        </w:tc>
      </w:tr>
      <w:tr w:rsidR="00FE0670" w:rsidRPr="0073400D" w14:paraId="19510EEF" w14:textId="77777777" w:rsidTr="00FE0670">
        <w:trPr>
          <w:jc w:val="center"/>
        </w:trPr>
        <w:tc>
          <w:tcPr>
            <w:tcW w:w="4531" w:type="dxa"/>
            <w:shd w:val="clear" w:color="auto" w:fill="auto"/>
            <w:tcMar>
              <w:top w:w="100" w:type="dxa"/>
              <w:left w:w="100" w:type="dxa"/>
              <w:bottom w:w="100" w:type="dxa"/>
              <w:right w:w="100" w:type="dxa"/>
            </w:tcMar>
          </w:tcPr>
          <w:p w14:paraId="7563B08D" w14:textId="77777777" w:rsidR="00FE0670" w:rsidRPr="0073400D" w:rsidRDefault="00FE0670" w:rsidP="00997AF6">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0C790211" w14:textId="0E117D39" w:rsidR="00FE0670" w:rsidRPr="0073400D" w:rsidRDefault="00FE0670" w:rsidP="00997AF6">
            <w:pPr>
              <w:widowControl w:val="0"/>
              <w:spacing w:line="360" w:lineRule="auto"/>
              <w:rPr>
                <w:rFonts w:ascii="Times New Roman" w:hAnsi="Times New Roman"/>
              </w:rPr>
            </w:pPr>
            <w:r w:rsidRPr="0073400D">
              <w:rPr>
                <w:rFonts w:ascii="Times New Roman" w:hAnsi="Times New Roman"/>
              </w:rPr>
              <w:t xml:space="preserve">- Cho phép </w:t>
            </w:r>
            <w:r>
              <w:rPr>
                <w:rFonts w:ascii="Times New Roman" w:hAnsi="Times New Roman"/>
              </w:rPr>
              <w:t>người dùng có thể</w:t>
            </w:r>
            <w:r>
              <w:rPr>
                <w:rFonts w:ascii="Times New Roman" w:hAnsi="Times New Roman"/>
                <w:lang w:val="vi-VN"/>
              </w:rPr>
              <w:t xml:space="preserve"> xem được </w:t>
            </w:r>
            <w:r w:rsidR="00690737">
              <w:rPr>
                <w:rFonts w:ascii="Times New Roman" w:hAnsi="Times New Roman"/>
                <w:lang w:val="vi-VN"/>
              </w:rPr>
              <w:t>tỉ lệ đánh giá sao và lượt comment cảu những người dùng đã mua sản phẩm</w:t>
            </w:r>
            <w:r>
              <w:rPr>
                <w:rFonts w:ascii="Times New Roman" w:hAnsi="Times New Roman"/>
              </w:rPr>
              <w:t>.</w:t>
            </w:r>
          </w:p>
        </w:tc>
      </w:tr>
      <w:tr w:rsidR="00FE0670" w:rsidRPr="0073400D" w14:paraId="42830744" w14:textId="77777777" w:rsidTr="00FE0670">
        <w:trPr>
          <w:jc w:val="center"/>
        </w:trPr>
        <w:tc>
          <w:tcPr>
            <w:tcW w:w="4531" w:type="dxa"/>
            <w:shd w:val="clear" w:color="auto" w:fill="auto"/>
            <w:tcMar>
              <w:top w:w="100" w:type="dxa"/>
              <w:left w:w="100" w:type="dxa"/>
              <w:bottom w:w="100" w:type="dxa"/>
              <w:right w:w="100" w:type="dxa"/>
            </w:tcMar>
          </w:tcPr>
          <w:p w14:paraId="55B6A89C" w14:textId="77777777" w:rsidR="00FE0670" w:rsidRPr="0073400D" w:rsidRDefault="00FE0670" w:rsidP="00997AF6">
            <w:pPr>
              <w:widowControl w:val="0"/>
              <w:spacing w:line="360" w:lineRule="auto"/>
              <w:rPr>
                <w:rFonts w:ascii="Times New Roman" w:hAnsi="Times New Roman"/>
                <w:b/>
              </w:rPr>
            </w:pPr>
          </w:p>
          <w:p w14:paraId="5B6F54F1" w14:textId="77777777" w:rsidR="00FE0670" w:rsidRPr="0073400D" w:rsidRDefault="00FE0670" w:rsidP="00997AF6">
            <w:pPr>
              <w:widowControl w:val="0"/>
              <w:spacing w:line="360" w:lineRule="auto"/>
              <w:rPr>
                <w:rFonts w:ascii="Times New Roman" w:hAnsi="Times New Roman"/>
                <w:b/>
              </w:rPr>
            </w:pPr>
          </w:p>
          <w:p w14:paraId="591A8D72" w14:textId="77777777" w:rsidR="00FE0670" w:rsidRPr="0073400D" w:rsidRDefault="00FE0670" w:rsidP="00997AF6">
            <w:pPr>
              <w:widowControl w:val="0"/>
              <w:spacing w:line="360" w:lineRule="auto"/>
              <w:rPr>
                <w:rFonts w:ascii="Times New Roman" w:hAnsi="Times New Roman"/>
                <w:b/>
              </w:rPr>
            </w:pPr>
            <w:r w:rsidRPr="0073400D">
              <w:rPr>
                <w:rFonts w:ascii="Times New Roman" w:hAnsi="Times New Roman"/>
                <w:b/>
              </w:rPr>
              <w:t>Mô tả</w:t>
            </w:r>
          </w:p>
        </w:tc>
        <w:tc>
          <w:tcPr>
            <w:tcW w:w="4531" w:type="dxa"/>
            <w:shd w:val="clear" w:color="auto" w:fill="auto"/>
            <w:tcMar>
              <w:top w:w="100" w:type="dxa"/>
              <w:left w:w="100" w:type="dxa"/>
              <w:bottom w:w="100" w:type="dxa"/>
              <w:right w:w="100" w:type="dxa"/>
            </w:tcMar>
          </w:tcPr>
          <w:p w14:paraId="7636CFF4" w14:textId="77777777" w:rsidR="00690737" w:rsidRDefault="00FE0670" w:rsidP="00690737">
            <w:pPr>
              <w:widowControl w:val="0"/>
              <w:spacing w:line="360" w:lineRule="auto"/>
              <w:jc w:val="both"/>
              <w:rPr>
                <w:rFonts w:ascii="Times New Roman" w:hAnsi="Times New Roman"/>
              </w:rPr>
            </w:pPr>
            <w:r>
              <w:rPr>
                <w:rFonts w:ascii="Times New Roman" w:hAnsi="Times New Roman"/>
              </w:rPr>
              <w:lastRenderedPageBreak/>
              <w:t xml:space="preserve">- </w:t>
            </w:r>
            <w:r w:rsidR="00690737">
              <w:rPr>
                <w:rFonts w:ascii="Times New Roman" w:hAnsi="Times New Roman"/>
              </w:rPr>
              <w:t xml:space="preserve">Đầu tiên chúng ta click vào sản phẩm. </w:t>
            </w:r>
            <w:r w:rsidR="00690737">
              <w:rPr>
                <w:rFonts w:ascii="Times New Roman" w:hAnsi="Times New Roman"/>
              </w:rPr>
              <w:lastRenderedPageBreak/>
              <w:t xml:space="preserve">Ứng dụng sẽ chuyển sang màn hình chi tiết sản phẩm. </w:t>
            </w:r>
          </w:p>
          <w:p w14:paraId="2C9DF20A" w14:textId="07F894F4" w:rsidR="00FE0670" w:rsidRDefault="00690737" w:rsidP="00690737">
            <w:pPr>
              <w:widowControl w:val="0"/>
              <w:spacing w:line="360" w:lineRule="auto"/>
              <w:jc w:val="both"/>
              <w:rPr>
                <w:rFonts w:ascii="Times New Roman" w:hAnsi="Times New Roman"/>
                <w:lang w:val="vi-VN"/>
              </w:rPr>
            </w:pPr>
            <w:r>
              <w:rPr>
                <w:rFonts w:ascii="Times New Roman" w:hAnsi="Times New Roman"/>
                <w:lang w:val="vi-VN"/>
              </w:rPr>
              <w:t xml:space="preserve">- </w:t>
            </w:r>
            <w:r>
              <w:rPr>
                <w:rFonts w:ascii="Times New Roman" w:hAnsi="Times New Roman"/>
              </w:rPr>
              <w:t>Trong màn hình chi tiết sản phẩm chúng ta click vào</w:t>
            </w:r>
            <w:r>
              <w:rPr>
                <w:rFonts w:ascii="Times New Roman" w:hAnsi="Times New Roman"/>
                <w:lang w:val="vi-VN"/>
              </w:rPr>
              <w:t xml:space="preserve"> s</w:t>
            </w:r>
            <w:r>
              <w:rPr>
                <w:rFonts w:ascii="Times New Roman" w:hAnsi="Times New Roman"/>
              </w:rPr>
              <w:t>ố lượt đánh giá</w:t>
            </w:r>
            <w:r>
              <w:rPr>
                <w:rFonts w:ascii="Times New Roman" w:hAnsi="Times New Roman"/>
                <w:lang w:val="vi-VN"/>
              </w:rPr>
              <w:t xml:space="preserve"> sao</w:t>
            </w:r>
            <w:r>
              <w:rPr>
                <w:rFonts w:ascii="Times New Roman" w:hAnsi="Times New Roman"/>
              </w:rPr>
              <w:t xml:space="preserve"> và số lượt Comment.</w:t>
            </w:r>
          </w:p>
          <w:p w14:paraId="779B6619" w14:textId="67213BF2" w:rsidR="00FE0670" w:rsidRDefault="00FE0670" w:rsidP="00EF4437">
            <w:pPr>
              <w:widowControl w:val="0"/>
              <w:spacing w:line="360" w:lineRule="auto"/>
              <w:jc w:val="both"/>
              <w:rPr>
                <w:rFonts w:ascii="Times New Roman" w:hAnsi="Times New Roman"/>
                <w:lang w:val="vi-VN"/>
              </w:rPr>
            </w:pPr>
            <w:r>
              <w:rPr>
                <w:rFonts w:ascii="Times New Roman" w:hAnsi="Times New Roman"/>
                <w:lang w:val="vi-VN"/>
              </w:rPr>
              <w:t xml:space="preserve">- </w:t>
            </w:r>
            <w:r w:rsidR="00690737">
              <w:rPr>
                <w:rFonts w:ascii="Times New Roman" w:hAnsi="Times New Roman"/>
                <w:lang w:val="vi-VN"/>
              </w:rPr>
              <w:t>Ứng dụng sẽ tiếp tục chuyển sang màn hình review.</w:t>
            </w:r>
          </w:p>
          <w:p w14:paraId="0105AFC0" w14:textId="5D8352E6" w:rsidR="00690737" w:rsidRDefault="00690737" w:rsidP="00EF4437">
            <w:pPr>
              <w:widowControl w:val="0"/>
              <w:spacing w:line="360" w:lineRule="auto"/>
              <w:jc w:val="both"/>
              <w:rPr>
                <w:rFonts w:ascii="Times New Roman" w:hAnsi="Times New Roman"/>
                <w:lang w:val="vi-VN"/>
              </w:rPr>
            </w:pPr>
            <w:r>
              <w:rPr>
                <w:rFonts w:ascii="Times New Roman" w:hAnsi="Times New Roman"/>
                <w:lang w:val="vi-VN"/>
              </w:rPr>
              <w:t>- Ở đây, người dùng có thể thấy lượt đánh giá sao và lượt comment của những người dùng đã mua sản phẩm.</w:t>
            </w:r>
          </w:p>
          <w:p w14:paraId="700412E8" w14:textId="77777777" w:rsidR="00EF4437" w:rsidRPr="00FE0670" w:rsidRDefault="00EF4437" w:rsidP="00997AF6">
            <w:pPr>
              <w:widowControl w:val="0"/>
              <w:spacing w:line="360" w:lineRule="auto"/>
              <w:rPr>
                <w:rFonts w:ascii="Times New Roman" w:hAnsi="Times New Roman"/>
                <w:lang w:val="vi-VN"/>
              </w:rPr>
            </w:pPr>
          </w:p>
          <w:p w14:paraId="425B456C" w14:textId="5BF5E35A" w:rsidR="00FE0670" w:rsidRPr="0073400D" w:rsidRDefault="00FE0670" w:rsidP="00997AF6">
            <w:pPr>
              <w:widowControl w:val="0"/>
              <w:spacing w:line="360" w:lineRule="auto"/>
              <w:rPr>
                <w:rFonts w:ascii="Times New Roman" w:hAnsi="Times New Roman"/>
              </w:rPr>
            </w:pPr>
          </w:p>
        </w:tc>
      </w:tr>
    </w:tbl>
    <w:p w14:paraId="2C6EE4BF" w14:textId="53733C66" w:rsidR="00FE0670" w:rsidRDefault="00FE0670" w:rsidP="00FE0670">
      <w:pPr>
        <w:rPr>
          <w:rFonts w:ascii="Times New Roman" w:eastAsiaTheme="majorEastAsia" w:hAnsi="Times New Roman"/>
          <w:szCs w:val="26"/>
        </w:rPr>
      </w:pPr>
    </w:p>
    <w:p w14:paraId="06E0F26B" w14:textId="7EC0B2C8" w:rsidR="00ED3910" w:rsidRDefault="00ED3910" w:rsidP="00FE0670">
      <w:pPr>
        <w:rPr>
          <w:rFonts w:ascii="Times New Roman" w:eastAsiaTheme="majorEastAsia" w:hAnsi="Times New Roman"/>
          <w:szCs w:val="26"/>
        </w:rPr>
      </w:pPr>
    </w:p>
    <w:p w14:paraId="4197A089" w14:textId="3A7593C3" w:rsidR="00ED3910" w:rsidRDefault="00ED3910" w:rsidP="00FE0670">
      <w:pPr>
        <w:rPr>
          <w:rFonts w:ascii="Times New Roman" w:eastAsiaTheme="majorEastAsia" w:hAnsi="Times New Roman"/>
          <w:szCs w:val="26"/>
        </w:rPr>
      </w:pPr>
    </w:p>
    <w:p w14:paraId="4BB2739C" w14:textId="26FE2B94" w:rsidR="00ED3910" w:rsidRDefault="00ED3910" w:rsidP="00FE0670">
      <w:pPr>
        <w:rPr>
          <w:rFonts w:ascii="Times New Roman" w:eastAsiaTheme="majorEastAsia" w:hAnsi="Times New Roman"/>
          <w:szCs w:val="26"/>
        </w:rPr>
      </w:pPr>
    </w:p>
    <w:p w14:paraId="7FDA82DC" w14:textId="182E03DB" w:rsidR="00ED3910" w:rsidRDefault="00ED3910" w:rsidP="00FE0670">
      <w:pPr>
        <w:rPr>
          <w:rFonts w:ascii="Times New Roman" w:eastAsiaTheme="majorEastAsia" w:hAnsi="Times New Roman"/>
          <w:szCs w:val="26"/>
        </w:rPr>
      </w:pPr>
    </w:p>
    <w:p w14:paraId="3856AEFE" w14:textId="02D58162" w:rsidR="00ED3910" w:rsidRDefault="00ED3910" w:rsidP="00FE0670">
      <w:pPr>
        <w:rPr>
          <w:rFonts w:ascii="Times New Roman" w:eastAsiaTheme="majorEastAsia" w:hAnsi="Times New Roman"/>
          <w:szCs w:val="26"/>
        </w:rPr>
      </w:pPr>
    </w:p>
    <w:p w14:paraId="53D13536" w14:textId="590826E3" w:rsidR="00ED3910" w:rsidRDefault="00ED3910" w:rsidP="00FE0670">
      <w:pPr>
        <w:rPr>
          <w:rFonts w:ascii="Times New Roman" w:eastAsiaTheme="majorEastAsia" w:hAnsi="Times New Roman"/>
          <w:szCs w:val="26"/>
        </w:rPr>
      </w:pPr>
    </w:p>
    <w:p w14:paraId="28C8AAF5" w14:textId="59A1E579" w:rsidR="00ED3910" w:rsidRDefault="00ED3910" w:rsidP="00FE0670">
      <w:pPr>
        <w:rPr>
          <w:rFonts w:ascii="Times New Roman" w:eastAsiaTheme="majorEastAsia" w:hAnsi="Times New Roman"/>
          <w:szCs w:val="26"/>
        </w:rPr>
      </w:pPr>
    </w:p>
    <w:p w14:paraId="32ED37BD" w14:textId="7D78392F" w:rsidR="00ED3910" w:rsidRDefault="00ED3910" w:rsidP="00FE0670">
      <w:pPr>
        <w:rPr>
          <w:rFonts w:ascii="Times New Roman" w:eastAsiaTheme="majorEastAsia" w:hAnsi="Times New Roman"/>
          <w:szCs w:val="26"/>
        </w:rPr>
      </w:pPr>
    </w:p>
    <w:p w14:paraId="0836C91F" w14:textId="076ED6CF" w:rsidR="00ED3910" w:rsidRDefault="00ED3910" w:rsidP="00FE0670">
      <w:pPr>
        <w:rPr>
          <w:rFonts w:ascii="Times New Roman" w:eastAsiaTheme="majorEastAsia" w:hAnsi="Times New Roman"/>
          <w:szCs w:val="26"/>
        </w:rPr>
      </w:pPr>
    </w:p>
    <w:p w14:paraId="42336F68" w14:textId="02925151" w:rsidR="00ED3910" w:rsidRDefault="00ED3910" w:rsidP="00FE0670">
      <w:pPr>
        <w:rPr>
          <w:rFonts w:ascii="Times New Roman" w:eastAsiaTheme="majorEastAsia" w:hAnsi="Times New Roman"/>
          <w:szCs w:val="26"/>
        </w:rPr>
      </w:pPr>
    </w:p>
    <w:p w14:paraId="42463238" w14:textId="4B168F8E" w:rsidR="00ED3910" w:rsidRDefault="00ED3910" w:rsidP="00FE0670">
      <w:pPr>
        <w:rPr>
          <w:rFonts w:ascii="Times New Roman" w:eastAsiaTheme="majorEastAsia" w:hAnsi="Times New Roman"/>
          <w:szCs w:val="26"/>
        </w:rPr>
      </w:pPr>
    </w:p>
    <w:p w14:paraId="3B8E20A4" w14:textId="0B56DAC9" w:rsidR="00ED3910" w:rsidRDefault="00ED3910" w:rsidP="00FE0670">
      <w:pPr>
        <w:rPr>
          <w:rFonts w:ascii="Times New Roman" w:eastAsiaTheme="majorEastAsia" w:hAnsi="Times New Roman"/>
          <w:szCs w:val="26"/>
        </w:rPr>
      </w:pPr>
    </w:p>
    <w:p w14:paraId="1E13F7D6" w14:textId="0B6097D1" w:rsidR="00ED3910" w:rsidRDefault="00ED3910" w:rsidP="00FE0670">
      <w:pPr>
        <w:rPr>
          <w:rFonts w:ascii="Times New Roman" w:eastAsiaTheme="majorEastAsia" w:hAnsi="Times New Roman"/>
          <w:szCs w:val="26"/>
        </w:rPr>
      </w:pPr>
    </w:p>
    <w:p w14:paraId="13ACE606" w14:textId="081E94D3" w:rsidR="00ED3910" w:rsidRDefault="00ED3910" w:rsidP="00FE0670">
      <w:pPr>
        <w:rPr>
          <w:rFonts w:ascii="Times New Roman" w:eastAsiaTheme="majorEastAsia" w:hAnsi="Times New Roman"/>
          <w:szCs w:val="26"/>
        </w:rPr>
      </w:pPr>
    </w:p>
    <w:p w14:paraId="18400C77" w14:textId="00760818" w:rsidR="00ED3910" w:rsidRDefault="00ED3910" w:rsidP="00FE0670">
      <w:pPr>
        <w:rPr>
          <w:rFonts w:ascii="Times New Roman" w:eastAsiaTheme="majorEastAsia" w:hAnsi="Times New Roman"/>
          <w:szCs w:val="26"/>
        </w:rPr>
      </w:pPr>
    </w:p>
    <w:p w14:paraId="5B2227E2" w14:textId="722EBE72" w:rsidR="00ED3910" w:rsidRDefault="00ED3910" w:rsidP="00FE0670">
      <w:pPr>
        <w:rPr>
          <w:rFonts w:ascii="Times New Roman" w:eastAsiaTheme="majorEastAsia" w:hAnsi="Times New Roman"/>
          <w:szCs w:val="26"/>
        </w:rPr>
      </w:pPr>
    </w:p>
    <w:p w14:paraId="064D012C" w14:textId="53329BDF" w:rsidR="008F7D91" w:rsidRDefault="008F7D91" w:rsidP="00FE0670">
      <w:pPr>
        <w:rPr>
          <w:rFonts w:ascii="Times New Roman" w:eastAsiaTheme="majorEastAsia" w:hAnsi="Times New Roman"/>
          <w:szCs w:val="26"/>
        </w:rPr>
      </w:pPr>
    </w:p>
    <w:p w14:paraId="57929E44" w14:textId="2ECE71E4" w:rsidR="008F7D91" w:rsidRDefault="008F7D91" w:rsidP="00FE0670">
      <w:pPr>
        <w:rPr>
          <w:rFonts w:ascii="Times New Roman" w:eastAsiaTheme="majorEastAsia" w:hAnsi="Times New Roman"/>
          <w:szCs w:val="26"/>
        </w:rPr>
      </w:pPr>
    </w:p>
    <w:p w14:paraId="40F413D7" w14:textId="6EA9FB0A" w:rsidR="008F7D91" w:rsidRDefault="008F7D91" w:rsidP="00FE0670">
      <w:pPr>
        <w:rPr>
          <w:rFonts w:ascii="Times New Roman" w:eastAsiaTheme="majorEastAsia" w:hAnsi="Times New Roman"/>
          <w:szCs w:val="26"/>
        </w:rPr>
      </w:pPr>
    </w:p>
    <w:p w14:paraId="0A10A9F8" w14:textId="3C5541F8" w:rsidR="008F7D91" w:rsidRDefault="008F7D91" w:rsidP="00FE0670">
      <w:pPr>
        <w:rPr>
          <w:rFonts w:ascii="Times New Roman" w:eastAsiaTheme="majorEastAsia" w:hAnsi="Times New Roman"/>
          <w:szCs w:val="26"/>
        </w:rPr>
      </w:pPr>
    </w:p>
    <w:p w14:paraId="2DD0ADBF" w14:textId="39A64C62" w:rsidR="008F7D91" w:rsidRDefault="008F7D91" w:rsidP="00FE0670">
      <w:pPr>
        <w:rPr>
          <w:rFonts w:ascii="Times New Roman" w:eastAsiaTheme="majorEastAsia" w:hAnsi="Times New Roman"/>
          <w:szCs w:val="26"/>
        </w:rPr>
      </w:pPr>
    </w:p>
    <w:p w14:paraId="3BCD16D5" w14:textId="77777777" w:rsidR="008F7D91" w:rsidRDefault="008F7D91" w:rsidP="00FE0670">
      <w:pPr>
        <w:rPr>
          <w:rFonts w:ascii="Times New Roman" w:eastAsiaTheme="majorEastAsia" w:hAnsi="Times New Roman"/>
          <w:szCs w:val="26"/>
        </w:rPr>
      </w:pPr>
    </w:p>
    <w:p w14:paraId="12615ED5" w14:textId="77777777" w:rsidR="00ED3910" w:rsidRPr="00A82196" w:rsidRDefault="00ED3910" w:rsidP="00FE0670">
      <w:pPr>
        <w:rPr>
          <w:rFonts w:ascii="Times New Roman" w:eastAsiaTheme="majorEastAsia" w:hAnsi="Times New Roman"/>
          <w:i/>
          <w:iCs/>
          <w:szCs w:val="26"/>
        </w:rPr>
      </w:pPr>
    </w:p>
    <w:p w14:paraId="6E01B321" w14:textId="026C499F" w:rsidR="003E14D0" w:rsidRPr="002B3DF9" w:rsidRDefault="002B3DF9" w:rsidP="002B3DF9">
      <w:pPr>
        <w:rPr>
          <w:rFonts w:ascii="Times New Roman" w:eastAsiaTheme="majorEastAsia" w:hAnsi="Times New Roman"/>
          <w:b/>
          <w:bCs/>
          <w:i/>
          <w:iCs/>
          <w:sz w:val="24"/>
        </w:rPr>
      </w:pPr>
      <w:bookmarkStart w:id="83" w:name="_Toc117359801"/>
      <w:bookmarkStart w:id="84" w:name="_Toc120028869"/>
      <w:r>
        <w:rPr>
          <w:rFonts w:ascii="Times New Roman" w:eastAsiaTheme="majorEastAsia" w:hAnsi="Times New Roman"/>
          <w:b/>
          <w:bCs/>
          <w:i/>
          <w:iCs/>
          <w:sz w:val="24"/>
        </w:rPr>
        <w:t>3.6.2.4</w:t>
      </w:r>
      <w:r w:rsidR="00ED3910" w:rsidRPr="002B3DF9">
        <w:rPr>
          <w:rFonts w:ascii="Times New Roman" w:eastAsiaTheme="majorEastAsia" w:hAnsi="Times New Roman"/>
          <w:b/>
          <w:bCs/>
          <w:i/>
          <w:iCs/>
          <w:sz w:val="24"/>
        </w:rPr>
        <w:t xml:space="preserve"> </w:t>
      </w:r>
      <w:r w:rsidR="003E14D0" w:rsidRPr="002B3DF9">
        <w:rPr>
          <w:rFonts w:ascii="Times New Roman" w:eastAsiaTheme="majorEastAsia" w:hAnsi="Times New Roman"/>
          <w:b/>
          <w:bCs/>
          <w:i/>
          <w:iCs/>
          <w:sz w:val="24"/>
        </w:rPr>
        <w:t>Chức năng đăng nhập</w:t>
      </w:r>
    </w:p>
    <w:p w14:paraId="23A10049" w14:textId="77777777" w:rsidR="00ED3910" w:rsidRPr="00ED3910" w:rsidRDefault="00ED3910" w:rsidP="00ED3910">
      <w:pPr>
        <w:rPr>
          <w:rFonts w:ascii="Times New Roman" w:eastAsiaTheme="majorEastAsia" w:hAnsi="Times New Roman"/>
          <w:b/>
          <w:bCs/>
          <w:szCs w:val="26"/>
        </w:rPr>
      </w:pPr>
    </w:p>
    <w:p w14:paraId="0B59C6A0" w14:textId="77777777" w:rsidR="00ED3910" w:rsidRPr="00ED3910" w:rsidRDefault="00ED3910" w:rsidP="00ED3910">
      <w:pPr>
        <w:rPr>
          <w:rFonts w:ascii="Times New Roman" w:eastAsiaTheme="majorEastAsia" w:hAnsi="Times New Roman"/>
          <w:b/>
          <w:bCs/>
          <w:szCs w:val="26"/>
        </w:rPr>
      </w:pPr>
    </w:p>
    <w:p w14:paraId="200AD61C" w14:textId="34CD3F03" w:rsidR="003E14D0" w:rsidRDefault="003E14D0" w:rsidP="003E14D0">
      <w:pPr>
        <w:jc w:val="center"/>
        <w:rPr>
          <w:rFonts w:ascii="Times New Roman" w:eastAsiaTheme="majorEastAsia" w:hAnsi="Times New Roman"/>
          <w:b/>
          <w:bCs/>
          <w:szCs w:val="26"/>
        </w:rPr>
      </w:pPr>
      <w:r w:rsidRPr="003E14D0">
        <w:rPr>
          <w:rFonts w:ascii="Times New Roman" w:eastAsiaTheme="majorEastAsia" w:hAnsi="Times New Roman"/>
          <w:b/>
          <w:bCs/>
          <w:noProof/>
          <w:szCs w:val="26"/>
        </w:rPr>
        <w:drawing>
          <wp:inline distT="0" distB="0" distL="0" distR="0" wp14:anchorId="38A0B6C4" wp14:editId="749B3BF9">
            <wp:extent cx="5252357" cy="5697644"/>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65704" cy="5712123"/>
                    </a:xfrm>
                    <a:prstGeom prst="rect">
                      <a:avLst/>
                    </a:prstGeom>
                  </pic:spPr>
                </pic:pic>
              </a:graphicData>
            </a:graphic>
          </wp:inline>
        </w:drawing>
      </w:r>
    </w:p>
    <w:p w14:paraId="40F72DAE" w14:textId="7957D875" w:rsidR="003E14D0" w:rsidRDefault="003E14D0" w:rsidP="003E14D0">
      <w:pPr>
        <w:jc w:val="center"/>
        <w:rPr>
          <w:rFonts w:ascii="Times New Roman" w:eastAsiaTheme="majorEastAsia" w:hAnsi="Times New Roman"/>
          <w:i/>
          <w:iCs/>
          <w:szCs w:val="26"/>
        </w:rPr>
      </w:pPr>
    </w:p>
    <w:p w14:paraId="3A17F518" w14:textId="77777777" w:rsidR="002E0CE2" w:rsidRDefault="002E0CE2" w:rsidP="003E14D0">
      <w:pPr>
        <w:jc w:val="center"/>
        <w:rPr>
          <w:rFonts w:ascii="Times New Roman" w:eastAsiaTheme="majorEastAsia" w:hAnsi="Times New Roman"/>
          <w:b/>
          <w:bCs/>
          <w:szCs w:val="26"/>
        </w:rPr>
      </w:pPr>
    </w:p>
    <w:p w14:paraId="529D7C05" w14:textId="77777777" w:rsidR="003E14D0" w:rsidRDefault="003E14D0" w:rsidP="003E14D0">
      <w:pPr>
        <w:jc w:val="center"/>
        <w:rPr>
          <w:rFonts w:ascii="Times New Roman" w:eastAsiaTheme="majorEastAsia" w:hAnsi="Times New Roman"/>
          <w:b/>
          <w:bCs/>
          <w:szCs w:val="26"/>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3E14D0" w:rsidRPr="0073400D" w14:paraId="3D303040" w14:textId="77777777" w:rsidTr="00997AF6">
        <w:trPr>
          <w:jc w:val="center"/>
        </w:trPr>
        <w:tc>
          <w:tcPr>
            <w:tcW w:w="4531" w:type="dxa"/>
            <w:shd w:val="clear" w:color="auto" w:fill="auto"/>
            <w:tcMar>
              <w:top w:w="100" w:type="dxa"/>
              <w:left w:w="100" w:type="dxa"/>
              <w:bottom w:w="100" w:type="dxa"/>
              <w:right w:w="100" w:type="dxa"/>
            </w:tcMar>
          </w:tcPr>
          <w:p w14:paraId="67ACE16E" w14:textId="77777777" w:rsidR="003E14D0" w:rsidRPr="0073400D" w:rsidRDefault="003E14D0" w:rsidP="00997AF6">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6E513A23" w14:textId="03D33735" w:rsidR="003E14D0" w:rsidRPr="00981CE8" w:rsidRDefault="00981CE8" w:rsidP="00997AF6">
            <w:pPr>
              <w:widowControl w:val="0"/>
              <w:spacing w:line="360" w:lineRule="auto"/>
              <w:rPr>
                <w:rFonts w:ascii="Times New Roman" w:hAnsi="Times New Roman"/>
                <w:b/>
              </w:rPr>
            </w:pPr>
            <w:r>
              <w:rPr>
                <w:rFonts w:ascii="Times New Roman" w:hAnsi="Times New Roman"/>
                <w:b/>
              </w:rPr>
              <w:t>Đăng nhập</w:t>
            </w:r>
          </w:p>
        </w:tc>
      </w:tr>
      <w:tr w:rsidR="003E14D0" w:rsidRPr="0073400D" w14:paraId="4D5539D3" w14:textId="77777777" w:rsidTr="00997AF6">
        <w:trPr>
          <w:jc w:val="center"/>
        </w:trPr>
        <w:tc>
          <w:tcPr>
            <w:tcW w:w="4531" w:type="dxa"/>
            <w:shd w:val="clear" w:color="auto" w:fill="auto"/>
            <w:tcMar>
              <w:top w:w="100" w:type="dxa"/>
              <w:left w:w="100" w:type="dxa"/>
              <w:bottom w:w="100" w:type="dxa"/>
              <w:right w:w="100" w:type="dxa"/>
            </w:tcMar>
          </w:tcPr>
          <w:p w14:paraId="7CB7D180" w14:textId="77777777" w:rsidR="003E14D0" w:rsidRPr="0073400D" w:rsidRDefault="003E14D0" w:rsidP="00997AF6">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32ED1BEE" w14:textId="37FA2253" w:rsidR="003E14D0" w:rsidRPr="0073400D" w:rsidRDefault="003E14D0" w:rsidP="00997AF6">
            <w:pPr>
              <w:widowControl w:val="0"/>
              <w:spacing w:line="360" w:lineRule="auto"/>
              <w:rPr>
                <w:rFonts w:ascii="Times New Roman" w:hAnsi="Times New Roman"/>
              </w:rPr>
            </w:pPr>
            <w:r w:rsidRPr="0073400D">
              <w:rPr>
                <w:rFonts w:ascii="Times New Roman" w:hAnsi="Times New Roman"/>
              </w:rPr>
              <w:t xml:space="preserve">- </w:t>
            </w:r>
            <w:r>
              <w:rPr>
                <w:rFonts w:ascii="Times New Roman" w:hAnsi="Times New Roman"/>
              </w:rPr>
              <w:t xml:space="preserve">Cho phép người dùng có thể đăng nhập </w:t>
            </w:r>
            <w:r>
              <w:rPr>
                <w:rFonts w:ascii="Times New Roman" w:hAnsi="Times New Roman"/>
              </w:rPr>
              <w:lastRenderedPageBreak/>
              <w:t>vào mua hàng</w:t>
            </w:r>
          </w:p>
        </w:tc>
      </w:tr>
      <w:tr w:rsidR="003E14D0" w:rsidRPr="0073400D" w14:paraId="2D6127A3" w14:textId="77777777" w:rsidTr="00997AF6">
        <w:trPr>
          <w:jc w:val="center"/>
        </w:trPr>
        <w:tc>
          <w:tcPr>
            <w:tcW w:w="4531" w:type="dxa"/>
            <w:shd w:val="clear" w:color="auto" w:fill="auto"/>
            <w:tcMar>
              <w:top w:w="100" w:type="dxa"/>
              <w:left w:w="100" w:type="dxa"/>
              <w:bottom w:w="100" w:type="dxa"/>
              <w:right w:w="100" w:type="dxa"/>
            </w:tcMar>
          </w:tcPr>
          <w:p w14:paraId="59982E9D" w14:textId="77777777" w:rsidR="003E14D0" w:rsidRPr="0073400D" w:rsidRDefault="003E14D0" w:rsidP="00997AF6">
            <w:pPr>
              <w:widowControl w:val="0"/>
              <w:spacing w:line="360" w:lineRule="auto"/>
              <w:rPr>
                <w:rFonts w:ascii="Times New Roman" w:hAnsi="Times New Roman"/>
                <w:b/>
              </w:rPr>
            </w:pPr>
          </w:p>
          <w:p w14:paraId="3E412A81" w14:textId="77777777" w:rsidR="003E14D0" w:rsidRPr="0073400D" w:rsidRDefault="003E14D0" w:rsidP="00997AF6">
            <w:pPr>
              <w:widowControl w:val="0"/>
              <w:spacing w:line="360" w:lineRule="auto"/>
              <w:rPr>
                <w:rFonts w:ascii="Times New Roman" w:hAnsi="Times New Roman"/>
                <w:b/>
              </w:rPr>
            </w:pPr>
          </w:p>
          <w:p w14:paraId="65087F29" w14:textId="77777777" w:rsidR="003E14D0" w:rsidRPr="0073400D" w:rsidRDefault="003E14D0" w:rsidP="00997AF6">
            <w:pPr>
              <w:widowControl w:val="0"/>
              <w:spacing w:line="360" w:lineRule="auto"/>
              <w:rPr>
                <w:rFonts w:ascii="Times New Roman" w:hAnsi="Times New Roman"/>
                <w:b/>
              </w:rPr>
            </w:pPr>
            <w:r w:rsidRPr="0073400D">
              <w:rPr>
                <w:rFonts w:ascii="Times New Roman" w:hAnsi="Times New Roman"/>
                <w:b/>
              </w:rPr>
              <w:t>Mô tả</w:t>
            </w:r>
          </w:p>
        </w:tc>
        <w:tc>
          <w:tcPr>
            <w:tcW w:w="4531" w:type="dxa"/>
            <w:shd w:val="clear" w:color="auto" w:fill="auto"/>
            <w:tcMar>
              <w:top w:w="100" w:type="dxa"/>
              <w:left w:w="100" w:type="dxa"/>
              <w:bottom w:w="100" w:type="dxa"/>
              <w:right w:w="100" w:type="dxa"/>
            </w:tcMar>
          </w:tcPr>
          <w:p w14:paraId="1203421B" w14:textId="49720E05" w:rsidR="003E14D0" w:rsidRPr="00DC5DB7" w:rsidRDefault="003E14D0" w:rsidP="00997AF6">
            <w:pPr>
              <w:widowControl w:val="0"/>
              <w:spacing w:line="360" w:lineRule="auto"/>
              <w:jc w:val="both"/>
              <w:rPr>
                <w:rFonts w:ascii="Times New Roman" w:hAnsi="Times New Roman"/>
                <w:lang w:val="vi-VN"/>
              </w:rPr>
            </w:pPr>
            <w:r>
              <w:rPr>
                <w:rFonts w:ascii="Times New Roman" w:hAnsi="Times New Roman"/>
              </w:rPr>
              <w:t xml:space="preserve">- Đầu tiên chúng ta </w:t>
            </w:r>
            <w:r w:rsidR="00981CE8">
              <w:rPr>
                <w:rFonts w:ascii="Times New Roman" w:hAnsi="Times New Roman"/>
              </w:rPr>
              <w:t>khởi động ứng dụng</w:t>
            </w:r>
            <w:r>
              <w:rPr>
                <w:rFonts w:ascii="Times New Roman" w:hAnsi="Times New Roman"/>
              </w:rPr>
              <w:t xml:space="preserve">. Sau đó bấm </w:t>
            </w:r>
            <w:r w:rsidR="00981CE8">
              <w:rPr>
                <w:rFonts w:ascii="Times New Roman" w:hAnsi="Times New Roman"/>
              </w:rPr>
              <w:t>đăng nhập</w:t>
            </w:r>
            <w:r>
              <w:rPr>
                <w:rFonts w:ascii="Times New Roman" w:hAnsi="Times New Roman"/>
              </w:rPr>
              <w:t>.</w:t>
            </w:r>
          </w:p>
          <w:p w14:paraId="220BC31A" w14:textId="60AF0C7A" w:rsidR="003E14D0" w:rsidRDefault="003E14D0" w:rsidP="00997AF6">
            <w:pPr>
              <w:widowControl w:val="0"/>
              <w:spacing w:line="360" w:lineRule="auto"/>
              <w:jc w:val="both"/>
              <w:rPr>
                <w:rFonts w:ascii="Times New Roman" w:hAnsi="Times New Roman"/>
                <w:lang w:val="vi-VN"/>
              </w:rPr>
            </w:pPr>
            <w:r>
              <w:rPr>
                <w:rFonts w:ascii="Times New Roman" w:hAnsi="Times New Roman"/>
                <w:lang w:val="vi-VN"/>
              </w:rPr>
              <w:t xml:space="preserve">- </w:t>
            </w:r>
            <w:r w:rsidR="00981CE8">
              <w:rPr>
                <w:rFonts w:ascii="Times New Roman" w:hAnsi="Times New Roman"/>
              </w:rPr>
              <w:t>Người dùng điền thông tin tài khoản : email và mật khẩu</w:t>
            </w:r>
          </w:p>
          <w:p w14:paraId="7560578E" w14:textId="7A235933" w:rsidR="00981CE8" w:rsidRDefault="003E14D0" w:rsidP="00997AF6">
            <w:pPr>
              <w:widowControl w:val="0"/>
              <w:spacing w:line="360" w:lineRule="auto"/>
              <w:jc w:val="both"/>
              <w:rPr>
                <w:rFonts w:ascii="Times New Roman" w:hAnsi="Times New Roman"/>
              </w:rPr>
            </w:pPr>
            <w:r>
              <w:rPr>
                <w:rFonts w:ascii="Times New Roman" w:hAnsi="Times New Roman"/>
                <w:lang w:val="vi-VN"/>
              </w:rPr>
              <w:t xml:space="preserve">- </w:t>
            </w:r>
            <w:r w:rsidR="00981CE8">
              <w:rPr>
                <w:rFonts w:ascii="Times New Roman" w:hAnsi="Times New Roman"/>
              </w:rPr>
              <w:t xml:space="preserve">Trong trường hợp bạn điền sai thông tin tài khoản ứng dụng </w:t>
            </w:r>
            <w:r w:rsidR="00674833">
              <w:rPr>
                <w:rFonts w:ascii="Times New Roman" w:hAnsi="Times New Roman"/>
              </w:rPr>
              <w:t>sẽ</w:t>
            </w:r>
            <w:r w:rsidR="00981CE8">
              <w:rPr>
                <w:rFonts w:ascii="Times New Roman" w:hAnsi="Times New Roman"/>
              </w:rPr>
              <w:t xml:space="preserve"> yêu cầu đ</w:t>
            </w:r>
            <w:r w:rsidR="00674833">
              <w:rPr>
                <w:rFonts w:ascii="Times New Roman" w:hAnsi="Times New Roman"/>
              </w:rPr>
              <w:t>ăng</w:t>
            </w:r>
            <w:r w:rsidR="00981CE8">
              <w:rPr>
                <w:rFonts w:ascii="Times New Roman" w:hAnsi="Times New Roman"/>
              </w:rPr>
              <w:t xml:space="preserve"> nhập lại</w:t>
            </w:r>
          </w:p>
          <w:p w14:paraId="3B5ECBED" w14:textId="77777777" w:rsidR="00981CE8" w:rsidRDefault="00981CE8" w:rsidP="00997AF6">
            <w:pPr>
              <w:widowControl w:val="0"/>
              <w:spacing w:line="360" w:lineRule="auto"/>
              <w:jc w:val="both"/>
              <w:rPr>
                <w:rFonts w:ascii="Times New Roman" w:hAnsi="Times New Roman"/>
              </w:rPr>
            </w:pPr>
            <w:r>
              <w:rPr>
                <w:rFonts w:ascii="Times New Roman" w:hAnsi="Times New Roman"/>
              </w:rPr>
              <w:t xml:space="preserve">- Nếu người dừng đăng nhập tài khoản hợp lệ ứng dụng sẽ thông báo đăng nhập thành công </w:t>
            </w:r>
          </w:p>
          <w:p w14:paraId="38488640" w14:textId="34C4401C" w:rsidR="003E14D0" w:rsidRDefault="00981CE8" w:rsidP="00997AF6">
            <w:pPr>
              <w:widowControl w:val="0"/>
              <w:spacing w:line="360" w:lineRule="auto"/>
              <w:jc w:val="both"/>
              <w:rPr>
                <w:rFonts w:ascii="Times New Roman" w:hAnsi="Times New Roman"/>
                <w:lang w:val="vi-VN"/>
              </w:rPr>
            </w:pPr>
            <w:r>
              <w:rPr>
                <w:rFonts w:ascii="Times New Roman" w:hAnsi="Times New Roman"/>
              </w:rPr>
              <w:t>- Từ đây người dùng cso thể vào ứng dụng để mua quần áo</w:t>
            </w:r>
            <w:r w:rsidR="00BA270D">
              <w:rPr>
                <w:rFonts w:ascii="Times New Roman" w:hAnsi="Times New Roman"/>
                <w:lang w:val="vi-VN"/>
              </w:rPr>
              <w:t xml:space="preserve"> </w:t>
            </w:r>
            <w:r w:rsidR="00BA270D">
              <w:rPr>
                <w:rFonts w:ascii="Times New Roman" w:hAnsi="Times New Roman"/>
              </w:rPr>
              <w:t>nam</w:t>
            </w:r>
            <w:r>
              <w:rPr>
                <w:rFonts w:ascii="Times New Roman" w:hAnsi="Times New Roman"/>
              </w:rPr>
              <w:t xml:space="preserve"> công  sở </w:t>
            </w:r>
          </w:p>
          <w:p w14:paraId="51531BDE" w14:textId="77777777" w:rsidR="003E14D0" w:rsidRPr="00FE0670" w:rsidRDefault="003E14D0" w:rsidP="00997AF6">
            <w:pPr>
              <w:widowControl w:val="0"/>
              <w:spacing w:line="360" w:lineRule="auto"/>
              <w:rPr>
                <w:rFonts w:ascii="Times New Roman" w:hAnsi="Times New Roman"/>
                <w:lang w:val="vi-VN"/>
              </w:rPr>
            </w:pPr>
          </w:p>
          <w:p w14:paraId="7C60EC96" w14:textId="77777777" w:rsidR="003E14D0" w:rsidRPr="0073400D" w:rsidRDefault="003E14D0" w:rsidP="00997AF6">
            <w:pPr>
              <w:widowControl w:val="0"/>
              <w:spacing w:line="360" w:lineRule="auto"/>
              <w:rPr>
                <w:rFonts w:ascii="Times New Roman" w:hAnsi="Times New Roman"/>
              </w:rPr>
            </w:pPr>
          </w:p>
        </w:tc>
      </w:tr>
    </w:tbl>
    <w:p w14:paraId="324A4E5C" w14:textId="1E87878C" w:rsidR="003E14D0" w:rsidRDefault="003E14D0" w:rsidP="003E14D0">
      <w:pPr>
        <w:jc w:val="center"/>
        <w:rPr>
          <w:rFonts w:ascii="Times New Roman" w:eastAsiaTheme="majorEastAsia" w:hAnsi="Times New Roman"/>
          <w:b/>
          <w:bCs/>
          <w:szCs w:val="26"/>
        </w:rPr>
      </w:pPr>
    </w:p>
    <w:p w14:paraId="5067CD7D" w14:textId="39432720" w:rsidR="00ED3910" w:rsidRDefault="00ED3910" w:rsidP="003E14D0">
      <w:pPr>
        <w:jc w:val="center"/>
        <w:rPr>
          <w:rFonts w:ascii="Times New Roman" w:eastAsiaTheme="majorEastAsia" w:hAnsi="Times New Roman"/>
          <w:b/>
          <w:bCs/>
          <w:szCs w:val="26"/>
        </w:rPr>
      </w:pPr>
    </w:p>
    <w:p w14:paraId="6040D3FC" w14:textId="321150D3" w:rsidR="00ED3910" w:rsidRDefault="00ED3910" w:rsidP="003E14D0">
      <w:pPr>
        <w:jc w:val="center"/>
        <w:rPr>
          <w:rFonts w:ascii="Times New Roman" w:eastAsiaTheme="majorEastAsia" w:hAnsi="Times New Roman"/>
          <w:b/>
          <w:bCs/>
          <w:szCs w:val="26"/>
        </w:rPr>
      </w:pPr>
    </w:p>
    <w:p w14:paraId="5D56862B" w14:textId="5B65FF74" w:rsidR="00ED3910" w:rsidRDefault="00ED3910" w:rsidP="003E14D0">
      <w:pPr>
        <w:jc w:val="center"/>
        <w:rPr>
          <w:rFonts w:ascii="Times New Roman" w:eastAsiaTheme="majorEastAsia" w:hAnsi="Times New Roman"/>
          <w:b/>
          <w:bCs/>
          <w:szCs w:val="26"/>
        </w:rPr>
      </w:pPr>
    </w:p>
    <w:p w14:paraId="7305EB31" w14:textId="451C9FC6" w:rsidR="00ED3910" w:rsidRDefault="00ED3910" w:rsidP="003E14D0">
      <w:pPr>
        <w:jc w:val="center"/>
        <w:rPr>
          <w:rFonts w:ascii="Times New Roman" w:eastAsiaTheme="majorEastAsia" w:hAnsi="Times New Roman"/>
          <w:b/>
          <w:bCs/>
          <w:szCs w:val="26"/>
        </w:rPr>
      </w:pPr>
    </w:p>
    <w:p w14:paraId="762A5B33" w14:textId="51F99F6C" w:rsidR="00ED3910" w:rsidRDefault="00ED3910" w:rsidP="003E14D0">
      <w:pPr>
        <w:jc w:val="center"/>
        <w:rPr>
          <w:rFonts w:ascii="Times New Roman" w:eastAsiaTheme="majorEastAsia" w:hAnsi="Times New Roman"/>
          <w:b/>
          <w:bCs/>
          <w:szCs w:val="26"/>
        </w:rPr>
      </w:pPr>
    </w:p>
    <w:p w14:paraId="7065E1A6" w14:textId="0F8EA155" w:rsidR="00ED3910" w:rsidRDefault="00ED3910" w:rsidP="003E14D0">
      <w:pPr>
        <w:jc w:val="center"/>
        <w:rPr>
          <w:rFonts w:ascii="Times New Roman" w:eastAsiaTheme="majorEastAsia" w:hAnsi="Times New Roman"/>
          <w:b/>
          <w:bCs/>
          <w:szCs w:val="26"/>
        </w:rPr>
      </w:pPr>
    </w:p>
    <w:p w14:paraId="6DCFEF73" w14:textId="5D220A1C" w:rsidR="00ED3910" w:rsidRDefault="00ED3910" w:rsidP="003E14D0">
      <w:pPr>
        <w:jc w:val="center"/>
        <w:rPr>
          <w:rFonts w:ascii="Times New Roman" w:eastAsiaTheme="majorEastAsia" w:hAnsi="Times New Roman"/>
          <w:b/>
          <w:bCs/>
          <w:szCs w:val="26"/>
        </w:rPr>
      </w:pPr>
    </w:p>
    <w:p w14:paraId="7DEAAD68" w14:textId="2F0B7BCC" w:rsidR="00ED3910" w:rsidRDefault="00ED3910" w:rsidP="003E14D0">
      <w:pPr>
        <w:jc w:val="center"/>
        <w:rPr>
          <w:rFonts w:ascii="Times New Roman" w:eastAsiaTheme="majorEastAsia" w:hAnsi="Times New Roman"/>
          <w:b/>
          <w:bCs/>
          <w:szCs w:val="26"/>
        </w:rPr>
      </w:pPr>
    </w:p>
    <w:p w14:paraId="66991540" w14:textId="19D137C8" w:rsidR="00ED3910" w:rsidRDefault="00ED3910" w:rsidP="003E14D0">
      <w:pPr>
        <w:jc w:val="center"/>
        <w:rPr>
          <w:rFonts w:ascii="Times New Roman" w:eastAsiaTheme="majorEastAsia" w:hAnsi="Times New Roman"/>
          <w:b/>
          <w:bCs/>
          <w:szCs w:val="26"/>
        </w:rPr>
      </w:pPr>
    </w:p>
    <w:p w14:paraId="0A55ACFB" w14:textId="13D9CAF0" w:rsidR="00ED3910" w:rsidRDefault="00ED3910" w:rsidP="003E14D0">
      <w:pPr>
        <w:jc w:val="center"/>
        <w:rPr>
          <w:rFonts w:ascii="Times New Roman" w:eastAsiaTheme="majorEastAsia" w:hAnsi="Times New Roman"/>
          <w:b/>
          <w:bCs/>
          <w:szCs w:val="26"/>
        </w:rPr>
      </w:pPr>
    </w:p>
    <w:p w14:paraId="254B240B" w14:textId="4EB27F14" w:rsidR="00ED3910" w:rsidRDefault="00ED3910" w:rsidP="003E14D0">
      <w:pPr>
        <w:jc w:val="center"/>
        <w:rPr>
          <w:rFonts w:ascii="Times New Roman" w:eastAsiaTheme="majorEastAsia" w:hAnsi="Times New Roman"/>
          <w:b/>
          <w:bCs/>
          <w:szCs w:val="26"/>
        </w:rPr>
      </w:pPr>
    </w:p>
    <w:p w14:paraId="30C20E3D" w14:textId="1FA90A30" w:rsidR="00ED3910" w:rsidRDefault="00ED3910" w:rsidP="003E14D0">
      <w:pPr>
        <w:jc w:val="center"/>
        <w:rPr>
          <w:rFonts w:ascii="Times New Roman" w:eastAsiaTheme="majorEastAsia" w:hAnsi="Times New Roman"/>
          <w:b/>
          <w:bCs/>
          <w:szCs w:val="26"/>
        </w:rPr>
      </w:pPr>
    </w:p>
    <w:p w14:paraId="32F8869D" w14:textId="03511133" w:rsidR="00ED3910" w:rsidRDefault="00ED3910" w:rsidP="003E14D0">
      <w:pPr>
        <w:jc w:val="center"/>
        <w:rPr>
          <w:rFonts w:ascii="Times New Roman" w:eastAsiaTheme="majorEastAsia" w:hAnsi="Times New Roman"/>
          <w:b/>
          <w:bCs/>
          <w:szCs w:val="26"/>
        </w:rPr>
      </w:pPr>
    </w:p>
    <w:p w14:paraId="580D9509" w14:textId="1C1B6D5D" w:rsidR="00ED3910" w:rsidRDefault="00ED3910" w:rsidP="003E14D0">
      <w:pPr>
        <w:jc w:val="center"/>
        <w:rPr>
          <w:rFonts w:ascii="Times New Roman" w:eastAsiaTheme="majorEastAsia" w:hAnsi="Times New Roman"/>
          <w:b/>
          <w:bCs/>
          <w:szCs w:val="26"/>
        </w:rPr>
      </w:pPr>
    </w:p>
    <w:p w14:paraId="633F5343" w14:textId="0F6A2050" w:rsidR="00ED3910" w:rsidRDefault="00ED3910" w:rsidP="003E14D0">
      <w:pPr>
        <w:jc w:val="center"/>
        <w:rPr>
          <w:rFonts w:ascii="Times New Roman" w:eastAsiaTheme="majorEastAsia" w:hAnsi="Times New Roman"/>
          <w:b/>
          <w:bCs/>
          <w:szCs w:val="26"/>
        </w:rPr>
      </w:pPr>
    </w:p>
    <w:p w14:paraId="756650E9" w14:textId="77777777" w:rsidR="00ED3910" w:rsidRDefault="00ED3910" w:rsidP="003E14D0">
      <w:pPr>
        <w:jc w:val="center"/>
        <w:rPr>
          <w:rFonts w:ascii="Times New Roman" w:eastAsiaTheme="majorEastAsia" w:hAnsi="Times New Roman"/>
          <w:b/>
          <w:bCs/>
          <w:szCs w:val="26"/>
        </w:rPr>
      </w:pPr>
    </w:p>
    <w:p w14:paraId="2438DC65" w14:textId="3520FCE2" w:rsidR="00981CE8" w:rsidRPr="002E0CE2" w:rsidRDefault="00981CE8" w:rsidP="00981CE8">
      <w:pPr>
        <w:rPr>
          <w:rFonts w:ascii="Times New Roman" w:eastAsiaTheme="majorEastAsia" w:hAnsi="Times New Roman"/>
          <w:b/>
          <w:bCs/>
          <w:i/>
          <w:iCs/>
          <w:sz w:val="24"/>
        </w:rPr>
      </w:pPr>
      <w:r w:rsidRPr="002E0CE2">
        <w:rPr>
          <w:rFonts w:ascii="Times New Roman" w:eastAsiaTheme="majorEastAsia" w:hAnsi="Times New Roman"/>
          <w:b/>
          <w:bCs/>
          <w:i/>
          <w:iCs/>
          <w:sz w:val="24"/>
        </w:rPr>
        <w:lastRenderedPageBreak/>
        <w:t>3.6.</w:t>
      </w:r>
      <w:r w:rsidR="002B3DF9">
        <w:rPr>
          <w:rFonts w:ascii="Times New Roman" w:eastAsiaTheme="majorEastAsia" w:hAnsi="Times New Roman"/>
          <w:b/>
          <w:bCs/>
          <w:i/>
          <w:iCs/>
          <w:sz w:val="24"/>
        </w:rPr>
        <w:t>2</w:t>
      </w:r>
      <w:r w:rsidRPr="002E0CE2">
        <w:rPr>
          <w:rFonts w:ascii="Times New Roman" w:eastAsiaTheme="majorEastAsia" w:hAnsi="Times New Roman"/>
          <w:b/>
          <w:bCs/>
          <w:i/>
          <w:iCs/>
          <w:sz w:val="24"/>
        </w:rPr>
        <w:t>.5 Chức năng đăng kí</w:t>
      </w:r>
    </w:p>
    <w:p w14:paraId="7CF5BCC0" w14:textId="77777777" w:rsidR="00ED3910" w:rsidRDefault="00ED3910" w:rsidP="00981CE8">
      <w:pPr>
        <w:jc w:val="center"/>
        <w:rPr>
          <w:rFonts w:ascii="Times New Roman" w:eastAsiaTheme="majorEastAsia" w:hAnsi="Times New Roman"/>
          <w:b/>
          <w:bCs/>
          <w:szCs w:val="26"/>
        </w:rPr>
      </w:pPr>
    </w:p>
    <w:p w14:paraId="78564B04" w14:textId="77777777" w:rsidR="002E0CE2" w:rsidRDefault="002E0CE2" w:rsidP="00981CE8">
      <w:pPr>
        <w:jc w:val="center"/>
        <w:rPr>
          <w:rFonts w:ascii="Times New Roman" w:eastAsiaTheme="majorEastAsia" w:hAnsi="Times New Roman"/>
          <w:b/>
          <w:bCs/>
          <w:noProof/>
          <w:szCs w:val="26"/>
        </w:rPr>
      </w:pPr>
    </w:p>
    <w:p w14:paraId="6F36CBE4" w14:textId="44227103" w:rsidR="00981CE8" w:rsidRDefault="00981CE8" w:rsidP="00981CE8">
      <w:pPr>
        <w:jc w:val="center"/>
        <w:rPr>
          <w:rFonts w:ascii="Times New Roman" w:eastAsiaTheme="majorEastAsia" w:hAnsi="Times New Roman"/>
          <w:b/>
          <w:bCs/>
          <w:szCs w:val="26"/>
        </w:rPr>
      </w:pPr>
      <w:r w:rsidRPr="00981CE8">
        <w:rPr>
          <w:rFonts w:ascii="Times New Roman" w:eastAsiaTheme="majorEastAsia" w:hAnsi="Times New Roman"/>
          <w:b/>
          <w:bCs/>
          <w:noProof/>
          <w:szCs w:val="26"/>
        </w:rPr>
        <w:drawing>
          <wp:inline distT="0" distB="0" distL="0" distR="0" wp14:anchorId="59944349" wp14:editId="27E61EBD">
            <wp:extent cx="3932261" cy="4618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2261" cy="4618120"/>
                    </a:xfrm>
                    <a:prstGeom prst="rect">
                      <a:avLst/>
                    </a:prstGeom>
                  </pic:spPr>
                </pic:pic>
              </a:graphicData>
            </a:graphic>
          </wp:inline>
        </w:drawing>
      </w:r>
    </w:p>
    <w:p w14:paraId="49DCD34A" w14:textId="2188CADF" w:rsidR="00507D50" w:rsidRDefault="00507D50" w:rsidP="00507D50">
      <w:pPr>
        <w:rPr>
          <w:rFonts w:ascii="Times New Roman" w:eastAsiaTheme="majorEastAsia" w:hAnsi="Times New Roman"/>
          <w:i/>
          <w:iCs/>
          <w:szCs w:val="26"/>
        </w:rPr>
      </w:pPr>
    </w:p>
    <w:p w14:paraId="17DB8E94" w14:textId="77777777" w:rsidR="002E0CE2" w:rsidRPr="00507D50" w:rsidRDefault="002E0CE2" w:rsidP="00507D50">
      <w:pPr>
        <w:rPr>
          <w:rFonts w:ascii="Times New Roman" w:eastAsiaTheme="majorEastAsia" w:hAnsi="Times New Roman"/>
          <w:i/>
          <w:iCs/>
          <w:szCs w:val="26"/>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507D50" w:rsidRPr="0073400D" w14:paraId="4981010D" w14:textId="77777777" w:rsidTr="00997AF6">
        <w:trPr>
          <w:jc w:val="center"/>
        </w:trPr>
        <w:tc>
          <w:tcPr>
            <w:tcW w:w="4531" w:type="dxa"/>
            <w:shd w:val="clear" w:color="auto" w:fill="auto"/>
            <w:tcMar>
              <w:top w:w="100" w:type="dxa"/>
              <w:left w:w="100" w:type="dxa"/>
              <w:bottom w:w="100" w:type="dxa"/>
              <w:right w:w="100" w:type="dxa"/>
            </w:tcMar>
          </w:tcPr>
          <w:p w14:paraId="0183B60B" w14:textId="77777777" w:rsidR="00507D50" w:rsidRPr="0073400D" w:rsidRDefault="00507D50" w:rsidP="00997AF6">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34EB7F57" w14:textId="4358F2A9" w:rsidR="00507D50" w:rsidRPr="00981CE8" w:rsidRDefault="00507D50" w:rsidP="00997AF6">
            <w:pPr>
              <w:widowControl w:val="0"/>
              <w:spacing w:line="360" w:lineRule="auto"/>
              <w:rPr>
                <w:rFonts w:ascii="Times New Roman" w:hAnsi="Times New Roman"/>
                <w:b/>
              </w:rPr>
            </w:pPr>
            <w:r>
              <w:rPr>
                <w:rFonts w:ascii="Times New Roman" w:hAnsi="Times New Roman"/>
                <w:b/>
              </w:rPr>
              <w:t>Đăng kí</w:t>
            </w:r>
          </w:p>
        </w:tc>
      </w:tr>
      <w:tr w:rsidR="00507D50" w:rsidRPr="0073400D" w14:paraId="6C71EB82" w14:textId="77777777" w:rsidTr="00997AF6">
        <w:trPr>
          <w:jc w:val="center"/>
        </w:trPr>
        <w:tc>
          <w:tcPr>
            <w:tcW w:w="4531" w:type="dxa"/>
            <w:shd w:val="clear" w:color="auto" w:fill="auto"/>
            <w:tcMar>
              <w:top w:w="100" w:type="dxa"/>
              <w:left w:w="100" w:type="dxa"/>
              <w:bottom w:w="100" w:type="dxa"/>
              <w:right w:w="100" w:type="dxa"/>
            </w:tcMar>
          </w:tcPr>
          <w:p w14:paraId="751229E5" w14:textId="77777777" w:rsidR="00507D50" w:rsidRPr="0073400D" w:rsidRDefault="00507D50" w:rsidP="00997AF6">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54DE3A5D" w14:textId="12E91390" w:rsidR="00507D50" w:rsidRPr="0073400D" w:rsidRDefault="00507D50" w:rsidP="00997AF6">
            <w:pPr>
              <w:widowControl w:val="0"/>
              <w:spacing w:line="360" w:lineRule="auto"/>
              <w:rPr>
                <w:rFonts w:ascii="Times New Roman" w:hAnsi="Times New Roman"/>
              </w:rPr>
            </w:pPr>
            <w:r w:rsidRPr="0073400D">
              <w:rPr>
                <w:rFonts w:ascii="Times New Roman" w:hAnsi="Times New Roman"/>
              </w:rPr>
              <w:t xml:space="preserve">- </w:t>
            </w:r>
            <w:r>
              <w:rPr>
                <w:rFonts w:ascii="Times New Roman" w:hAnsi="Times New Roman"/>
              </w:rPr>
              <w:t xml:space="preserve">Cho phép người dùng có thể đăng kí tài khoản và sau khi có tài khoản người dùng có thể đăng nhập vào ứng dựng để mua hàng </w:t>
            </w:r>
          </w:p>
        </w:tc>
      </w:tr>
      <w:tr w:rsidR="00507D50" w:rsidRPr="0073400D" w14:paraId="25F661B0" w14:textId="77777777" w:rsidTr="00997AF6">
        <w:trPr>
          <w:jc w:val="center"/>
        </w:trPr>
        <w:tc>
          <w:tcPr>
            <w:tcW w:w="4531" w:type="dxa"/>
            <w:shd w:val="clear" w:color="auto" w:fill="auto"/>
            <w:tcMar>
              <w:top w:w="100" w:type="dxa"/>
              <w:left w:w="100" w:type="dxa"/>
              <w:bottom w:w="100" w:type="dxa"/>
              <w:right w:w="100" w:type="dxa"/>
            </w:tcMar>
          </w:tcPr>
          <w:p w14:paraId="6964BF61" w14:textId="77777777" w:rsidR="00507D50" w:rsidRPr="0073400D" w:rsidRDefault="00507D50" w:rsidP="00997AF6">
            <w:pPr>
              <w:widowControl w:val="0"/>
              <w:spacing w:line="360" w:lineRule="auto"/>
              <w:rPr>
                <w:rFonts w:ascii="Times New Roman" w:hAnsi="Times New Roman"/>
                <w:b/>
              </w:rPr>
            </w:pPr>
          </w:p>
          <w:p w14:paraId="590ECE78" w14:textId="77777777" w:rsidR="00507D50" w:rsidRPr="0073400D" w:rsidRDefault="00507D50" w:rsidP="00997AF6">
            <w:pPr>
              <w:widowControl w:val="0"/>
              <w:spacing w:line="360" w:lineRule="auto"/>
              <w:rPr>
                <w:rFonts w:ascii="Times New Roman" w:hAnsi="Times New Roman"/>
                <w:b/>
              </w:rPr>
            </w:pPr>
          </w:p>
          <w:p w14:paraId="2813B074" w14:textId="77777777" w:rsidR="00507D50" w:rsidRPr="0073400D" w:rsidRDefault="00507D50" w:rsidP="00997AF6">
            <w:pPr>
              <w:widowControl w:val="0"/>
              <w:spacing w:line="360" w:lineRule="auto"/>
              <w:rPr>
                <w:rFonts w:ascii="Times New Roman" w:hAnsi="Times New Roman"/>
                <w:b/>
              </w:rPr>
            </w:pPr>
            <w:r w:rsidRPr="0073400D">
              <w:rPr>
                <w:rFonts w:ascii="Times New Roman" w:hAnsi="Times New Roman"/>
                <w:b/>
              </w:rPr>
              <w:t>Mô tả</w:t>
            </w:r>
          </w:p>
        </w:tc>
        <w:tc>
          <w:tcPr>
            <w:tcW w:w="4531" w:type="dxa"/>
            <w:shd w:val="clear" w:color="auto" w:fill="auto"/>
            <w:tcMar>
              <w:top w:w="100" w:type="dxa"/>
              <w:left w:w="100" w:type="dxa"/>
              <w:bottom w:w="100" w:type="dxa"/>
              <w:right w:w="100" w:type="dxa"/>
            </w:tcMar>
          </w:tcPr>
          <w:p w14:paraId="16652A56" w14:textId="77777777" w:rsidR="00507D50" w:rsidRPr="007611CF" w:rsidRDefault="00507D50" w:rsidP="00997AF6">
            <w:pPr>
              <w:widowControl w:val="0"/>
              <w:spacing w:line="360" w:lineRule="auto"/>
              <w:jc w:val="both"/>
              <w:rPr>
                <w:rFonts w:ascii="Times New Roman" w:hAnsi="Times New Roman"/>
                <w:lang w:val="vi-VN"/>
              </w:rPr>
            </w:pPr>
            <w:r w:rsidRPr="007611CF">
              <w:rPr>
                <w:rFonts w:ascii="Times New Roman" w:hAnsi="Times New Roman"/>
              </w:rPr>
              <w:lastRenderedPageBreak/>
              <w:t xml:space="preserve">- Đầu tiên chúng ta khởi động ứng dụng. </w:t>
            </w:r>
            <w:r w:rsidRPr="007611CF">
              <w:rPr>
                <w:rFonts w:ascii="Times New Roman" w:hAnsi="Times New Roman"/>
              </w:rPr>
              <w:lastRenderedPageBreak/>
              <w:t>Sau đó bấm đăng nhập.</w:t>
            </w:r>
          </w:p>
          <w:p w14:paraId="4215D0B3" w14:textId="0FFE0842" w:rsidR="00507D50" w:rsidRPr="007611CF" w:rsidRDefault="00507D50" w:rsidP="00997AF6">
            <w:pPr>
              <w:widowControl w:val="0"/>
              <w:spacing w:line="360" w:lineRule="auto"/>
              <w:jc w:val="both"/>
              <w:rPr>
                <w:rFonts w:ascii="Times New Roman" w:hAnsi="Times New Roman"/>
                <w:lang w:val="vi-VN"/>
              </w:rPr>
            </w:pPr>
            <w:r w:rsidRPr="007611CF">
              <w:rPr>
                <w:rFonts w:ascii="Times New Roman" w:hAnsi="Times New Roman"/>
                <w:lang w:val="vi-VN"/>
              </w:rPr>
              <w:t>-</w:t>
            </w:r>
            <w:r w:rsidR="007611CF">
              <w:rPr>
                <w:rFonts w:ascii="Times New Roman" w:hAnsi="Times New Roman"/>
              </w:rPr>
              <w:t xml:space="preserve"> Tiếp theo người dùng ấn vào đăng kí</w:t>
            </w:r>
          </w:p>
          <w:p w14:paraId="59F44A5A" w14:textId="2D851FCE" w:rsidR="00507D50" w:rsidRDefault="00507D50" w:rsidP="00997AF6">
            <w:pPr>
              <w:widowControl w:val="0"/>
              <w:spacing w:line="360" w:lineRule="auto"/>
              <w:jc w:val="both"/>
              <w:rPr>
                <w:rFonts w:ascii="Times New Roman" w:hAnsi="Times New Roman"/>
              </w:rPr>
            </w:pPr>
            <w:r w:rsidRPr="007611CF">
              <w:rPr>
                <w:rFonts w:ascii="Times New Roman" w:hAnsi="Times New Roman"/>
                <w:lang w:val="vi-VN"/>
              </w:rPr>
              <w:t xml:space="preserve">- </w:t>
            </w:r>
            <w:r w:rsidR="007611CF">
              <w:rPr>
                <w:rFonts w:ascii="Times New Roman" w:hAnsi="Times New Roman"/>
              </w:rPr>
              <w:t xml:space="preserve">Trong giao </w:t>
            </w:r>
            <w:r w:rsidR="001F665B">
              <w:rPr>
                <w:rFonts w:ascii="Times New Roman" w:hAnsi="Times New Roman"/>
              </w:rPr>
              <w:t xml:space="preserve">diện đăng kí sẽ bắt người dùng điền đầy đủ thông tin như: Tên người dùng, số điện thoại, email, địa chỉ, mật khẩu.  </w:t>
            </w:r>
            <w:r w:rsidR="007611CF">
              <w:rPr>
                <w:rFonts w:ascii="Times New Roman" w:hAnsi="Times New Roman"/>
              </w:rPr>
              <w:t xml:space="preserve"> </w:t>
            </w:r>
          </w:p>
          <w:p w14:paraId="6721DF93" w14:textId="01A45235" w:rsidR="001F665B" w:rsidRPr="007611CF" w:rsidRDefault="001F665B" w:rsidP="00997AF6">
            <w:pPr>
              <w:widowControl w:val="0"/>
              <w:spacing w:line="360" w:lineRule="auto"/>
              <w:jc w:val="both"/>
              <w:rPr>
                <w:rFonts w:ascii="Times New Roman" w:hAnsi="Times New Roman"/>
              </w:rPr>
            </w:pPr>
            <w:r>
              <w:rPr>
                <w:rFonts w:ascii="Times New Roman" w:hAnsi="Times New Roman"/>
              </w:rPr>
              <w:t>- Trong trường hợp người dùng đăng kí tài khoản đã tồn tại ứng dụng sẽ yêu cầu thay đổi tên người dùng</w:t>
            </w:r>
          </w:p>
          <w:p w14:paraId="0BD54B0C" w14:textId="6BADB22C" w:rsidR="00507D50" w:rsidRPr="007611CF" w:rsidRDefault="00507D50" w:rsidP="00997AF6">
            <w:pPr>
              <w:widowControl w:val="0"/>
              <w:spacing w:line="360" w:lineRule="auto"/>
              <w:jc w:val="both"/>
              <w:rPr>
                <w:rFonts w:ascii="Times New Roman" w:hAnsi="Times New Roman"/>
              </w:rPr>
            </w:pPr>
            <w:r w:rsidRPr="007611CF">
              <w:rPr>
                <w:rFonts w:ascii="Times New Roman" w:hAnsi="Times New Roman"/>
              </w:rPr>
              <w:t xml:space="preserve">- Nếu người dừng đăng </w:t>
            </w:r>
            <w:r w:rsidR="001F665B">
              <w:rPr>
                <w:rFonts w:ascii="Times New Roman" w:hAnsi="Times New Roman"/>
              </w:rPr>
              <w:t>kí</w:t>
            </w:r>
            <w:r w:rsidRPr="007611CF">
              <w:rPr>
                <w:rFonts w:ascii="Times New Roman" w:hAnsi="Times New Roman"/>
              </w:rPr>
              <w:t xml:space="preserve"> tài khoản hợp lệ ứng dụng sẽ thông báo đăng</w:t>
            </w:r>
            <w:r w:rsidR="001F665B">
              <w:rPr>
                <w:rFonts w:ascii="Times New Roman" w:hAnsi="Times New Roman"/>
              </w:rPr>
              <w:t xml:space="preserve"> kí</w:t>
            </w:r>
            <w:r w:rsidRPr="007611CF">
              <w:rPr>
                <w:rFonts w:ascii="Times New Roman" w:hAnsi="Times New Roman"/>
              </w:rPr>
              <w:t xml:space="preserve"> thành công </w:t>
            </w:r>
          </w:p>
          <w:p w14:paraId="4C22406F" w14:textId="77777777" w:rsidR="00507D50" w:rsidRPr="007611CF" w:rsidRDefault="00507D50" w:rsidP="00997AF6">
            <w:pPr>
              <w:widowControl w:val="0"/>
              <w:spacing w:line="360" w:lineRule="auto"/>
              <w:rPr>
                <w:rFonts w:ascii="Times New Roman" w:hAnsi="Times New Roman"/>
                <w:lang w:val="vi-VN"/>
              </w:rPr>
            </w:pPr>
          </w:p>
          <w:p w14:paraId="590EC05C" w14:textId="77777777" w:rsidR="00507D50" w:rsidRPr="007611CF" w:rsidRDefault="00507D50" w:rsidP="00997AF6">
            <w:pPr>
              <w:widowControl w:val="0"/>
              <w:spacing w:line="360" w:lineRule="auto"/>
              <w:rPr>
                <w:rFonts w:ascii="Times New Roman" w:hAnsi="Times New Roman"/>
              </w:rPr>
            </w:pPr>
          </w:p>
        </w:tc>
      </w:tr>
    </w:tbl>
    <w:p w14:paraId="2C292FF0" w14:textId="7A570F40" w:rsidR="00981CE8" w:rsidRDefault="00981CE8" w:rsidP="00981CE8">
      <w:pPr>
        <w:jc w:val="center"/>
        <w:rPr>
          <w:rFonts w:ascii="Times New Roman" w:eastAsiaTheme="majorEastAsia" w:hAnsi="Times New Roman"/>
          <w:b/>
          <w:bCs/>
          <w:szCs w:val="26"/>
        </w:rPr>
      </w:pPr>
    </w:p>
    <w:p w14:paraId="78F1140A" w14:textId="539AC555" w:rsidR="00ED3910" w:rsidRDefault="00ED3910" w:rsidP="00981CE8">
      <w:pPr>
        <w:jc w:val="center"/>
        <w:rPr>
          <w:rFonts w:ascii="Times New Roman" w:eastAsiaTheme="majorEastAsia" w:hAnsi="Times New Roman"/>
          <w:b/>
          <w:bCs/>
          <w:szCs w:val="26"/>
        </w:rPr>
      </w:pPr>
    </w:p>
    <w:p w14:paraId="739137E6" w14:textId="251A7395" w:rsidR="00ED3910" w:rsidRDefault="00ED3910" w:rsidP="00981CE8">
      <w:pPr>
        <w:jc w:val="center"/>
        <w:rPr>
          <w:rFonts w:ascii="Times New Roman" w:eastAsiaTheme="majorEastAsia" w:hAnsi="Times New Roman"/>
          <w:b/>
          <w:bCs/>
          <w:szCs w:val="26"/>
        </w:rPr>
      </w:pPr>
    </w:p>
    <w:p w14:paraId="02D0ECE1" w14:textId="241C2DBC" w:rsidR="00ED3910" w:rsidRDefault="00ED3910" w:rsidP="00981CE8">
      <w:pPr>
        <w:jc w:val="center"/>
        <w:rPr>
          <w:rFonts w:ascii="Times New Roman" w:eastAsiaTheme="majorEastAsia" w:hAnsi="Times New Roman"/>
          <w:b/>
          <w:bCs/>
          <w:szCs w:val="26"/>
        </w:rPr>
      </w:pPr>
    </w:p>
    <w:p w14:paraId="68134F67" w14:textId="47DA058C" w:rsidR="00ED3910" w:rsidRDefault="00ED3910" w:rsidP="00981CE8">
      <w:pPr>
        <w:jc w:val="center"/>
        <w:rPr>
          <w:rFonts w:ascii="Times New Roman" w:eastAsiaTheme="majorEastAsia" w:hAnsi="Times New Roman"/>
          <w:b/>
          <w:bCs/>
          <w:szCs w:val="26"/>
        </w:rPr>
      </w:pPr>
    </w:p>
    <w:p w14:paraId="1213B19D" w14:textId="1891A124" w:rsidR="00ED3910" w:rsidRDefault="00ED3910" w:rsidP="00981CE8">
      <w:pPr>
        <w:jc w:val="center"/>
        <w:rPr>
          <w:rFonts w:ascii="Times New Roman" w:eastAsiaTheme="majorEastAsia" w:hAnsi="Times New Roman"/>
          <w:b/>
          <w:bCs/>
          <w:szCs w:val="26"/>
        </w:rPr>
      </w:pPr>
    </w:p>
    <w:p w14:paraId="25DF9209" w14:textId="0CF22057" w:rsidR="00ED3910" w:rsidRDefault="00ED3910" w:rsidP="00981CE8">
      <w:pPr>
        <w:jc w:val="center"/>
        <w:rPr>
          <w:rFonts w:ascii="Times New Roman" w:eastAsiaTheme="majorEastAsia" w:hAnsi="Times New Roman"/>
          <w:b/>
          <w:bCs/>
          <w:szCs w:val="26"/>
        </w:rPr>
      </w:pPr>
    </w:p>
    <w:p w14:paraId="3FCF5E81" w14:textId="11695DD9" w:rsidR="00ED3910" w:rsidRDefault="00ED3910" w:rsidP="00981CE8">
      <w:pPr>
        <w:jc w:val="center"/>
        <w:rPr>
          <w:rFonts w:ascii="Times New Roman" w:eastAsiaTheme="majorEastAsia" w:hAnsi="Times New Roman"/>
          <w:b/>
          <w:bCs/>
          <w:szCs w:val="26"/>
        </w:rPr>
      </w:pPr>
    </w:p>
    <w:p w14:paraId="1241FF4A" w14:textId="08EB68DE" w:rsidR="00ED3910" w:rsidRDefault="00ED3910" w:rsidP="00981CE8">
      <w:pPr>
        <w:jc w:val="center"/>
        <w:rPr>
          <w:rFonts w:ascii="Times New Roman" w:eastAsiaTheme="majorEastAsia" w:hAnsi="Times New Roman"/>
          <w:b/>
          <w:bCs/>
          <w:szCs w:val="26"/>
        </w:rPr>
      </w:pPr>
    </w:p>
    <w:p w14:paraId="4A22BBDA" w14:textId="318D84AB" w:rsidR="00ED3910" w:rsidRDefault="00ED3910" w:rsidP="00981CE8">
      <w:pPr>
        <w:jc w:val="center"/>
        <w:rPr>
          <w:rFonts w:ascii="Times New Roman" w:eastAsiaTheme="majorEastAsia" w:hAnsi="Times New Roman"/>
          <w:b/>
          <w:bCs/>
          <w:szCs w:val="26"/>
        </w:rPr>
      </w:pPr>
    </w:p>
    <w:p w14:paraId="1D27723C" w14:textId="0D5620AC" w:rsidR="00ED3910" w:rsidRDefault="00ED3910" w:rsidP="00981CE8">
      <w:pPr>
        <w:jc w:val="center"/>
        <w:rPr>
          <w:rFonts w:ascii="Times New Roman" w:eastAsiaTheme="majorEastAsia" w:hAnsi="Times New Roman"/>
          <w:b/>
          <w:bCs/>
          <w:szCs w:val="26"/>
        </w:rPr>
      </w:pPr>
    </w:p>
    <w:p w14:paraId="3C3014CA" w14:textId="1B9A6CF7" w:rsidR="00ED3910" w:rsidRDefault="00ED3910" w:rsidP="00981CE8">
      <w:pPr>
        <w:jc w:val="center"/>
        <w:rPr>
          <w:rFonts w:ascii="Times New Roman" w:eastAsiaTheme="majorEastAsia" w:hAnsi="Times New Roman"/>
          <w:b/>
          <w:bCs/>
          <w:szCs w:val="26"/>
        </w:rPr>
      </w:pPr>
    </w:p>
    <w:p w14:paraId="0E530292" w14:textId="21964F6B" w:rsidR="00ED3910" w:rsidRDefault="00ED3910" w:rsidP="00981CE8">
      <w:pPr>
        <w:jc w:val="center"/>
        <w:rPr>
          <w:rFonts w:ascii="Times New Roman" w:eastAsiaTheme="majorEastAsia" w:hAnsi="Times New Roman"/>
          <w:b/>
          <w:bCs/>
          <w:szCs w:val="26"/>
        </w:rPr>
      </w:pPr>
    </w:p>
    <w:p w14:paraId="1E716E13" w14:textId="00989D35" w:rsidR="00ED3910" w:rsidRDefault="00ED3910" w:rsidP="00981CE8">
      <w:pPr>
        <w:jc w:val="center"/>
        <w:rPr>
          <w:rFonts w:ascii="Times New Roman" w:eastAsiaTheme="majorEastAsia" w:hAnsi="Times New Roman"/>
          <w:b/>
          <w:bCs/>
          <w:szCs w:val="26"/>
        </w:rPr>
      </w:pPr>
    </w:p>
    <w:p w14:paraId="79D3A69C" w14:textId="47AB9CE4" w:rsidR="00ED3910" w:rsidRDefault="00ED3910" w:rsidP="00981CE8">
      <w:pPr>
        <w:jc w:val="center"/>
        <w:rPr>
          <w:rFonts w:ascii="Times New Roman" w:eastAsiaTheme="majorEastAsia" w:hAnsi="Times New Roman"/>
          <w:b/>
          <w:bCs/>
          <w:szCs w:val="26"/>
        </w:rPr>
      </w:pPr>
    </w:p>
    <w:p w14:paraId="1DAEC3B4" w14:textId="549680F1" w:rsidR="00ED3910" w:rsidRDefault="00ED3910" w:rsidP="00981CE8">
      <w:pPr>
        <w:jc w:val="center"/>
        <w:rPr>
          <w:rFonts w:ascii="Times New Roman" w:eastAsiaTheme="majorEastAsia" w:hAnsi="Times New Roman"/>
          <w:b/>
          <w:bCs/>
          <w:szCs w:val="26"/>
        </w:rPr>
      </w:pPr>
    </w:p>
    <w:p w14:paraId="2CDD925E" w14:textId="4B44DA71" w:rsidR="00ED3910" w:rsidRDefault="00ED3910" w:rsidP="00981CE8">
      <w:pPr>
        <w:jc w:val="center"/>
        <w:rPr>
          <w:rFonts w:ascii="Times New Roman" w:eastAsiaTheme="majorEastAsia" w:hAnsi="Times New Roman"/>
          <w:b/>
          <w:bCs/>
          <w:szCs w:val="26"/>
        </w:rPr>
      </w:pPr>
    </w:p>
    <w:p w14:paraId="2B7D0708" w14:textId="7683798C" w:rsidR="00ED3910" w:rsidRDefault="00ED3910" w:rsidP="00981CE8">
      <w:pPr>
        <w:jc w:val="center"/>
        <w:rPr>
          <w:rFonts w:ascii="Times New Roman" w:eastAsiaTheme="majorEastAsia" w:hAnsi="Times New Roman"/>
          <w:b/>
          <w:bCs/>
          <w:szCs w:val="26"/>
        </w:rPr>
      </w:pPr>
    </w:p>
    <w:p w14:paraId="2CDAE02E" w14:textId="63D702F9" w:rsidR="00ED3910" w:rsidRDefault="00ED3910" w:rsidP="00981CE8">
      <w:pPr>
        <w:jc w:val="center"/>
        <w:rPr>
          <w:rFonts w:ascii="Times New Roman" w:eastAsiaTheme="majorEastAsia" w:hAnsi="Times New Roman"/>
          <w:b/>
          <w:bCs/>
          <w:szCs w:val="26"/>
        </w:rPr>
      </w:pPr>
    </w:p>
    <w:p w14:paraId="65C2B1BC" w14:textId="77777777" w:rsidR="00ED3910" w:rsidRDefault="00ED3910" w:rsidP="002B3DF9">
      <w:pPr>
        <w:rPr>
          <w:rFonts w:ascii="Times New Roman" w:eastAsiaTheme="majorEastAsia" w:hAnsi="Times New Roman"/>
          <w:b/>
          <w:bCs/>
          <w:szCs w:val="26"/>
        </w:rPr>
      </w:pPr>
    </w:p>
    <w:p w14:paraId="3EB02042" w14:textId="24119A93" w:rsidR="00093BD2" w:rsidRPr="002E0CE2" w:rsidRDefault="00093BD2" w:rsidP="00093BD2">
      <w:pPr>
        <w:rPr>
          <w:rFonts w:ascii="Times New Roman" w:eastAsiaTheme="majorEastAsia" w:hAnsi="Times New Roman"/>
          <w:b/>
          <w:bCs/>
          <w:i/>
          <w:iCs/>
          <w:sz w:val="24"/>
          <w:lang w:val="vi-VN"/>
        </w:rPr>
      </w:pPr>
      <w:r w:rsidRPr="002E0CE2">
        <w:rPr>
          <w:rFonts w:ascii="Times New Roman" w:eastAsiaTheme="majorEastAsia" w:hAnsi="Times New Roman"/>
          <w:b/>
          <w:bCs/>
          <w:i/>
          <w:iCs/>
          <w:sz w:val="24"/>
        </w:rPr>
        <w:lastRenderedPageBreak/>
        <w:t>3.6.</w:t>
      </w:r>
      <w:r w:rsidR="002B3DF9">
        <w:rPr>
          <w:rFonts w:ascii="Times New Roman" w:eastAsiaTheme="majorEastAsia" w:hAnsi="Times New Roman"/>
          <w:b/>
          <w:bCs/>
          <w:i/>
          <w:iCs/>
          <w:sz w:val="24"/>
        </w:rPr>
        <w:t>2</w:t>
      </w:r>
      <w:r w:rsidRPr="002E0CE2">
        <w:rPr>
          <w:rFonts w:ascii="Times New Roman" w:eastAsiaTheme="majorEastAsia" w:hAnsi="Times New Roman"/>
          <w:b/>
          <w:bCs/>
          <w:i/>
          <w:iCs/>
          <w:sz w:val="24"/>
        </w:rPr>
        <w:t>.</w:t>
      </w:r>
      <w:r w:rsidR="002B3DF9">
        <w:rPr>
          <w:rFonts w:ascii="Times New Roman" w:eastAsiaTheme="majorEastAsia" w:hAnsi="Times New Roman"/>
          <w:b/>
          <w:bCs/>
          <w:i/>
          <w:iCs/>
          <w:sz w:val="24"/>
        </w:rPr>
        <w:t>6</w:t>
      </w:r>
      <w:r w:rsidRPr="002E0CE2">
        <w:rPr>
          <w:rFonts w:ascii="Times New Roman" w:eastAsiaTheme="majorEastAsia" w:hAnsi="Times New Roman"/>
          <w:b/>
          <w:bCs/>
          <w:i/>
          <w:iCs/>
          <w:sz w:val="24"/>
        </w:rPr>
        <w:t xml:space="preserve"> Chức năng </w:t>
      </w:r>
      <w:r w:rsidR="00F85A09" w:rsidRPr="002E0CE2">
        <w:rPr>
          <w:rFonts w:ascii="Times New Roman" w:eastAsiaTheme="majorEastAsia" w:hAnsi="Times New Roman"/>
          <w:b/>
          <w:bCs/>
          <w:i/>
          <w:iCs/>
          <w:sz w:val="24"/>
          <w:lang w:val="vi-VN"/>
        </w:rPr>
        <w:t>màn hình Trang chủ</w:t>
      </w:r>
    </w:p>
    <w:p w14:paraId="43C89BF8" w14:textId="77777777" w:rsidR="00ED3910" w:rsidRDefault="00ED3910" w:rsidP="00093BD2">
      <w:pPr>
        <w:jc w:val="center"/>
        <w:rPr>
          <w:rFonts w:ascii="Times New Roman" w:eastAsiaTheme="majorEastAsia" w:hAnsi="Times New Roman"/>
          <w:b/>
          <w:bCs/>
          <w:szCs w:val="26"/>
        </w:rPr>
      </w:pPr>
    </w:p>
    <w:p w14:paraId="69017B76" w14:textId="77777777" w:rsidR="002E0CE2" w:rsidRDefault="002E0CE2" w:rsidP="00093BD2">
      <w:pPr>
        <w:jc w:val="center"/>
        <w:rPr>
          <w:rFonts w:ascii="Times New Roman" w:eastAsiaTheme="majorEastAsia" w:hAnsi="Times New Roman"/>
          <w:b/>
          <w:bCs/>
          <w:noProof/>
          <w:szCs w:val="26"/>
        </w:rPr>
      </w:pPr>
    </w:p>
    <w:p w14:paraId="54903DB6" w14:textId="5CF974C4" w:rsidR="00093BD2" w:rsidRDefault="00A3403A" w:rsidP="00093BD2">
      <w:pPr>
        <w:jc w:val="center"/>
        <w:rPr>
          <w:rFonts w:ascii="Times New Roman" w:eastAsiaTheme="majorEastAsia" w:hAnsi="Times New Roman"/>
          <w:b/>
          <w:bCs/>
          <w:szCs w:val="26"/>
        </w:rPr>
      </w:pPr>
      <w:r w:rsidRPr="00A3403A">
        <w:rPr>
          <w:rFonts w:ascii="Times New Roman" w:eastAsiaTheme="majorEastAsia" w:hAnsi="Times New Roman"/>
          <w:b/>
          <w:bCs/>
          <w:noProof/>
          <w:szCs w:val="26"/>
        </w:rPr>
        <w:drawing>
          <wp:inline distT="0" distB="0" distL="0" distR="0" wp14:anchorId="0B3678A4" wp14:editId="43BEED11">
            <wp:extent cx="5380186" cy="491532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0186" cy="4915326"/>
                    </a:xfrm>
                    <a:prstGeom prst="rect">
                      <a:avLst/>
                    </a:prstGeom>
                  </pic:spPr>
                </pic:pic>
              </a:graphicData>
            </a:graphic>
          </wp:inline>
        </w:drawing>
      </w:r>
    </w:p>
    <w:p w14:paraId="642BBA03" w14:textId="7E1FFC44" w:rsidR="00093BD2" w:rsidRDefault="00093BD2" w:rsidP="00093BD2">
      <w:pPr>
        <w:jc w:val="center"/>
        <w:rPr>
          <w:rFonts w:ascii="Times New Roman" w:eastAsiaTheme="majorEastAsia" w:hAnsi="Times New Roman"/>
          <w:i/>
          <w:iCs/>
          <w:szCs w:val="26"/>
        </w:rPr>
      </w:pPr>
    </w:p>
    <w:p w14:paraId="2C1DA6E1" w14:textId="77777777" w:rsidR="002D708D" w:rsidRDefault="002D708D" w:rsidP="00093BD2">
      <w:pPr>
        <w:jc w:val="center"/>
        <w:rPr>
          <w:rFonts w:ascii="Times New Roman" w:eastAsiaTheme="majorEastAsia" w:hAnsi="Times New Roman"/>
          <w:i/>
          <w:iCs/>
          <w:szCs w:val="26"/>
        </w:rPr>
      </w:pPr>
    </w:p>
    <w:p w14:paraId="5967CC93" w14:textId="77777777" w:rsidR="002D708D" w:rsidRPr="00093BD2" w:rsidRDefault="002D708D" w:rsidP="00093BD2">
      <w:pPr>
        <w:jc w:val="center"/>
        <w:rPr>
          <w:rFonts w:ascii="Times New Roman" w:eastAsiaTheme="majorEastAsia" w:hAnsi="Times New Roman"/>
          <w:i/>
          <w:iCs/>
          <w:szCs w:val="26"/>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093BD2" w:rsidRPr="0073400D" w14:paraId="4507CF2B" w14:textId="77777777" w:rsidTr="00997AF6">
        <w:trPr>
          <w:jc w:val="center"/>
        </w:trPr>
        <w:tc>
          <w:tcPr>
            <w:tcW w:w="4531" w:type="dxa"/>
            <w:shd w:val="clear" w:color="auto" w:fill="auto"/>
            <w:tcMar>
              <w:top w:w="100" w:type="dxa"/>
              <w:left w:w="100" w:type="dxa"/>
              <w:bottom w:w="100" w:type="dxa"/>
              <w:right w:w="100" w:type="dxa"/>
            </w:tcMar>
          </w:tcPr>
          <w:p w14:paraId="3D2D5A7B" w14:textId="77777777" w:rsidR="00093BD2" w:rsidRPr="0073400D" w:rsidRDefault="00093BD2" w:rsidP="00997AF6">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0FF4FFD9" w14:textId="3D790FD8" w:rsidR="00093BD2" w:rsidRPr="00F85A09" w:rsidRDefault="00F85A09" w:rsidP="00997AF6">
            <w:pPr>
              <w:widowControl w:val="0"/>
              <w:spacing w:line="360" w:lineRule="auto"/>
              <w:rPr>
                <w:rFonts w:ascii="Times New Roman" w:hAnsi="Times New Roman"/>
                <w:b/>
                <w:lang w:val="vi-VN"/>
              </w:rPr>
            </w:pPr>
            <w:r>
              <w:rPr>
                <w:rFonts w:ascii="Times New Roman" w:hAnsi="Times New Roman"/>
                <w:b/>
                <w:lang w:val="vi-VN"/>
              </w:rPr>
              <w:t>Trang chủ</w:t>
            </w:r>
          </w:p>
        </w:tc>
      </w:tr>
      <w:tr w:rsidR="00093BD2" w:rsidRPr="0073400D" w14:paraId="327C7B4C" w14:textId="77777777" w:rsidTr="00997AF6">
        <w:trPr>
          <w:jc w:val="center"/>
        </w:trPr>
        <w:tc>
          <w:tcPr>
            <w:tcW w:w="4531" w:type="dxa"/>
            <w:shd w:val="clear" w:color="auto" w:fill="auto"/>
            <w:tcMar>
              <w:top w:w="100" w:type="dxa"/>
              <w:left w:w="100" w:type="dxa"/>
              <w:bottom w:w="100" w:type="dxa"/>
              <w:right w:w="100" w:type="dxa"/>
            </w:tcMar>
          </w:tcPr>
          <w:p w14:paraId="57A38C52" w14:textId="77777777" w:rsidR="00093BD2" w:rsidRPr="0073400D" w:rsidRDefault="00093BD2" w:rsidP="00997AF6">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7098C47E" w14:textId="53551187" w:rsidR="00A3403A" w:rsidRDefault="00093BD2" w:rsidP="00674833">
            <w:pPr>
              <w:widowControl w:val="0"/>
              <w:spacing w:line="360" w:lineRule="auto"/>
              <w:jc w:val="both"/>
              <w:rPr>
                <w:rFonts w:ascii="Times New Roman" w:hAnsi="Times New Roman"/>
                <w:lang w:val="vi-VN"/>
              </w:rPr>
            </w:pPr>
            <w:r w:rsidRPr="0073400D">
              <w:rPr>
                <w:rFonts w:ascii="Times New Roman" w:hAnsi="Times New Roman"/>
              </w:rPr>
              <w:t xml:space="preserve">- </w:t>
            </w:r>
            <w:r w:rsidR="00A3403A">
              <w:rPr>
                <w:rFonts w:ascii="Times New Roman" w:hAnsi="Times New Roman"/>
                <w:lang w:val="vi-VN"/>
              </w:rPr>
              <w:t>Là màn hình đầu tiên của ứng dụng, người dùng bắt dầu thao tác từ màn hình này.</w:t>
            </w:r>
          </w:p>
          <w:p w14:paraId="384B0E9D" w14:textId="5CC79B2C" w:rsidR="00093BD2" w:rsidRPr="00A3403A" w:rsidRDefault="00A3403A" w:rsidP="00674833">
            <w:pPr>
              <w:widowControl w:val="0"/>
              <w:spacing w:line="360" w:lineRule="auto"/>
              <w:jc w:val="both"/>
              <w:rPr>
                <w:rFonts w:ascii="Times New Roman" w:hAnsi="Times New Roman"/>
                <w:lang w:val="vi-VN"/>
              </w:rPr>
            </w:pPr>
            <w:r>
              <w:rPr>
                <w:rFonts w:ascii="Times New Roman" w:hAnsi="Times New Roman"/>
                <w:lang w:val="vi-VN"/>
              </w:rPr>
              <w:t xml:space="preserve"> </w:t>
            </w:r>
          </w:p>
        </w:tc>
      </w:tr>
      <w:tr w:rsidR="00093BD2" w:rsidRPr="0073400D" w14:paraId="0FAD1F73" w14:textId="77777777" w:rsidTr="00997AF6">
        <w:trPr>
          <w:jc w:val="center"/>
        </w:trPr>
        <w:tc>
          <w:tcPr>
            <w:tcW w:w="4531" w:type="dxa"/>
            <w:shd w:val="clear" w:color="auto" w:fill="auto"/>
            <w:tcMar>
              <w:top w:w="100" w:type="dxa"/>
              <w:left w:w="100" w:type="dxa"/>
              <w:bottom w:w="100" w:type="dxa"/>
              <w:right w:w="100" w:type="dxa"/>
            </w:tcMar>
          </w:tcPr>
          <w:p w14:paraId="6C92D96A" w14:textId="77777777" w:rsidR="00093BD2" w:rsidRPr="0073400D" w:rsidRDefault="00093BD2" w:rsidP="00997AF6">
            <w:pPr>
              <w:widowControl w:val="0"/>
              <w:spacing w:line="360" w:lineRule="auto"/>
              <w:rPr>
                <w:rFonts w:ascii="Times New Roman" w:hAnsi="Times New Roman"/>
                <w:b/>
              </w:rPr>
            </w:pPr>
          </w:p>
          <w:p w14:paraId="58ABAA4C" w14:textId="77777777" w:rsidR="00093BD2" w:rsidRPr="0073400D" w:rsidRDefault="00093BD2" w:rsidP="00997AF6">
            <w:pPr>
              <w:widowControl w:val="0"/>
              <w:spacing w:line="360" w:lineRule="auto"/>
              <w:rPr>
                <w:rFonts w:ascii="Times New Roman" w:hAnsi="Times New Roman"/>
                <w:b/>
              </w:rPr>
            </w:pPr>
          </w:p>
          <w:p w14:paraId="4CB109F0" w14:textId="77777777" w:rsidR="00093BD2" w:rsidRPr="0073400D" w:rsidRDefault="00093BD2" w:rsidP="00997AF6">
            <w:pPr>
              <w:widowControl w:val="0"/>
              <w:spacing w:line="360" w:lineRule="auto"/>
              <w:rPr>
                <w:rFonts w:ascii="Times New Roman" w:hAnsi="Times New Roman"/>
                <w:b/>
              </w:rPr>
            </w:pPr>
            <w:r w:rsidRPr="0073400D">
              <w:rPr>
                <w:rFonts w:ascii="Times New Roman" w:hAnsi="Times New Roman"/>
                <w:b/>
              </w:rPr>
              <w:t>Mô tả</w:t>
            </w:r>
          </w:p>
        </w:tc>
        <w:tc>
          <w:tcPr>
            <w:tcW w:w="4531" w:type="dxa"/>
            <w:shd w:val="clear" w:color="auto" w:fill="auto"/>
            <w:tcMar>
              <w:top w:w="100" w:type="dxa"/>
              <w:left w:w="100" w:type="dxa"/>
              <w:bottom w:w="100" w:type="dxa"/>
              <w:right w:w="100" w:type="dxa"/>
            </w:tcMar>
          </w:tcPr>
          <w:p w14:paraId="3ED71E58" w14:textId="675F1FF7" w:rsidR="00093BD2" w:rsidRPr="007611CF" w:rsidRDefault="00093BD2" w:rsidP="00674833">
            <w:pPr>
              <w:widowControl w:val="0"/>
              <w:spacing w:line="360" w:lineRule="auto"/>
              <w:jc w:val="both"/>
              <w:rPr>
                <w:rFonts w:ascii="Times New Roman" w:hAnsi="Times New Roman"/>
                <w:lang w:val="vi-VN"/>
              </w:rPr>
            </w:pPr>
            <w:r w:rsidRPr="007611CF">
              <w:rPr>
                <w:rFonts w:ascii="Times New Roman" w:hAnsi="Times New Roman"/>
              </w:rPr>
              <w:t>-</w:t>
            </w:r>
            <w:r>
              <w:rPr>
                <w:rFonts w:ascii="Times New Roman" w:hAnsi="Times New Roman"/>
              </w:rPr>
              <w:t xml:space="preserve"> Đầu tiên người dùng </w:t>
            </w:r>
            <w:r w:rsidR="00A3403A">
              <w:rPr>
                <w:rFonts w:ascii="Times New Roman" w:hAnsi="Times New Roman"/>
                <w:lang w:val="vi-VN"/>
              </w:rPr>
              <w:t>đ</w:t>
            </w:r>
            <w:r w:rsidR="00A3403A">
              <w:rPr>
                <w:rFonts w:ascii="Times New Roman" w:hAnsi="Times New Roman"/>
              </w:rPr>
              <w:t>ăng nhập vào ứng dụng.</w:t>
            </w:r>
          </w:p>
          <w:p w14:paraId="5DB3EDDC" w14:textId="57F01342" w:rsidR="00093BD2" w:rsidRDefault="00093BD2" w:rsidP="00674833">
            <w:pPr>
              <w:widowControl w:val="0"/>
              <w:spacing w:line="360" w:lineRule="auto"/>
              <w:jc w:val="both"/>
              <w:rPr>
                <w:rFonts w:ascii="Times New Roman" w:hAnsi="Times New Roman"/>
              </w:rPr>
            </w:pPr>
            <w:r w:rsidRPr="007611CF">
              <w:rPr>
                <w:rFonts w:ascii="Times New Roman" w:hAnsi="Times New Roman"/>
                <w:lang w:val="vi-VN"/>
              </w:rPr>
              <w:t>-</w:t>
            </w:r>
            <w:r>
              <w:rPr>
                <w:rFonts w:ascii="Times New Roman" w:hAnsi="Times New Roman"/>
              </w:rPr>
              <w:t xml:space="preserve"> </w:t>
            </w:r>
            <w:r w:rsidR="00A3403A">
              <w:rPr>
                <w:rFonts w:ascii="Times New Roman" w:hAnsi="Times New Roman"/>
              </w:rPr>
              <w:t>Ứng dụng sẽ chuyển vào mặt hình đầu tiên, đó là màn hình trang chủ.</w:t>
            </w:r>
          </w:p>
          <w:p w14:paraId="2983F39F" w14:textId="77777777" w:rsidR="00260081" w:rsidRDefault="00093BD2" w:rsidP="00674833">
            <w:pPr>
              <w:widowControl w:val="0"/>
              <w:spacing w:line="360" w:lineRule="auto"/>
              <w:jc w:val="both"/>
              <w:rPr>
                <w:rFonts w:ascii="Times New Roman" w:hAnsi="Times New Roman"/>
                <w:lang w:val="vi-VN"/>
              </w:rPr>
            </w:pPr>
            <w:r>
              <w:rPr>
                <w:rFonts w:ascii="Times New Roman" w:hAnsi="Times New Roman"/>
              </w:rPr>
              <w:t xml:space="preserve">- </w:t>
            </w:r>
            <w:r w:rsidR="00A3403A">
              <w:rPr>
                <w:rFonts w:ascii="Times New Roman" w:hAnsi="Times New Roman"/>
              </w:rPr>
              <w:t xml:space="preserve">Trong màn hình trang chủ, người dùng có thể thao tác chuyển sang các màn hình khác nhau và thực hiện rất </w:t>
            </w:r>
            <w:r w:rsidR="00A3403A">
              <w:rPr>
                <w:rFonts w:ascii="Times New Roman" w:hAnsi="Times New Roman"/>
                <w:lang w:val="vi-VN"/>
              </w:rPr>
              <w:t>thao tác như</w:t>
            </w:r>
          </w:p>
          <w:p w14:paraId="786FD86A" w14:textId="19B1BF3B" w:rsidR="00093BD2" w:rsidRPr="00260081" w:rsidRDefault="00A3403A" w:rsidP="00EE2611">
            <w:pPr>
              <w:pStyle w:val="ListParagraph"/>
              <w:widowControl w:val="0"/>
              <w:numPr>
                <w:ilvl w:val="0"/>
                <w:numId w:val="16"/>
              </w:numPr>
              <w:spacing w:line="360" w:lineRule="auto"/>
              <w:jc w:val="both"/>
              <w:rPr>
                <w:rFonts w:ascii="Times New Roman" w:hAnsi="Times New Roman"/>
                <w:lang w:val="vi-VN"/>
              </w:rPr>
            </w:pPr>
            <w:r w:rsidRPr="00260081">
              <w:rPr>
                <w:rFonts w:ascii="Times New Roman" w:hAnsi="Times New Roman"/>
                <w:lang w:val="vi-VN"/>
              </w:rPr>
              <w:t>Bấm vào chức năng tìm kiếm.</w:t>
            </w:r>
          </w:p>
          <w:p w14:paraId="504D4CA6" w14:textId="794DE861" w:rsidR="00A3403A" w:rsidRPr="00260081" w:rsidRDefault="00A3403A" w:rsidP="00EE2611">
            <w:pPr>
              <w:pStyle w:val="ListParagraph"/>
              <w:widowControl w:val="0"/>
              <w:numPr>
                <w:ilvl w:val="0"/>
                <w:numId w:val="16"/>
              </w:numPr>
              <w:spacing w:line="360" w:lineRule="auto"/>
              <w:jc w:val="both"/>
              <w:rPr>
                <w:rFonts w:ascii="Times New Roman" w:hAnsi="Times New Roman"/>
                <w:lang w:val="vi-VN"/>
              </w:rPr>
            </w:pPr>
            <w:r w:rsidRPr="00260081">
              <w:rPr>
                <w:rFonts w:ascii="Times New Roman" w:hAnsi="Times New Roman"/>
                <w:lang w:val="vi-VN"/>
              </w:rPr>
              <w:t>Xem màn hình quảng cáo sản phẩm.</w:t>
            </w:r>
          </w:p>
          <w:p w14:paraId="087519DD" w14:textId="028434BD" w:rsidR="00A3403A" w:rsidRPr="00260081" w:rsidRDefault="00A3403A" w:rsidP="00EE2611">
            <w:pPr>
              <w:pStyle w:val="ListParagraph"/>
              <w:widowControl w:val="0"/>
              <w:numPr>
                <w:ilvl w:val="0"/>
                <w:numId w:val="16"/>
              </w:numPr>
              <w:spacing w:line="360" w:lineRule="auto"/>
              <w:jc w:val="both"/>
              <w:rPr>
                <w:rFonts w:ascii="Times New Roman" w:hAnsi="Times New Roman"/>
                <w:lang w:val="vi-VN"/>
              </w:rPr>
            </w:pPr>
            <w:r w:rsidRPr="00260081">
              <w:rPr>
                <w:rFonts w:ascii="Times New Roman" w:hAnsi="Times New Roman"/>
                <w:lang w:val="vi-VN"/>
              </w:rPr>
              <w:t>Xem danh mục sản phẩm.</w:t>
            </w:r>
          </w:p>
          <w:p w14:paraId="49A43772" w14:textId="45955CBB" w:rsidR="00A3403A" w:rsidRPr="00260081" w:rsidRDefault="00A3403A" w:rsidP="00EE2611">
            <w:pPr>
              <w:pStyle w:val="ListParagraph"/>
              <w:widowControl w:val="0"/>
              <w:numPr>
                <w:ilvl w:val="0"/>
                <w:numId w:val="16"/>
              </w:numPr>
              <w:spacing w:line="360" w:lineRule="auto"/>
              <w:jc w:val="both"/>
              <w:rPr>
                <w:rFonts w:ascii="Times New Roman" w:hAnsi="Times New Roman"/>
                <w:lang w:val="vi-VN"/>
              </w:rPr>
            </w:pPr>
            <w:r w:rsidRPr="00260081">
              <w:rPr>
                <w:rFonts w:ascii="Times New Roman" w:hAnsi="Times New Roman"/>
                <w:lang w:val="vi-VN"/>
              </w:rPr>
              <w:t>Xem top 10 sản phẩm bán chạy</w:t>
            </w:r>
            <w:r w:rsidR="00260081" w:rsidRPr="00260081">
              <w:rPr>
                <w:rFonts w:ascii="Times New Roman" w:hAnsi="Times New Roman"/>
                <w:lang w:val="vi-VN"/>
              </w:rPr>
              <w:t xml:space="preserve"> v</w:t>
            </w:r>
            <w:r w:rsidRPr="00260081">
              <w:rPr>
                <w:rFonts w:ascii="Times New Roman" w:hAnsi="Times New Roman"/>
                <w:lang w:val="vi-VN"/>
              </w:rPr>
              <w:t>à tất cả các sản phẩm khác.</w:t>
            </w:r>
          </w:p>
          <w:p w14:paraId="77FBEA09" w14:textId="6F3EB04C" w:rsidR="00A3403A" w:rsidRPr="00A3403A" w:rsidRDefault="00A3403A" w:rsidP="00674833">
            <w:pPr>
              <w:widowControl w:val="0"/>
              <w:spacing w:line="360" w:lineRule="auto"/>
              <w:jc w:val="both"/>
              <w:rPr>
                <w:rFonts w:ascii="Times New Roman" w:hAnsi="Times New Roman"/>
                <w:lang w:val="vi-VN"/>
              </w:rPr>
            </w:pPr>
            <w:r>
              <w:rPr>
                <w:rFonts w:ascii="Times New Roman" w:hAnsi="Times New Roman"/>
                <w:lang w:val="vi-VN"/>
              </w:rPr>
              <w:t>Bên cạnh đó, từ màn hình trang chủ ta có thể chuyển sang màn hình loại sản phẩm, giỏ hàng ,cũng như là thông báo và đến tài khoản người dùng.</w:t>
            </w:r>
          </w:p>
          <w:p w14:paraId="22C1801A" w14:textId="77777777" w:rsidR="00093BD2" w:rsidRPr="007611CF" w:rsidRDefault="00093BD2" w:rsidP="00674833">
            <w:pPr>
              <w:widowControl w:val="0"/>
              <w:spacing w:line="360" w:lineRule="auto"/>
              <w:jc w:val="both"/>
              <w:rPr>
                <w:rFonts w:ascii="Times New Roman" w:hAnsi="Times New Roman"/>
                <w:lang w:val="vi-VN"/>
              </w:rPr>
            </w:pPr>
          </w:p>
          <w:p w14:paraId="745C3012" w14:textId="77777777" w:rsidR="00093BD2" w:rsidRPr="007611CF" w:rsidRDefault="00093BD2" w:rsidP="00674833">
            <w:pPr>
              <w:widowControl w:val="0"/>
              <w:spacing w:line="360" w:lineRule="auto"/>
              <w:jc w:val="both"/>
              <w:rPr>
                <w:rFonts w:ascii="Times New Roman" w:hAnsi="Times New Roman"/>
              </w:rPr>
            </w:pPr>
          </w:p>
        </w:tc>
      </w:tr>
    </w:tbl>
    <w:p w14:paraId="4EEF1D9F" w14:textId="77777777" w:rsidR="00AC33EB" w:rsidRDefault="00AC33EB" w:rsidP="00ED3910"/>
    <w:p w14:paraId="69D3CCEA" w14:textId="7D692C02" w:rsidR="00AC33EB" w:rsidRDefault="00AC33EB" w:rsidP="00ED3910"/>
    <w:p w14:paraId="46CA445C" w14:textId="58AD4C2C" w:rsidR="00AC33EB" w:rsidRDefault="00AC33EB" w:rsidP="00ED3910"/>
    <w:p w14:paraId="0B500A28" w14:textId="18A24FAA" w:rsidR="00AC33EB" w:rsidRDefault="00AC33EB" w:rsidP="00ED3910"/>
    <w:p w14:paraId="22B13531" w14:textId="1E73E7CE" w:rsidR="00AC33EB" w:rsidRDefault="00AC33EB" w:rsidP="00ED3910"/>
    <w:p w14:paraId="5F90925D" w14:textId="77777777" w:rsidR="00AC33EB" w:rsidRDefault="00AC33EB" w:rsidP="00ED3910"/>
    <w:p w14:paraId="09223C00" w14:textId="0164857A" w:rsidR="00AC33EB" w:rsidRDefault="00AC33EB" w:rsidP="00ED3910"/>
    <w:p w14:paraId="086149A5" w14:textId="77777777" w:rsidR="00AC33EB" w:rsidRDefault="00AC33EB" w:rsidP="00ED3910"/>
    <w:p w14:paraId="26B25C47" w14:textId="7D4D7152" w:rsidR="00ED3910" w:rsidRDefault="00ED3910" w:rsidP="00ED3910"/>
    <w:p w14:paraId="1F014BAE" w14:textId="0FC1137A" w:rsidR="007A599F" w:rsidRDefault="007A599F" w:rsidP="00ED3910"/>
    <w:p w14:paraId="7D14EACF" w14:textId="77777777" w:rsidR="007A599F" w:rsidRPr="00ED3910" w:rsidRDefault="007A599F" w:rsidP="00ED3910"/>
    <w:p w14:paraId="4E1064D8" w14:textId="5331D9D2" w:rsidR="00ED3910" w:rsidRPr="002D708D" w:rsidRDefault="00ED3910" w:rsidP="00ED3910">
      <w:pPr>
        <w:rPr>
          <w:rFonts w:ascii="Times New Roman" w:hAnsi="Times New Roman"/>
          <w:b/>
          <w:bCs/>
          <w:i/>
          <w:iCs/>
          <w:sz w:val="24"/>
        </w:rPr>
      </w:pPr>
      <w:r w:rsidRPr="002D708D">
        <w:rPr>
          <w:rFonts w:ascii="Times New Roman" w:hAnsi="Times New Roman"/>
          <w:b/>
          <w:bCs/>
          <w:i/>
          <w:iCs/>
          <w:sz w:val="24"/>
        </w:rPr>
        <w:lastRenderedPageBreak/>
        <w:t>3.6.</w:t>
      </w:r>
      <w:r w:rsidR="002D708D" w:rsidRPr="002D708D">
        <w:rPr>
          <w:rFonts w:ascii="Times New Roman" w:hAnsi="Times New Roman"/>
          <w:b/>
          <w:bCs/>
          <w:i/>
          <w:iCs/>
          <w:sz w:val="24"/>
        </w:rPr>
        <w:t>2</w:t>
      </w:r>
      <w:r w:rsidRPr="002D708D">
        <w:rPr>
          <w:rFonts w:ascii="Times New Roman" w:hAnsi="Times New Roman"/>
          <w:b/>
          <w:bCs/>
          <w:i/>
          <w:iCs/>
          <w:sz w:val="24"/>
        </w:rPr>
        <w:t>.</w:t>
      </w:r>
      <w:r w:rsidR="002D708D" w:rsidRPr="002D708D">
        <w:rPr>
          <w:rFonts w:ascii="Times New Roman" w:hAnsi="Times New Roman"/>
          <w:b/>
          <w:bCs/>
          <w:i/>
          <w:iCs/>
          <w:sz w:val="24"/>
        </w:rPr>
        <w:t>7</w:t>
      </w:r>
      <w:r w:rsidRPr="002D708D">
        <w:rPr>
          <w:rFonts w:ascii="Times New Roman" w:hAnsi="Times New Roman"/>
          <w:b/>
          <w:bCs/>
          <w:i/>
          <w:iCs/>
          <w:sz w:val="24"/>
        </w:rPr>
        <w:t xml:space="preserve"> Chức năng danh mục sản phẩm</w:t>
      </w:r>
    </w:p>
    <w:p w14:paraId="7BCAC6B5" w14:textId="77777777" w:rsidR="00ED3910" w:rsidRDefault="00ED3910" w:rsidP="00ED3910">
      <w:pPr>
        <w:rPr>
          <w:rFonts w:ascii="Times New Roman" w:hAnsi="Times New Roman"/>
          <w:b/>
          <w:bCs/>
        </w:rPr>
      </w:pPr>
    </w:p>
    <w:p w14:paraId="1D975E0F" w14:textId="77777777" w:rsidR="00ED3910" w:rsidRDefault="00ED3910" w:rsidP="00ED3910">
      <w:pPr>
        <w:jc w:val="center"/>
        <w:rPr>
          <w:rFonts w:ascii="Times New Roman" w:hAnsi="Times New Roman"/>
          <w:b/>
          <w:bCs/>
        </w:rPr>
      </w:pPr>
    </w:p>
    <w:p w14:paraId="2B0BD776" w14:textId="238AC43F" w:rsidR="00ED3910" w:rsidRDefault="00ED3910" w:rsidP="00ED3910">
      <w:pPr>
        <w:jc w:val="center"/>
        <w:rPr>
          <w:rFonts w:ascii="Times New Roman" w:hAnsi="Times New Roman"/>
          <w:b/>
          <w:bCs/>
        </w:rPr>
      </w:pPr>
      <w:r w:rsidRPr="00ED3910">
        <w:rPr>
          <w:rFonts w:ascii="Times New Roman" w:hAnsi="Times New Roman"/>
          <w:b/>
          <w:bCs/>
          <w:noProof/>
        </w:rPr>
        <w:drawing>
          <wp:inline distT="0" distB="0" distL="0" distR="0" wp14:anchorId="72DEFD12" wp14:editId="6F9F9EA9">
            <wp:extent cx="5517358" cy="467146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7358" cy="4671465"/>
                    </a:xfrm>
                    <a:prstGeom prst="rect">
                      <a:avLst/>
                    </a:prstGeom>
                  </pic:spPr>
                </pic:pic>
              </a:graphicData>
            </a:graphic>
          </wp:inline>
        </w:drawing>
      </w:r>
    </w:p>
    <w:p w14:paraId="0BF376A7" w14:textId="77777777" w:rsidR="00ED3910" w:rsidRDefault="00ED3910" w:rsidP="00ED3910">
      <w:pPr>
        <w:jc w:val="center"/>
        <w:rPr>
          <w:rFonts w:ascii="Times New Roman" w:hAnsi="Times New Roman"/>
          <w:b/>
          <w:bCs/>
        </w:rPr>
      </w:pPr>
    </w:p>
    <w:p w14:paraId="16CCF27F" w14:textId="3A7E38A9" w:rsidR="00ED3910" w:rsidRDefault="00ED3910" w:rsidP="00ED3910">
      <w:pPr>
        <w:jc w:val="center"/>
        <w:rPr>
          <w:rFonts w:ascii="Times New Roman" w:hAnsi="Times New Roman"/>
          <w:i/>
          <w:iCs/>
        </w:rPr>
      </w:pPr>
    </w:p>
    <w:p w14:paraId="592A16B1" w14:textId="77777777" w:rsidR="002D708D" w:rsidRDefault="002D708D" w:rsidP="00ED3910">
      <w:pPr>
        <w:jc w:val="center"/>
        <w:rPr>
          <w:rFonts w:ascii="Times New Roman" w:hAnsi="Times New Roman"/>
          <w:i/>
          <w:iCs/>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ED3910" w:rsidRPr="0073400D" w14:paraId="6DE42609" w14:textId="77777777" w:rsidTr="00997AF6">
        <w:trPr>
          <w:jc w:val="center"/>
        </w:trPr>
        <w:tc>
          <w:tcPr>
            <w:tcW w:w="4531" w:type="dxa"/>
            <w:shd w:val="clear" w:color="auto" w:fill="auto"/>
            <w:tcMar>
              <w:top w:w="100" w:type="dxa"/>
              <w:left w:w="100" w:type="dxa"/>
              <w:bottom w:w="100" w:type="dxa"/>
              <w:right w:w="100" w:type="dxa"/>
            </w:tcMar>
          </w:tcPr>
          <w:p w14:paraId="0E8E7FE9" w14:textId="77777777" w:rsidR="00ED3910" w:rsidRPr="0073400D" w:rsidRDefault="00ED3910" w:rsidP="00997AF6">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0BCDB6A2" w14:textId="4AA982DE" w:rsidR="00ED3910" w:rsidRPr="00981CE8" w:rsidRDefault="00ED3910" w:rsidP="00997AF6">
            <w:pPr>
              <w:widowControl w:val="0"/>
              <w:spacing w:line="360" w:lineRule="auto"/>
              <w:rPr>
                <w:rFonts w:ascii="Times New Roman" w:hAnsi="Times New Roman"/>
                <w:b/>
              </w:rPr>
            </w:pPr>
            <w:r>
              <w:rPr>
                <w:rFonts w:ascii="Times New Roman" w:hAnsi="Times New Roman"/>
                <w:b/>
              </w:rPr>
              <w:t>Danh mục sản phẩm</w:t>
            </w:r>
          </w:p>
        </w:tc>
      </w:tr>
      <w:tr w:rsidR="00ED3910" w:rsidRPr="0073400D" w14:paraId="076F8A39" w14:textId="77777777" w:rsidTr="00997AF6">
        <w:trPr>
          <w:jc w:val="center"/>
        </w:trPr>
        <w:tc>
          <w:tcPr>
            <w:tcW w:w="4531" w:type="dxa"/>
            <w:shd w:val="clear" w:color="auto" w:fill="auto"/>
            <w:tcMar>
              <w:top w:w="100" w:type="dxa"/>
              <w:left w:w="100" w:type="dxa"/>
              <w:bottom w:w="100" w:type="dxa"/>
              <w:right w:w="100" w:type="dxa"/>
            </w:tcMar>
          </w:tcPr>
          <w:p w14:paraId="64942885" w14:textId="77777777" w:rsidR="00ED3910" w:rsidRPr="0073400D" w:rsidRDefault="00ED3910" w:rsidP="00997AF6">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22E35CE5" w14:textId="43A5C326" w:rsidR="00ED3910" w:rsidRPr="0073400D" w:rsidRDefault="00ED3910" w:rsidP="00674833">
            <w:pPr>
              <w:widowControl w:val="0"/>
              <w:spacing w:line="360" w:lineRule="auto"/>
              <w:jc w:val="both"/>
              <w:rPr>
                <w:rFonts w:ascii="Times New Roman" w:hAnsi="Times New Roman"/>
              </w:rPr>
            </w:pPr>
            <w:r w:rsidRPr="0073400D">
              <w:rPr>
                <w:rFonts w:ascii="Times New Roman" w:hAnsi="Times New Roman"/>
              </w:rPr>
              <w:t xml:space="preserve">- </w:t>
            </w:r>
            <w:r>
              <w:rPr>
                <w:rFonts w:ascii="Times New Roman" w:hAnsi="Times New Roman"/>
              </w:rPr>
              <w:t>Cho phép người dùng có thể tìm kiếm các loại sản phẩm tương tự thông qua các danh mục sản phẩm</w:t>
            </w:r>
          </w:p>
        </w:tc>
      </w:tr>
      <w:tr w:rsidR="00ED3910" w:rsidRPr="0073400D" w14:paraId="0B386125" w14:textId="77777777" w:rsidTr="00997AF6">
        <w:trPr>
          <w:jc w:val="center"/>
        </w:trPr>
        <w:tc>
          <w:tcPr>
            <w:tcW w:w="4531" w:type="dxa"/>
            <w:shd w:val="clear" w:color="auto" w:fill="auto"/>
            <w:tcMar>
              <w:top w:w="100" w:type="dxa"/>
              <w:left w:w="100" w:type="dxa"/>
              <w:bottom w:w="100" w:type="dxa"/>
              <w:right w:w="100" w:type="dxa"/>
            </w:tcMar>
          </w:tcPr>
          <w:p w14:paraId="5D1655B1" w14:textId="77777777" w:rsidR="00ED3910" w:rsidRPr="0073400D" w:rsidRDefault="00ED3910" w:rsidP="00997AF6">
            <w:pPr>
              <w:widowControl w:val="0"/>
              <w:spacing w:line="360" w:lineRule="auto"/>
              <w:rPr>
                <w:rFonts w:ascii="Times New Roman" w:hAnsi="Times New Roman"/>
                <w:b/>
              </w:rPr>
            </w:pPr>
          </w:p>
          <w:p w14:paraId="3CE24EDA" w14:textId="77777777" w:rsidR="00ED3910" w:rsidRPr="0073400D" w:rsidRDefault="00ED3910" w:rsidP="00997AF6">
            <w:pPr>
              <w:widowControl w:val="0"/>
              <w:spacing w:line="360" w:lineRule="auto"/>
              <w:rPr>
                <w:rFonts w:ascii="Times New Roman" w:hAnsi="Times New Roman"/>
                <w:b/>
              </w:rPr>
            </w:pPr>
          </w:p>
          <w:p w14:paraId="50F7DC15" w14:textId="77777777" w:rsidR="00ED3910" w:rsidRPr="0073400D" w:rsidRDefault="00ED3910" w:rsidP="00997AF6">
            <w:pPr>
              <w:widowControl w:val="0"/>
              <w:spacing w:line="360" w:lineRule="auto"/>
              <w:rPr>
                <w:rFonts w:ascii="Times New Roman" w:hAnsi="Times New Roman"/>
                <w:b/>
              </w:rPr>
            </w:pPr>
            <w:r w:rsidRPr="0073400D">
              <w:rPr>
                <w:rFonts w:ascii="Times New Roman" w:hAnsi="Times New Roman"/>
                <w:b/>
              </w:rPr>
              <w:lastRenderedPageBreak/>
              <w:t>Mô tả</w:t>
            </w:r>
          </w:p>
        </w:tc>
        <w:tc>
          <w:tcPr>
            <w:tcW w:w="4531" w:type="dxa"/>
            <w:shd w:val="clear" w:color="auto" w:fill="auto"/>
            <w:tcMar>
              <w:top w:w="100" w:type="dxa"/>
              <w:left w:w="100" w:type="dxa"/>
              <w:bottom w:w="100" w:type="dxa"/>
              <w:right w:w="100" w:type="dxa"/>
            </w:tcMar>
          </w:tcPr>
          <w:p w14:paraId="4FC2F821" w14:textId="77777777" w:rsidR="00ED3910" w:rsidRPr="007611CF" w:rsidRDefault="00ED3910" w:rsidP="00674833">
            <w:pPr>
              <w:widowControl w:val="0"/>
              <w:spacing w:line="360" w:lineRule="auto"/>
              <w:jc w:val="both"/>
              <w:rPr>
                <w:rFonts w:ascii="Times New Roman" w:hAnsi="Times New Roman"/>
                <w:lang w:val="vi-VN"/>
              </w:rPr>
            </w:pPr>
            <w:r w:rsidRPr="007611CF">
              <w:rPr>
                <w:rFonts w:ascii="Times New Roman" w:hAnsi="Times New Roman"/>
              </w:rPr>
              <w:lastRenderedPageBreak/>
              <w:t>-</w:t>
            </w:r>
            <w:r>
              <w:rPr>
                <w:rFonts w:ascii="Times New Roman" w:hAnsi="Times New Roman"/>
              </w:rPr>
              <w:t xml:space="preserve"> Đầu tiên người dùng vào màn hình trang chủ</w:t>
            </w:r>
          </w:p>
          <w:p w14:paraId="05B5F66A" w14:textId="4AD9B7B3" w:rsidR="00ED3910" w:rsidRDefault="00ED3910" w:rsidP="00674833">
            <w:pPr>
              <w:widowControl w:val="0"/>
              <w:spacing w:line="360" w:lineRule="auto"/>
              <w:jc w:val="both"/>
              <w:rPr>
                <w:rFonts w:ascii="Times New Roman" w:hAnsi="Times New Roman"/>
              </w:rPr>
            </w:pPr>
            <w:r w:rsidRPr="007611CF">
              <w:rPr>
                <w:rFonts w:ascii="Times New Roman" w:hAnsi="Times New Roman"/>
                <w:lang w:val="vi-VN"/>
              </w:rPr>
              <w:lastRenderedPageBreak/>
              <w:t>-</w:t>
            </w:r>
            <w:r>
              <w:rPr>
                <w:rFonts w:ascii="Times New Roman" w:hAnsi="Times New Roman"/>
              </w:rPr>
              <w:t xml:space="preserve"> Tiếp theo người dùng ấn vào icon</w:t>
            </w:r>
            <w:r w:rsidR="00FC4379">
              <w:rPr>
                <w:rFonts w:ascii="Times New Roman" w:hAnsi="Times New Roman"/>
              </w:rPr>
              <w:t xml:space="preserve"> có chữ “Loại” ở phía dưới màn hình</w:t>
            </w:r>
          </w:p>
          <w:p w14:paraId="30BAED9E" w14:textId="7AD3FF02" w:rsidR="00ED3910" w:rsidRDefault="00ED3910" w:rsidP="00674833">
            <w:pPr>
              <w:widowControl w:val="0"/>
              <w:spacing w:line="360" w:lineRule="auto"/>
              <w:jc w:val="both"/>
              <w:rPr>
                <w:rFonts w:ascii="Times New Roman" w:hAnsi="Times New Roman"/>
              </w:rPr>
            </w:pPr>
            <w:r>
              <w:rPr>
                <w:rFonts w:ascii="Times New Roman" w:hAnsi="Times New Roman"/>
              </w:rPr>
              <w:t xml:space="preserve">- </w:t>
            </w:r>
            <w:r w:rsidR="00FC4379">
              <w:rPr>
                <w:rFonts w:ascii="Times New Roman" w:hAnsi="Times New Roman"/>
              </w:rPr>
              <w:t xml:space="preserve">Ứng dụng sẽ chuyển sang màn hình </w:t>
            </w:r>
            <w:r w:rsidR="007B3372">
              <w:rPr>
                <w:rFonts w:ascii="Times New Roman" w:hAnsi="Times New Roman"/>
              </w:rPr>
              <w:t>d</w:t>
            </w:r>
            <w:r w:rsidR="00FC4379">
              <w:rPr>
                <w:rFonts w:ascii="Times New Roman" w:hAnsi="Times New Roman"/>
              </w:rPr>
              <w:t>anh mục sản phẩm</w:t>
            </w:r>
          </w:p>
          <w:p w14:paraId="24B12647" w14:textId="77777777" w:rsidR="00FC4379" w:rsidRDefault="00FC4379" w:rsidP="00674833">
            <w:pPr>
              <w:widowControl w:val="0"/>
              <w:spacing w:line="360" w:lineRule="auto"/>
              <w:jc w:val="both"/>
              <w:rPr>
                <w:rFonts w:ascii="Times New Roman" w:hAnsi="Times New Roman"/>
              </w:rPr>
            </w:pPr>
            <w:r>
              <w:rPr>
                <w:rFonts w:ascii="Times New Roman" w:hAnsi="Times New Roman"/>
              </w:rPr>
              <w:t xml:space="preserve">- Người dùng có thể click tất cả các danh mục sản phẩm khác nhau </w:t>
            </w:r>
          </w:p>
          <w:p w14:paraId="633A834D" w14:textId="3FD2A21B" w:rsidR="00FC4379" w:rsidRPr="007611CF" w:rsidRDefault="00FC4379" w:rsidP="00674833">
            <w:pPr>
              <w:widowControl w:val="0"/>
              <w:spacing w:line="360" w:lineRule="auto"/>
              <w:jc w:val="both"/>
              <w:rPr>
                <w:rFonts w:ascii="Times New Roman" w:hAnsi="Times New Roman"/>
                <w:lang w:val="vi-VN"/>
              </w:rPr>
            </w:pPr>
            <w:r>
              <w:rPr>
                <w:rFonts w:ascii="Times New Roman" w:hAnsi="Times New Roman"/>
              </w:rPr>
              <w:t xml:space="preserve">- Sau khi click 1 trong những danh mục sản phẩm ứng dụng tiếp tục chuyển sang màn hình loại sản phẩm  </w:t>
            </w:r>
          </w:p>
          <w:p w14:paraId="76620106" w14:textId="47FAB7A9" w:rsidR="00ED3910" w:rsidRDefault="00FC4379" w:rsidP="00674833">
            <w:pPr>
              <w:widowControl w:val="0"/>
              <w:spacing w:line="360" w:lineRule="auto"/>
              <w:jc w:val="both"/>
              <w:rPr>
                <w:rFonts w:ascii="Times New Roman" w:hAnsi="Times New Roman"/>
              </w:rPr>
            </w:pPr>
            <w:r>
              <w:rPr>
                <w:rFonts w:ascii="Times New Roman" w:hAnsi="Times New Roman"/>
              </w:rPr>
              <w:t xml:space="preserve">- Bên trong màn hình loại sản phẩm sẽ hiển thị các loại sản phẩm tương tự trong danh mục sản phẩm người dùng vừa click vào </w:t>
            </w:r>
          </w:p>
          <w:p w14:paraId="7864A5E8" w14:textId="2BF38A12" w:rsidR="00FC4379" w:rsidRPr="00FC4379" w:rsidRDefault="00FC4379" w:rsidP="00674833">
            <w:pPr>
              <w:widowControl w:val="0"/>
              <w:spacing w:line="360" w:lineRule="auto"/>
              <w:jc w:val="both"/>
              <w:rPr>
                <w:rFonts w:ascii="Times New Roman" w:hAnsi="Times New Roman"/>
              </w:rPr>
            </w:pPr>
            <w:r>
              <w:rPr>
                <w:rFonts w:ascii="Times New Roman" w:hAnsi="Times New Roman"/>
              </w:rPr>
              <w:t>- Khi click vào sản phẩm sẽ chuyển sang màn hình chi tiết sản phẩm</w:t>
            </w:r>
          </w:p>
          <w:p w14:paraId="28CE3E4A" w14:textId="77777777" w:rsidR="00ED3910" w:rsidRPr="007611CF" w:rsidRDefault="00ED3910" w:rsidP="00997AF6">
            <w:pPr>
              <w:widowControl w:val="0"/>
              <w:spacing w:line="360" w:lineRule="auto"/>
              <w:rPr>
                <w:rFonts w:ascii="Times New Roman" w:hAnsi="Times New Roman"/>
              </w:rPr>
            </w:pPr>
          </w:p>
        </w:tc>
      </w:tr>
    </w:tbl>
    <w:p w14:paraId="72EF5C71" w14:textId="3904ABD5" w:rsidR="00ED3910" w:rsidRDefault="00ED3910" w:rsidP="00ED3910">
      <w:pPr>
        <w:jc w:val="center"/>
        <w:rPr>
          <w:rFonts w:ascii="Times New Roman" w:hAnsi="Times New Roman"/>
          <w:i/>
          <w:iCs/>
        </w:rPr>
      </w:pPr>
    </w:p>
    <w:p w14:paraId="0340D550" w14:textId="694403C0" w:rsidR="00FC4379" w:rsidRDefault="00FC4379" w:rsidP="00ED3910">
      <w:pPr>
        <w:jc w:val="center"/>
        <w:rPr>
          <w:rFonts w:ascii="Times New Roman" w:hAnsi="Times New Roman"/>
          <w:i/>
          <w:iCs/>
        </w:rPr>
      </w:pPr>
    </w:p>
    <w:p w14:paraId="7150C49A" w14:textId="42932F59" w:rsidR="00FC4379" w:rsidRDefault="00FC4379" w:rsidP="00ED3910">
      <w:pPr>
        <w:jc w:val="center"/>
        <w:rPr>
          <w:rFonts w:ascii="Times New Roman" w:hAnsi="Times New Roman"/>
          <w:i/>
          <w:iCs/>
        </w:rPr>
      </w:pPr>
    </w:p>
    <w:p w14:paraId="238C3649" w14:textId="550B56E6" w:rsidR="00FC4379" w:rsidRDefault="00FC4379" w:rsidP="00ED3910">
      <w:pPr>
        <w:jc w:val="center"/>
        <w:rPr>
          <w:rFonts w:ascii="Times New Roman" w:hAnsi="Times New Roman"/>
          <w:i/>
          <w:iCs/>
        </w:rPr>
      </w:pPr>
    </w:p>
    <w:p w14:paraId="2F11A13A" w14:textId="52630895" w:rsidR="00FC4379" w:rsidRDefault="00FC4379" w:rsidP="00ED3910">
      <w:pPr>
        <w:jc w:val="center"/>
        <w:rPr>
          <w:rFonts w:ascii="Times New Roman" w:hAnsi="Times New Roman"/>
          <w:i/>
          <w:iCs/>
        </w:rPr>
      </w:pPr>
    </w:p>
    <w:p w14:paraId="3C4D2627" w14:textId="76BD80D4" w:rsidR="00FC4379" w:rsidRDefault="00FC4379" w:rsidP="00ED3910">
      <w:pPr>
        <w:jc w:val="center"/>
        <w:rPr>
          <w:rFonts w:ascii="Times New Roman" w:hAnsi="Times New Roman"/>
          <w:i/>
          <w:iCs/>
        </w:rPr>
      </w:pPr>
    </w:p>
    <w:p w14:paraId="5F043CF9" w14:textId="40A41551" w:rsidR="00FC4379" w:rsidRDefault="00FC4379" w:rsidP="00ED3910">
      <w:pPr>
        <w:jc w:val="center"/>
        <w:rPr>
          <w:rFonts w:ascii="Times New Roman" w:hAnsi="Times New Roman"/>
          <w:i/>
          <w:iCs/>
        </w:rPr>
      </w:pPr>
    </w:p>
    <w:p w14:paraId="71D29DBD" w14:textId="37FA4948" w:rsidR="00FC4379" w:rsidRDefault="00FC4379" w:rsidP="00ED3910">
      <w:pPr>
        <w:jc w:val="center"/>
        <w:rPr>
          <w:rFonts w:ascii="Times New Roman" w:hAnsi="Times New Roman"/>
          <w:i/>
          <w:iCs/>
        </w:rPr>
      </w:pPr>
    </w:p>
    <w:p w14:paraId="17DA1F1C" w14:textId="25E82162" w:rsidR="00FC4379" w:rsidRDefault="00FC4379" w:rsidP="00ED3910">
      <w:pPr>
        <w:jc w:val="center"/>
        <w:rPr>
          <w:rFonts w:ascii="Times New Roman" w:hAnsi="Times New Roman"/>
          <w:i/>
          <w:iCs/>
        </w:rPr>
      </w:pPr>
    </w:p>
    <w:p w14:paraId="55556685" w14:textId="484AE5D1" w:rsidR="00FC4379" w:rsidRDefault="00FC4379" w:rsidP="00ED3910">
      <w:pPr>
        <w:jc w:val="center"/>
        <w:rPr>
          <w:rFonts w:ascii="Times New Roman" w:hAnsi="Times New Roman"/>
          <w:i/>
          <w:iCs/>
        </w:rPr>
      </w:pPr>
    </w:p>
    <w:p w14:paraId="7C5F532C" w14:textId="7006AD6D" w:rsidR="00FC4379" w:rsidRDefault="00FC4379" w:rsidP="00ED3910">
      <w:pPr>
        <w:jc w:val="center"/>
        <w:rPr>
          <w:rFonts w:ascii="Times New Roman" w:hAnsi="Times New Roman"/>
          <w:i/>
          <w:iCs/>
        </w:rPr>
      </w:pPr>
    </w:p>
    <w:p w14:paraId="4B3824E9" w14:textId="43ECD14A" w:rsidR="00FC4379" w:rsidRDefault="00FC4379" w:rsidP="00ED3910">
      <w:pPr>
        <w:jc w:val="center"/>
        <w:rPr>
          <w:rFonts w:ascii="Times New Roman" w:hAnsi="Times New Roman"/>
          <w:i/>
          <w:iCs/>
        </w:rPr>
      </w:pPr>
    </w:p>
    <w:p w14:paraId="6F25EB22" w14:textId="3EB563FC" w:rsidR="00FC4379" w:rsidRDefault="00FC4379" w:rsidP="00ED3910">
      <w:pPr>
        <w:jc w:val="center"/>
        <w:rPr>
          <w:rFonts w:ascii="Times New Roman" w:hAnsi="Times New Roman"/>
          <w:i/>
          <w:iCs/>
        </w:rPr>
      </w:pPr>
    </w:p>
    <w:p w14:paraId="4FC992A9" w14:textId="030C4E9D" w:rsidR="002D708D" w:rsidRDefault="002D708D" w:rsidP="00ED3910">
      <w:pPr>
        <w:jc w:val="center"/>
        <w:rPr>
          <w:rFonts w:ascii="Times New Roman" w:hAnsi="Times New Roman"/>
          <w:i/>
          <w:iCs/>
        </w:rPr>
      </w:pPr>
    </w:p>
    <w:p w14:paraId="0A30A21F" w14:textId="77777777" w:rsidR="002D708D" w:rsidRDefault="002D708D" w:rsidP="00ED3910">
      <w:pPr>
        <w:jc w:val="center"/>
        <w:rPr>
          <w:rFonts w:ascii="Times New Roman" w:hAnsi="Times New Roman"/>
          <w:i/>
          <w:iCs/>
        </w:rPr>
      </w:pPr>
    </w:p>
    <w:p w14:paraId="348442A2" w14:textId="50FD0C61" w:rsidR="00FC4379" w:rsidRDefault="00FC4379" w:rsidP="00ED3910">
      <w:pPr>
        <w:jc w:val="center"/>
        <w:rPr>
          <w:rFonts w:ascii="Times New Roman" w:hAnsi="Times New Roman"/>
          <w:i/>
          <w:iCs/>
        </w:rPr>
      </w:pPr>
    </w:p>
    <w:p w14:paraId="77253634" w14:textId="5152C0A2" w:rsidR="00FC4379" w:rsidRDefault="00FC4379" w:rsidP="00ED3910">
      <w:pPr>
        <w:jc w:val="center"/>
        <w:rPr>
          <w:rFonts w:ascii="Times New Roman" w:hAnsi="Times New Roman"/>
          <w:i/>
          <w:iCs/>
        </w:rPr>
      </w:pPr>
    </w:p>
    <w:p w14:paraId="6EB4DE24" w14:textId="5C4CE191" w:rsidR="00FC4379" w:rsidRPr="002D708D" w:rsidRDefault="00FC4379" w:rsidP="00FC4379">
      <w:pPr>
        <w:rPr>
          <w:rFonts w:ascii="Times New Roman" w:hAnsi="Times New Roman"/>
          <w:b/>
          <w:bCs/>
          <w:i/>
          <w:iCs/>
          <w:sz w:val="24"/>
        </w:rPr>
      </w:pPr>
      <w:r w:rsidRPr="002D708D">
        <w:rPr>
          <w:rFonts w:ascii="Times New Roman" w:hAnsi="Times New Roman"/>
          <w:b/>
          <w:bCs/>
          <w:i/>
          <w:iCs/>
          <w:sz w:val="24"/>
        </w:rPr>
        <w:lastRenderedPageBreak/>
        <w:t>3.6.</w:t>
      </w:r>
      <w:r w:rsidR="002D708D" w:rsidRPr="002D708D">
        <w:rPr>
          <w:rFonts w:ascii="Times New Roman" w:hAnsi="Times New Roman"/>
          <w:b/>
          <w:bCs/>
          <w:i/>
          <w:iCs/>
          <w:sz w:val="24"/>
        </w:rPr>
        <w:t>2</w:t>
      </w:r>
      <w:r w:rsidRPr="002D708D">
        <w:rPr>
          <w:rFonts w:ascii="Times New Roman" w:hAnsi="Times New Roman"/>
          <w:b/>
          <w:bCs/>
          <w:i/>
          <w:iCs/>
          <w:sz w:val="24"/>
        </w:rPr>
        <w:t>.</w:t>
      </w:r>
      <w:r w:rsidR="002D708D" w:rsidRPr="002D708D">
        <w:rPr>
          <w:rFonts w:ascii="Times New Roman" w:hAnsi="Times New Roman"/>
          <w:b/>
          <w:bCs/>
          <w:i/>
          <w:iCs/>
          <w:sz w:val="24"/>
        </w:rPr>
        <w:t>8</w:t>
      </w:r>
      <w:r w:rsidRPr="002D708D">
        <w:rPr>
          <w:rFonts w:ascii="Times New Roman" w:hAnsi="Times New Roman"/>
          <w:b/>
          <w:bCs/>
          <w:i/>
          <w:iCs/>
          <w:sz w:val="24"/>
        </w:rPr>
        <w:t xml:space="preserve"> Chức năng màn hình tài khoản người dùng</w:t>
      </w:r>
    </w:p>
    <w:p w14:paraId="58841BB2" w14:textId="77777777" w:rsidR="00FC4379" w:rsidRDefault="00FC4379" w:rsidP="00FC4379">
      <w:pPr>
        <w:jc w:val="center"/>
        <w:rPr>
          <w:rFonts w:ascii="Times New Roman" w:hAnsi="Times New Roman"/>
          <w:b/>
          <w:bCs/>
        </w:rPr>
      </w:pPr>
    </w:p>
    <w:p w14:paraId="33EDF1EF" w14:textId="77777777" w:rsidR="002D708D" w:rsidRDefault="002D708D" w:rsidP="00FC4379">
      <w:pPr>
        <w:jc w:val="center"/>
        <w:rPr>
          <w:rFonts w:ascii="Times New Roman" w:hAnsi="Times New Roman"/>
          <w:b/>
          <w:bCs/>
          <w:noProof/>
        </w:rPr>
      </w:pPr>
    </w:p>
    <w:p w14:paraId="32933A9D" w14:textId="0C765D82" w:rsidR="00FC4379" w:rsidRDefault="00FC4379" w:rsidP="00FC4379">
      <w:pPr>
        <w:jc w:val="center"/>
        <w:rPr>
          <w:rFonts w:ascii="Times New Roman" w:hAnsi="Times New Roman"/>
          <w:b/>
          <w:bCs/>
        </w:rPr>
      </w:pPr>
      <w:r w:rsidRPr="00FC4379">
        <w:rPr>
          <w:rFonts w:ascii="Times New Roman" w:hAnsi="Times New Roman"/>
          <w:b/>
          <w:bCs/>
          <w:noProof/>
        </w:rPr>
        <w:drawing>
          <wp:inline distT="0" distB="0" distL="0" distR="0" wp14:anchorId="055E9A20" wp14:editId="194B7899">
            <wp:extent cx="4313294" cy="46333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13294" cy="4633362"/>
                    </a:xfrm>
                    <a:prstGeom prst="rect">
                      <a:avLst/>
                    </a:prstGeom>
                  </pic:spPr>
                </pic:pic>
              </a:graphicData>
            </a:graphic>
          </wp:inline>
        </w:drawing>
      </w:r>
    </w:p>
    <w:p w14:paraId="582CCBC0" w14:textId="77777777" w:rsidR="00FC4379" w:rsidRDefault="00FC4379" w:rsidP="00FC4379">
      <w:pPr>
        <w:jc w:val="center"/>
        <w:rPr>
          <w:rFonts w:ascii="Times New Roman" w:hAnsi="Times New Roman"/>
          <w:i/>
          <w:iCs/>
        </w:rPr>
      </w:pPr>
    </w:p>
    <w:p w14:paraId="5C77E95A" w14:textId="4A673005" w:rsidR="00FC4379" w:rsidRDefault="00FC4379" w:rsidP="00FC4379">
      <w:pPr>
        <w:jc w:val="center"/>
        <w:rPr>
          <w:rFonts w:ascii="Times New Roman" w:hAnsi="Times New Roman"/>
          <w:i/>
          <w:iCs/>
        </w:rPr>
      </w:pPr>
    </w:p>
    <w:p w14:paraId="73AA139E" w14:textId="77777777" w:rsidR="002D708D" w:rsidRPr="00FC4379" w:rsidRDefault="002D708D" w:rsidP="00FC4379">
      <w:pPr>
        <w:jc w:val="center"/>
        <w:rPr>
          <w:rFonts w:ascii="Times New Roman" w:hAnsi="Times New Roman"/>
          <w:b/>
          <w:bCs/>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FC4379" w:rsidRPr="0073400D" w14:paraId="5CACB2D7" w14:textId="77777777" w:rsidTr="00997AF6">
        <w:trPr>
          <w:jc w:val="center"/>
        </w:trPr>
        <w:tc>
          <w:tcPr>
            <w:tcW w:w="4531" w:type="dxa"/>
            <w:shd w:val="clear" w:color="auto" w:fill="auto"/>
            <w:tcMar>
              <w:top w:w="100" w:type="dxa"/>
              <w:left w:w="100" w:type="dxa"/>
              <w:bottom w:w="100" w:type="dxa"/>
              <w:right w:w="100" w:type="dxa"/>
            </w:tcMar>
          </w:tcPr>
          <w:p w14:paraId="504D6742" w14:textId="77777777" w:rsidR="00FC4379" w:rsidRPr="0073400D" w:rsidRDefault="00FC4379" w:rsidP="00997AF6">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447F249F" w14:textId="77777777" w:rsidR="00FC4379" w:rsidRPr="00981CE8" w:rsidRDefault="00FC4379" w:rsidP="00997AF6">
            <w:pPr>
              <w:widowControl w:val="0"/>
              <w:spacing w:line="360" w:lineRule="auto"/>
              <w:rPr>
                <w:rFonts w:ascii="Times New Roman" w:hAnsi="Times New Roman"/>
                <w:b/>
              </w:rPr>
            </w:pPr>
            <w:r>
              <w:rPr>
                <w:rFonts w:ascii="Times New Roman" w:hAnsi="Times New Roman"/>
                <w:b/>
              </w:rPr>
              <w:t>Danh mục sản phẩm</w:t>
            </w:r>
          </w:p>
        </w:tc>
      </w:tr>
      <w:tr w:rsidR="00FC4379" w:rsidRPr="0073400D" w14:paraId="5D019BA9" w14:textId="77777777" w:rsidTr="00997AF6">
        <w:trPr>
          <w:jc w:val="center"/>
        </w:trPr>
        <w:tc>
          <w:tcPr>
            <w:tcW w:w="4531" w:type="dxa"/>
            <w:shd w:val="clear" w:color="auto" w:fill="auto"/>
            <w:tcMar>
              <w:top w:w="100" w:type="dxa"/>
              <w:left w:w="100" w:type="dxa"/>
              <w:bottom w:w="100" w:type="dxa"/>
              <w:right w:w="100" w:type="dxa"/>
            </w:tcMar>
          </w:tcPr>
          <w:p w14:paraId="6855BC18" w14:textId="77777777" w:rsidR="00FC4379" w:rsidRPr="0073400D" w:rsidRDefault="00FC4379" w:rsidP="00997AF6">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3C1DC454" w14:textId="2E19B42A" w:rsidR="00FC4379" w:rsidRPr="0073400D" w:rsidRDefault="00FC4379" w:rsidP="00674833">
            <w:pPr>
              <w:widowControl w:val="0"/>
              <w:spacing w:line="360" w:lineRule="auto"/>
              <w:jc w:val="both"/>
              <w:rPr>
                <w:rFonts w:ascii="Times New Roman" w:hAnsi="Times New Roman"/>
              </w:rPr>
            </w:pPr>
            <w:r w:rsidRPr="0073400D">
              <w:rPr>
                <w:rFonts w:ascii="Times New Roman" w:hAnsi="Times New Roman"/>
              </w:rPr>
              <w:t xml:space="preserve">- </w:t>
            </w:r>
            <w:r>
              <w:rPr>
                <w:rFonts w:ascii="Times New Roman" w:hAnsi="Times New Roman"/>
              </w:rPr>
              <w:t xml:space="preserve">Cho phép người dùng có thể </w:t>
            </w:r>
            <w:r w:rsidR="007B3372">
              <w:rPr>
                <w:rFonts w:ascii="Times New Roman" w:hAnsi="Times New Roman"/>
              </w:rPr>
              <w:t>quản lí đơn hàng và thay đổi thông tin người dùng</w:t>
            </w:r>
            <w:r w:rsidR="00316AF4">
              <w:rPr>
                <w:rFonts w:ascii="Times New Roman" w:hAnsi="Times New Roman"/>
              </w:rPr>
              <w:t xml:space="preserve"> và thuộc tính người dùng</w:t>
            </w:r>
          </w:p>
        </w:tc>
      </w:tr>
      <w:tr w:rsidR="00FC4379" w:rsidRPr="0073400D" w14:paraId="031E5F3D" w14:textId="77777777" w:rsidTr="00997AF6">
        <w:trPr>
          <w:jc w:val="center"/>
        </w:trPr>
        <w:tc>
          <w:tcPr>
            <w:tcW w:w="4531" w:type="dxa"/>
            <w:shd w:val="clear" w:color="auto" w:fill="auto"/>
            <w:tcMar>
              <w:top w:w="100" w:type="dxa"/>
              <w:left w:w="100" w:type="dxa"/>
              <w:bottom w:w="100" w:type="dxa"/>
              <w:right w:w="100" w:type="dxa"/>
            </w:tcMar>
          </w:tcPr>
          <w:p w14:paraId="21BD97BC" w14:textId="77777777" w:rsidR="00FC4379" w:rsidRPr="0073400D" w:rsidRDefault="00FC4379" w:rsidP="00997AF6">
            <w:pPr>
              <w:widowControl w:val="0"/>
              <w:spacing w:line="360" w:lineRule="auto"/>
              <w:rPr>
                <w:rFonts w:ascii="Times New Roman" w:hAnsi="Times New Roman"/>
                <w:b/>
              </w:rPr>
            </w:pPr>
          </w:p>
          <w:p w14:paraId="0172CC03" w14:textId="77777777" w:rsidR="00FC4379" w:rsidRPr="0073400D" w:rsidRDefault="00FC4379" w:rsidP="00997AF6">
            <w:pPr>
              <w:widowControl w:val="0"/>
              <w:spacing w:line="360" w:lineRule="auto"/>
              <w:rPr>
                <w:rFonts w:ascii="Times New Roman" w:hAnsi="Times New Roman"/>
                <w:b/>
              </w:rPr>
            </w:pPr>
          </w:p>
          <w:p w14:paraId="2C0931DC" w14:textId="77777777" w:rsidR="00FC4379" w:rsidRPr="0073400D" w:rsidRDefault="00FC4379" w:rsidP="00997AF6">
            <w:pPr>
              <w:widowControl w:val="0"/>
              <w:spacing w:line="360" w:lineRule="auto"/>
              <w:rPr>
                <w:rFonts w:ascii="Times New Roman" w:hAnsi="Times New Roman"/>
                <w:b/>
              </w:rPr>
            </w:pPr>
            <w:r w:rsidRPr="0073400D">
              <w:rPr>
                <w:rFonts w:ascii="Times New Roman" w:hAnsi="Times New Roman"/>
                <w:b/>
              </w:rPr>
              <w:lastRenderedPageBreak/>
              <w:t>Mô tả</w:t>
            </w:r>
          </w:p>
        </w:tc>
        <w:tc>
          <w:tcPr>
            <w:tcW w:w="4531" w:type="dxa"/>
            <w:shd w:val="clear" w:color="auto" w:fill="auto"/>
            <w:tcMar>
              <w:top w:w="100" w:type="dxa"/>
              <w:left w:w="100" w:type="dxa"/>
              <w:bottom w:w="100" w:type="dxa"/>
              <w:right w:w="100" w:type="dxa"/>
            </w:tcMar>
          </w:tcPr>
          <w:p w14:paraId="77CA832F" w14:textId="77777777" w:rsidR="00FC4379" w:rsidRPr="007611CF" w:rsidRDefault="00FC4379" w:rsidP="00997AF6">
            <w:pPr>
              <w:widowControl w:val="0"/>
              <w:spacing w:line="360" w:lineRule="auto"/>
              <w:jc w:val="both"/>
              <w:rPr>
                <w:rFonts w:ascii="Times New Roman" w:hAnsi="Times New Roman"/>
                <w:lang w:val="vi-VN"/>
              </w:rPr>
            </w:pPr>
            <w:r w:rsidRPr="007611CF">
              <w:rPr>
                <w:rFonts w:ascii="Times New Roman" w:hAnsi="Times New Roman"/>
              </w:rPr>
              <w:lastRenderedPageBreak/>
              <w:t>-</w:t>
            </w:r>
            <w:r>
              <w:rPr>
                <w:rFonts w:ascii="Times New Roman" w:hAnsi="Times New Roman"/>
              </w:rPr>
              <w:t xml:space="preserve"> Đầu tiên người dùng vào màn hình trang chủ</w:t>
            </w:r>
          </w:p>
          <w:p w14:paraId="2F17AB9B" w14:textId="424179F3" w:rsidR="00FC4379" w:rsidRDefault="00FC4379" w:rsidP="00997AF6">
            <w:pPr>
              <w:widowControl w:val="0"/>
              <w:spacing w:line="360" w:lineRule="auto"/>
              <w:jc w:val="both"/>
              <w:rPr>
                <w:rFonts w:ascii="Times New Roman" w:hAnsi="Times New Roman"/>
              </w:rPr>
            </w:pPr>
            <w:r w:rsidRPr="007611CF">
              <w:rPr>
                <w:rFonts w:ascii="Times New Roman" w:hAnsi="Times New Roman"/>
                <w:lang w:val="vi-VN"/>
              </w:rPr>
              <w:lastRenderedPageBreak/>
              <w:t>-</w:t>
            </w:r>
            <w:r>
              <w:rPr>
                <w:rFonts w:ascii="Times New Roman" w:hAnsi="Times New Roman"/>
              </w:rPr>
              <w:t xml:space="preserve"> Tiếp theo người dùng ấn vào icon có chữ “</w:t>
            </w:r>
            <w:r w:rsidR="007B3372">
              <w:rPr>
                <w:rFonts w:ascii="Times New Roman" w:hAnsi="Times New Roman"/>
              </w:rPr>
              <w:t>Tài khoản</w:t>
            </w:r>
            <w:r>
              <w:rPr>
                <w:rFonts w:ascii="Times New Roman" w:hAnsi="Times New Roman"/>
              </w:rPr>
              <w:t>” ở phía dưới màn hình</w:t>
            </w:r>
          </w:p>
          <w:p w14:paraId="3A1F2F67" w14:textId="57591705" w:rsidR="00FC4379" w:rsidRDefault="00FC4379" w:rsidP="00997AF6">
            <w:pPr>
              <w:widowControl w:val="0"/>
              <w:spacing w:line="360" w:lineRule="auto"/>
              <w:jc w:val="both"/>
              <w:rPr>
                <w:rFonts w:ascii="Times New Roman" w:hAnsi="Times New Roman"/>
              </w:rPr>
            </w:pPr>
            <w:r>
              <w:rPr>
                <w:rFonts w:ascii="Times New Roman" w:hAnsi="Times New Roman"/>
              </w:rPr>
              <w:t xml:space="preserve">- Ứng dụng sẽ chuyển sang màn hình </w:t>
            </w:r>
            <w:r w:rsidR="007B3372">
              <w:rPr>
                <w:rFonts w:ascii="Times New Roman" w:hAnsi="Times New Roman"/>
              </w:rPr>
              <w:t>tài khoản của người dùng</w:t>
            </w:r>
          </w:p>
          <w:p w14:paraId="596A50F1" w14:textId="1300B34F" w:rsidR="00FC4379" w:rsidRDefault="00FC4379" w:rsidP="00997AF6">
            <w:pPr>
              <w:widowControl w:val="0"/>
              <w:spacing w:line="360" w:lineRule="auto"/>
              <w:jc w:val="both"/>
              <w:rPr>
                <w:rFonts w:ascii="Times New Roman" w:hAnsi="Times New Roman"/>
              </w:rPr>
            </w:pPr>
            <w:r>
              <w:rPr>
                <w:rFonts w:ascii="Times New Roman" w:hAnsi="Times New Roman"/>
              </w:rPr>
              <w:t xml:space="preserve">- Người dùng có thể click </w:t>
            </w:r>
            <w:r w:rsidR="007B3372">
              <w:rPr>
                <w:rFonts w:ascii="Times New Roman" w:hAnsi="Times New Roman"/>
              </w:rPr>
              <w:t>vào avatar để thay đổi thông tin người dùng như: họ tên, email, số điện thoại, địa chỉ</w:t>
            </w:r>
          </w:p>
          <w:p w14:paraId="5EB0152D" w14:textId="0AC6C206" w:rsidR="00FC4379" w:rsidRPr="007611CF" w:rsidRDefault="00FC4379" w:rsidP="00997AF6">
            <w:pPr>
              <w:widowControl w:val="0"/>
              <w:spacing w:line="360" w:lineRule="auto"/>
              <w:jc w:val="both"/>
              <w:rPr>
                <w:rFonts w:ascii="Times New Roman" w:hAnsi="Times New Roman"/>
                <w:lang w:val="vi-VN"/>
              </w:rPr>
            </w:pPr>
            <w:r>
              <w:rPr>
                <w:rFonts w:ascii="Times New Roman" w:hAnsi="Times New Roman"/>
              </w:rPr>
              <w:t xml:space="preserve">- </w:t>
            </w:r>
            <w:r w:rsidR="007B3372">
              <w:rPr>
                <w:rFonts w:ascii="Times New Roman" w:hAnsi="Times New Roman"/>
              </w:rPr>
              <w:t>Click vào đơn hàng của tôi để c</w:t>
            </w:r>
            <w:r w:rsidR="00316AF4">
              <w:rPr>
                <w:rFonts w:ascii="Times New Roman" w:hAnsi="Times New Roman"/>
              </w:rPr>
              <w:t>ó</w:t>
            </w:r>
            <w:r w:rsidR="007B3372">
              <w:rPr>
                <w:rFonts w:ascii="Times New Roman" w:hAnsi="Times New Roman"/>
              </w:rPr>
              <w:t xml:space="preserve"> thể giám sát đơn hàng xem đã được xác nhận hay chưa. </w:t>
            </w:r>
          </w:p>
          <w:p w14:paraId="5D3B7796" w14:textId="7AC2089F" w:rsidR="00316AF4" w:rsidRDefault="00FC4379" w:rsidP="00674833">
            <w:pPr>
              <w:widowControl w:val="0"/>
              <w:spacing w:line="360" w:lineRule="auto"/>
              <w:jc w:val="both"/>
              <w:rPr>
                <w:rFonts w:ascii="Times New Roman" w:hAnsi="Times New Roman"/>
              </w:rPr>
            </w:pPr>
            <w:r>
              <w:rPr>
                <w:rFonts w:ascii="Times New Roman" w:hAnsi="Times New Roman"/>
              </w:rPr>
              <w:t xml:space="preserve">- </w:t>
            </w:r>
            <w:r w:rsidR="00316AF4">
              <w:rPr>
                <w:rFonts w:ascii="Times New Roman" w:hAnsi="Times New Roman"/>
              </w:rPr>
              <w:t>Click vào địa chỉ giỏ hàng để có thể thêm địa chỉ giao hàng</w:t>
            </w:r>
          </w:p>
          <w:p w14:paraId="460633CF" w14:textId="571AE592" w:rsidR="00316AF4" w:rsidRDefault="00FC4379" w:rsidP="00674833">
            <w:pPr>
              <w:widowControl w:val="0"/>
              <w:spacing w:line="360" w:lineRule="auto"/>
              <w:jc w:val="both"/>
              <w:rPr>
                <w:rFonts w:ascii="Times New Roman" w:hAnsi="Times New Roman"/>
              </w:rPr>
            </w:pPr>
            <w:r>
              <w:rPr>
                <w:rFonts w:ascii="Times New Roman" w:hAnsi="Times New Roman"/>
              </w:rPr>
              <w:t xml:space="preserve">- </w:t>
            </w:r>
            <w:r w:rsidR="00316AF4">
              <w:rPr>
                <w:rFonts w:ascii="Times New Roman" w:hAnsi="Times New Roman"/>
              </w:rPr>
              <w:t xml:space="preserve">Click vào sản phẩm yêu thích sẽ hiển thị </w:t>
            </w:r>
            <w:r w:rsidR="00674833">
              <w:rPr>
                <w:rFonts w:ascii="Times New Roman" w:hAnsi="Times New Roman"/>
              </w:rPr>
              <w:t xml:space="preserve">màn hình </w:t>
            </w:r>
            <w:r w:rsidR="00316AF4">
              <w:rPr>
                <w:rFonts w:ascii="Times New Roman" w:hAnsi="Times New Roman"/>
              </w:rPr>
              <w:t>sản phẩm yêu thích của người dùng</w:t>
            </w:r>
            <w:r w:rsidR="00674833">
              <w:rPr>
                <w:rFonts w:ascii="Times New Roman" w:hAnsi="Times New Roman"/>
              </w:rPr>
              <w:t xml:space="preserve"> </w:t>
            </w:r>
            <w:r w:rsidR="00316AF4">
              <w:rPr>
                <w:rFonts w:ascii="Times New Roman" w:hAnsi="Times New Roman"/>
              </w:rPr>
              <w:t>(</w:t>
            </w:r>
            <w:r w:rsidR="00674833">
              <w:rPr>
                <w:rFonts w:ascii="Times New Roman" w:hAnsi="Times New Roman"/>
              </w:rPr>
              <w:t>N</w:t>
            </w:r>
            <w:r w:rsidR="00316AF4">
              <w:rPr>
                <w:rFonts w:ascii="Times New Roman" w:hAnsi="Times New Roman"/>
              </w:rPr>
              <w:t xml:space="preserve">ếu người dùng chưa có sản phẩm yêu </w:t>
            </w:r>
            <w:r w:rsidR="00674833">
              <w:rPr>
                <w:rFonts w:ascii="Times New Roman" w:hAnsi="Times New Roman"/>
              </w:rPr>
              <w:t>thích sẽ chuyển sang màn hình và hiện thông báo bạn chưa cso sản phẩm yêu thích)</w:t>
            </w:r>
          </w:p>
          <w:p w14:paraId="0FC89142" w14:textId="77777777" w:rsidR="00FC4379" w:rsidRDefault="00674833" w:rsidP="00674833">
            <w:pPr>
              <w:widowControl w:val="0"/>
              <w:spacing w:line="360" w:lineRule="auto"/>
              <w:jc w:val="both"/>
              <w:rPr>
                <w:rFonts w:ascii="Times New Roman" w:hAnsi="Times New Roman"/>
              </w:rPr>
            </w:pPr>
            <w:r>
              <w:rPr>
                <w:rFonts w:ascii="Times New Roman" w:hAnsi="Times New Roman"/>
              </w:rPr>
              <w:t>- Click vào cài đặt để có thể thay đổi mật khẩu và cài đặt thông báo</w:t>
            </w:r>
          </w:p>
          <w:p w14:paraId="17350EFE" w14:textId="77777777" w:rsidR="00674833" w:rsidRDefault="00674833" w:rsidP="00674833">
            <w:pPr>
              <w:widowControl w:val="0"/>
              <w:spacing w:line="360" w:lineRule="auto"/>
              <w:jc w:val="both"/>
              <w:rPr>
                <w:rFonts w:ascii="Times New Roman" w:hAnsi="Times New Roman"/>
              </w:rPr>
            </w:pPr>
            <w:r>
              <w:rPr>
                <w:rFonts w:ascii="Times New Roman" w:hAnsi="Times New Roman"/>
              </w:rPr>
              <w:t>- Click vào Cửa hàng sẽ hiển thị vị trí cửa hàng trên google map</w:t>
            </w:r>
          </w:p>
          <w:p w14:paraId="5BA925DC" w14:textId="099B55DC" w:rsidR="00674833" w:rsidRPr="007611CF" w:rsidRDefault="00674833" w:rsidP="00674833">
            <w:pPr>
              <w:widowControl w:val="0"/>
              <w:spacing w:line="360" w:lineRule="auto"/>
              <w:jc w:val="both"/>
              <w:rPr>
                <w:rFonts w:ascii="Times New Roman" w:hAnsi="Times New Roman"/>
              </w:rPr>
            </w:pPr>
            <w:r>
              <w:rPr>
                <w:rFonts w:ascii="Times New Roman" w:hAnsi="Times New Roman"/>
              </w:rPr>
              <w:t xml:space="preserve">- Click vào Đăng xuất thì tài khoản người dũng sẽ đưuọc đăng xuất ra khỏi ứng dụng </w:t>
            </w:r>
          </w:p>
        </w:tc>
      </w:tr>
    </w:tbl>
    <w:p w14:paraId="46D218CF" w14:textId="7E5FEA0D" w:rsidR="00ED3910" w:rsidRDefault="00ED3910" w:rsidP="00ED3910"/>
    <w:p w14:paraId="40A2F394" w14:textId="46673C2C" w:rsidR="00674833" w:rsidRDefault="00674833" w:rsidP="00ED3910"/>
    <w:p w14:paraId="017C41CC" w14:textId="16F4F279" w:rsidR="00674833" w:rsidRDefault="00674833" w:rsidP="00ED3910"/>
    <w:p w14:paraId="7280961B" w14:textId="7846424A" w:rsidR="00674833" w:rsidRDefault="00674833" w:rsidP="00ED3910"/>
    <w:p w14:paraId="3A6A11AF" w14:textId="2981181D" w:rsidR="00674833" w:rsidRPr="002D708D" w:rsidRDefault="00674833" w:rsidP="00ED3910">
      <w:pPr>
        <w:rPr>
          <w:rFonts w:ascii="Times New Roman" w:hAnsi="Times New Roman"/>
          <w:b/>
          <w:bCs/>
          <w:i/>
          <w:iCs/>
          <w:sz w:val="24"/>
        </w:rPr>
      </w:pPr>
      <w:r w:rsidRPr="002D708D">
        <w:rPr>
          <w:rFonts w:ascii="Times New Roman" w:hAnsi="Times New Roman"/>
          <w:b/>
          <w:bCs/>
          <w:i/>
          <w:iCs/>
          <w:sz w:val="24"/>
        </w:rPr>
        <w:lastRenderedPageBreak/>
        <w:t>3.6.</w:t>
      </w:r>
      <w:r w:rsidR="002D708D">
        <w:rPr>
          <w:rFonts w:ascii="Times New Roman" w:hAnsi="Times New Roman"/>
          <w:b/>
          <w:bCs/>
          <w:i/>
          <w:iCs/>
          <w:sz w:val="24"/>
        </w:rPr>
        <w:t>2</w:t>
      </w:r>
      <w:r w:rsidRPr="002D708D">
        <w:rPr>
          <w:rFonts w:ascii="Times New Roman" w:hAnsi="Times New Roman"/>
          <w:b/>
          <w:bCs/>
          <w:i/>
          <w:iCs/>
          <w:sz w:val="24"/>
        </w:rPr>
        <w:t>.</w:t>
      </w:r>
      <w:r w:rsidR="002D708D">
        <w:rPr>
          <w:rFonts w:ascii="Times New Roman" w:hAnsi="Times New Roman"/>
          <w:b/>
          <w:bCs/>
          <w:i/>
          <w:iCs/>
          <w:sz w:val="24"/>
        </w:rPr>
        <w:t>9</w:t>
      </w:r>
      <w:r w:rsidRPr="002D708D">
        <w:rPr>
          <w:rFonts w:ascii="Times New Roman" w:hAnsi="Times New Roman"/>
          <w:b/>
          <w:bCs/>
          <w:i/>
          <w:iCs/>
          <w:sz w:val="24"/>
        </w:rPr>
        <w:t xml:space="preserve"> Chức năng chi tiết sản phẩm </w:t>
      </w:r>
    </w:p>
    <w:p w14:paraId="4BFF4EA3" w14:textId="66B31A07" w:rsidR="00674833" w:rsidRDefault="00674833" w:rsidP="00ED3910">
      <w:pPr>
        <w:rPr>
          <w:rFonts w:ascii="Times New Roman" w:hAnsi="Times New Roman"/>
          <w:b/>
          <w:bCs/>
        </w:rPr>
      </w:pPr>
    </w:p>
    <w:p w14:paraId="7FFA6784" w14:textId="79299B1E" w:rsidR="001A1DA8" w:rsidRDefault="001A1DA8" w:rsidP="001A1DA8">
      <w:pPr>
        <w:jc w:val="center"/>
        <w:rPr>
          <w:rFonts w:ascii="Times New Roman" w:hAnsi="Times New Roman"/>
          <w:b/>
          <w:bCs/>
        </w:rPr>
      </w:pPr>
      <w:r w:rsidRPr="001A1DA8">
        <w:rPr>
          <w:rFonts w:ascii="Times New Roman" w:hAnsi="Times New Roman"/>
          <w:b/>
          <w:bCs/>
          <w:noProof/>
        </w:rPr>
        <w:drawing>
          <wp:inline distT="0" distB="0" distL="0" distR="0" wp14:anchorId="7691FA37" wp14:editId="5938F55B">
            <wp:extent cx="5547841" cy="48467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47841" cy="4846740"/>
                    </a:xfrm>
                    <a:prstGeom prst="rect">
                      <a:avLst/>
                    </a:prstGeom>
                  </pic:spPr>
                </pic:pic>
              </a:graphicData>
            </a:graphic>
          </wp:inline>
        </w:drawing>
      </w:r>
    </w:p>
    <w:p w14:paraId="4C30BFCA" w14:textId="053A85D3" w:rsidR="001A1DA8" w:rsidRDefault="001A1DA8" w:rsidP="001A1DA8">
      <w:pPr>
        <w:jc w:val="center"/>
        <w:rPr>
          <w:rFonts w:ascii="Times New Roman" w:hAnsi="Times New Roman"/>
          <w:b/>
          <w:bCs/>
        </w:rPr>
      </w:pPr>
    </w:p>
    <w:p w14:paraId="708495B2" w14:textId="5886D937" w:rsidR="001A1DA8" w:rsidRDefault="001A1DA8" w:rsidP="001A1DA8">
      <w:pPr>
        <w:jc w:val="center"/>
        <w:rPr>
          <w:rFonts w:ascii="Times New Roman" w:hAnsi="Times New Roman"/>
          <w:i/>
          <w:iCs/>
        </w:rPr>
      </w:pPr>
    </w:p>
    <w:p w14:paraId="4847F42A" w14:textId="77777777" w:rsidR="002D708D" w:rsidRDefault="002D708D" w:rsidP="001A1DA8">
      <w:pPr>
        <w:jc w:val="center"/>
        <w:rPr>
          <w:rFonts w:ascii="Times New Roman" w:hAnsi="Times New Roman"/>
          <w:i/>
          <w:iCs/>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1A1DA8" w:rsidRPr="0073400D" w14:paraId="17435DD3" w14:textId="77777777" w:rsidTr="00997AF6">
        <w:trPr>
          <w:jc w:val="center"/>
        </w:trPr>
        <w:tc>
          <w:tcPr>
            <w:tcW w:w="4531" w:type="dxa"/>
            <w:shd w:val="clear" w:color="auto" w:fill="auto"/>
            <w:tcMar>
              <w:top w:w="100" w:type="dxa"/>
              <w:left w:w="100" w:type="dxa"/>
              <w:bottom w:w="100" w:type="dxa"/>
              <w:right w:w="100" w:type="dxa"/>
            </w:tcMar>
          </w:tcPr>
          <w:p w14:paraId="486908F0" w14:textId="77777777" w:rsidR="001A1DA8" w:rsidRPr="0073400D" w:rsidRDefault="001A1DA8" w:rsidP="00997AF6">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0088B2E3" w14:textId="1BC7441F" w:rsidR="001A1DA8" w:rsidRPr="00981CE8" w:rsidRDefault="001A1DA8" w:rsidP="00997AF6">
            <w:pPr>
              <w:widowControl w:val="0"/>
              <w:spacing w:line="360" w:lineRule="auto"/>
              <w:rPr>
                <w:rFonts w:ascii="Times New Roman" w:hAnsi="Times New Roman"/>
                <w:b/>
              </w:rPr>
            </w:pPr>
            <w:r>
              <w:rPr>
                <w:rFonts w:ascii="Times New Roman" w:hAnsi="Times New Roman"/>
                <w:b/>
              </w:rPr>
              <w:t>Chi tiết sản phẩm</w:t>
            </w:r>
          </w:p>
        </w:tc>
      </w:tr>
      <w:tr w:rsidR="001A1DA8" w:rsidRPr="0073400D" w14:paraId="40F96E4E" w14:textId="77777777" w:rsidTr="00997AF6">
        <w:trPr>
          <w:jc w:val="center"/>
        </w:trPr>
        <w:tc>
          <w:tcPr>
            <w:tcW w:w="4531" w:type="dxa"/>
            <w:shd w:val="clear" w:color="auto" w:fill="auto"/>
            <w:tcMar>
              <w:top w:w="100" w:type="dxa"/>
              <w:left w:w="100" w:type="dxa"/>
              <w:bottom w:w="100" w:type="dxa"/>
              <w:right w:w="100" w:type="dxa"/>
            </w:tcMar>
          </w:tcPr>
          <w:p w14:paraId="0E731357" w14:textId="77777777" w:rsidR="001A1DA8" w:rsidRPr="0073400D" w:rsidRDefault="001A1DA8" w:rsidP="00997AF6">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6FB9AB9C" w14:textId="29C163AE" w:rsidR="001A1DA8" w:rsidRPr="0073400D" w:rsidRDefault="001A1DA8" w:rsidP="00997AF6">
            <w:pPr>
              <w:widowControl w:val="0"/>
              <w:spacing w:line="360" w:lineRule="auto"/>
              <w:jc w:val="both"/>
              <w:rPr>
                <w:rFonts w:ascii="Times New Roman" w:hAnsi="Times New Roman"/>
              </w:rPr>
            </w:pPr>
            <w:r w:rsidRPr="0073400D">
              <w:rPr>
                <w:rFonts w:ascii="Times New Roman" w:hAnsi="Times New Roman"/>
              </w:rPr>
              <w:t xml:space="preserve">- </w:t>
            </w:r>
            <w:r>
              <w:rPr>
                <w:rFonts w:ascii="Times New Roman" w:hAnsi="Times New Roman"/>
              </w:rPr>
              <w:t>Cho phép người dùng xem được thông tin sản phẩm, chọn size, chọn màu vào thêm vào giỏ hàng</w:t>
            </w:r>
          </w:p>
        </w:tc>
      </w:tr>
      <w:tr w:rsidR="001A1DA8" w:rsidRPr="0073400D" w14:paraId="175E9125" w14:textId="77777777" w:rsidTr="00997AF6">
        <w:trPr>
          <w:jc w:val="center"/>
        </w:trPr>
        <w:tc>
          <w:tcPr>
            <w:tcW w:w="4531" w:type="dxa"/>
            <w:shd w:val="clear" w:color="auto" w:fill="auto"/>
            <w:tcMar>
              <w:top w:w="100" w:type="dxa"/>
              <w:left w:w="100" w:type="dxa"/>
              <w:bottom w:w="100" w:type="dxa"/>
              <w:right w:w="100" w:type="dxa"/>
            </w:tcMar>
          </w:tcPr>
          <w:p w14:paraId="3C09747D" w14:textId="77777777" w:rsidR="001A1DA8" w:rsidRPr="0073400D" w:rsidRDefault="001A1DA8" w:rsidP="00997AF6">
            <w:pPr>
              <w:widowControl w:val="0"/>
              <w:spacing w:line="360" w:lineRule="auto"/>
              <w:rPr>
                <w:rFonts w:ascii="Times New Roman" w:hAnsi="Times New Roman"/>
                <w:b/>
              </w:rPr>
            </w:pPr>
          </w:p>
          <w:p w14:paraId="51C6A432" w14:textId="77777777" w:rsidR="001A1DA8" w:rsidRPr="0073400D" w:rsidRDefault="001A1DA8" w:rsidP="00997AF6">
            <w:pPr>
              <w:widowControl w:val="0"/>
              <w:spacing w:line="360" w:lineRule="auto"/>
              <w:rPr>
                <w:rFonts w:ascii="Times New Roman" w:hAnsi="Times New Roman"/>
                <w:b/>
              </w:rPr>
            </w:pPr>
          </w:p>
          <w:p w14:paraId="4C95E243" w14:textId="77777777" w:rsidR="001A1DA8" w:rsidRPr="0073400D" w:rsidRDefault="001A1DA8" w:rsidP="00997AF6">
            <w:pPr>
              <w:widowControl w:val="0"/>
              <w:spacing w:line="360" w:lineRule="auto"/>
              <w:rPr>
                <w:rFonts w:ascii="Times New Roman" w:hAnsi="Times New Roman"/>
                <w:b/>
              </w:rPr>
            </w:pPr>
            <w:r w:rsidRPr="0073400D">
              <w:rPr>
                <w:rFonts w:ascii="Times New Roman" w:hAnsi="Times New Roman"/>
                <w:b/>
              </w:rPr>
              <w:lastRenderedPageBreak/>
              <w:t>Mô tả</w:t>
            </w:r>
          </w:p>
        </w:tc>
        <w:tc>
          <w:tcPr>
            <w:tcW w:w="4531" w:type="dxa"/>
            <w:shd w:val="clear" w:color="auto" w:fill="auto"/>
            <w:tcMar>
              <w:top w:w="100" w:type="dxa"/>
              <w:left w:w="100" w:type="dxa"/>
              <w:bottom w:w="100" w:type="dxa"/>
              <w:right w:w="100" w:type="dxa"/>
            </w:tcMar>
          </w:tcPr>
          <w:p w14:paraId="2D1604D9" w14:textId="77501FD5" w:rsidR="001A1DA8" w:rsidRPr="007611CF" w:rsidRDefault="001A1DA8" w:rsidP="00997AF6">
            <w:pPr>
              <w:widowControl w:val="0"/>
              <w:spacing w:line="360" w:lineRule="auto"/>
              <w:jc w:val="both"/>
              <w:rPr>
                <w:rFonts w:ascii="Times New Roman" w:hAnsi="Times New Roman"/>
                <w:lang w:val="vi-VN"/>
              </w:rPr>
            </w:pPr>
            <w:r w:rsidRPr="007611CF">
              <w:rPr>
                <w:rFonts w:ascii="Times New Roman" w:hAnsi="Times New Roman"/>
              </w:rPr>
              <w:lastRenderedPageBreak/>
              <w:t>-</w:t>
            </w:r>
            <w:r>
              <w:rPr>
                <w:rFonts w:ascii="Times New Roman" w:hAnsi="Times New Roman"/>
              </w:rPr>
              <w:t xml:space="preserve"> Đầu tiên người dùng click vào sản phẩm</w:t>
            </w:r>
          </w:p>
          <w:p w14:paraId="40C4D0E0" w14:textId="4535C47B" w:rsidR="001A1DA8" w:rsidRDefault="001A1DA8" w:rsidP="00997AF6">
            <w:pPr>
              <w:widowControl w:val="0"/>
              <w:spacing w:line="360" w:lineRule="auto"/>
              <w:jc w:val="both"/>
              <w:rPr>
                <w:rFonts w:ascii="Times New Roman" w:hAnsi="Times New Roman"/>
              </w:rPr>
            </w:pPr>
            <w:r w:rsidRPr="007611CF">
              <w:rPr>
                <w:rFonts w:ascii="Times New Roman" w:hAnsi="Times New Roman"/>
                <w:lang w:val="vi-VN"/>
              </w:rPr>
              <w:t>-</w:t>
            </w:r>
            <w:r>
              <w:rPr>
                <w:rFonts w:ascii="Times New Roman" w:hAnsi="Times New Roman"/>
              </w:rPr>
              <w:t xml:space="preserve"> Ứng dụng sẽ chuyển sang mà hình chi </w:t>
            </w:r>
            <w:r>
              <w:rPr>
                <w:rFonts w:ascii="Times New Roman" w:hAnsi="Times New Roman"/>
              </w:rPr>
              <w:lastRenderedPageBreak/>
              <w:t xml:space="preserve">tiết sản phẩm </w:t>
            </w:r>
          </w:p>
          <w:p w14:paraId="598DE542" w14:textId="1644EBCB" w:rsidR="001A1DA8" w:rsidRDefault="001A1DA8" w:rsidP="00997AF6">
            <w:pPr>
              <w:widowControl w:val="0"/>
              <w:spacing w:line="360" w:lineRule="auto"/>
              <w:jc w:val="both"/>
              <w:rPr>
                <w:rFonts w:ascii="Times New Roman" w:hAnsi="Times New Roman"/>
              </w:rPr>
            </w:pPr>
            <w:r>
              <w:rPr>
                <w:rFonts w:ascii="Times New Roman" w:hAnsi="Times New Roman"/>
              </w:rPr>
              <w:t xml:space="preserve">- Bên trong màn hình chi tiết sản phẩm sẽ hiển thị icon trái tim để thả yêu thích cho sản phẩm, size để chọn size cho sảm phẩm , color để chọn màu cho sảm phẩm, phần mô tả để hiểm thị mô tả chi tiết về sản phẩm và cuối cùng là nút thêm vào giỏ hàng để chuyển sản phẩm người dùng cần  mua hàng vào giỏ hàng của người dùng </w:t>
            </w:r>
          </w:p>
          <w:p w14:paraId="04ADB753" w14:textId="7CA7D8B0" w:rsidR="001A1DA8" w:rsidRPr="007611CF" w:rsidRDefault="001A1DA8" w:rsidP="00997AF6">
            <w:pPr>
              <w:widowControl w:val="0"/>
              <w:spacing w:line="360" w:lineRule="auto"/>
              <w:jc w:val="both"/>
              <w:rPr>
                <w:rFonts w:ascii="Times New Roman" w:hAnsi="Times New Roman"/>
              </w:rPr>
            </w:pPr>
            <w:r>
              <w:rPr>
                <w:rFonts w:ascii="Times New Roman" w:hAnsi="Times New Roman"/>
              </w:rPr>
              <w:t>- Sau khi người dùng click vào thêm vào giỏ hàng sẽ hiện thông báo thêm vào giỏ hàng thành công</w:t>
            </w:r>
          </w:p>
        </w:tc>
      </w:tr>
    </w:tbl>
    <w:p w14:paraId="40311B4B" w14:textId="4E30D06A" w:rsidR="001A1DA8" w:rsidRDefault="001A1DA8" w:rsidP="001A1DA8">
      <w:pPr>
        <w:jc w:val="center"/>
        <w:rPr>
          <w:rFonts w:ascii="Times New Roman" w:hAnsi="Times New Roman"/>
          <w:i/>
          <w:iCs/>
        </w:rPr>
      </w:pPr>
    </w:p>
    <w:p w14:paraId="41B84035" w14:textId="548418F4" w:rsidR="00997AF6" w:rsidRDefault="00997AF6" w:rsidP="001A1DA8">
      <w:pPr>
        <w:jc w:val="center"/>
        <w:rPr>
          <w:rFonts w:ascii="Times New Roman" w:hAnsi="Times New Roman"/>
          <w:i/>
          <w:iCs/>
        </w:rPr>
      </w:pPr>
    </w:p>
    <w:p w14:paraId="6ABE3177" w14:textId="1D7C807E" w:rsidR="00997AF6" w:rsidRDefault="00997AF6" w:rsidP="001A1DA8">
      <w:pPr>
        <w:jc w:val="center"/>
        <w:rPr>
          <w:rFonts w:ascii="Times New Roman" w:hAnsi="Times New Roman"/>
          <w:i/>
          <w:iCs/>
        </w:rPr>
      </w:pPr>
    </w:p>
    <w:p w14:paraId="4C5A2895" w14:textId="39D3A88E" w:rsidR="00997AF6" w:rsidRDefault="00997AF6" w:rsidP="001A1DA8">
      <w:pPr>
        <w:jc w:val="center"/>
        <w:rPr>
          <w:rFonts w:ascii="Times New Roman" w:hAnsi="Times New Roman"/>
          <w:i/>
          <w:iCs/>
        </w:rPr>
      </w:pPr>
    </w:p>
    <w:p w14:paraId="07F633EB" w14:textId="6C46289A" w:rsidR="00997AF6" w:rsidRDefault="00997AF6" w:rsidP="001A1DA8">
      <w:pPr>
        <w:jc w:val="center"/>
        <w:rPr>
          <w:ins w:id="85" w:author="Quan AP" w:date="2022-12-01T19:04:00Z"/>
          <w:rFonts w:ascii="Times New Roman" w:hAnsi="Times New Roman"/>
          <w:i/>
          <w:iCs/>
        </w:rPr>
      </w:pPr>
    </w:p>
    <w:p w14:paraId="5A90927B" w14:textId="62C5FC9A" w:rsidR="00BA00CC" w:rsidRDefault="00BA00CC" w:rsidP="001A1DA8">
      <w:pPr>
        <w:jc w:val="center"/>
        <w:rPr>
          <w:ins w:id="86" w:author="Quan AP" w:date="2022-12-01T19:04:00Z"/>
          <w:rFonts w:ascii="Times New Roman" w:hAnsi="Times New Roman"/>
          <w:i/>
          <w:iCs/>
        </w:rPr>
      </w:pPr>
    </w:p>
    <w:p w14:paraId="4181C27D" w14:textId="21E0A011" w:rsidR="00BA00CC" w:rsidRDefault="00BA00CC" w:rsidP="001A1DA8">
      <w:pPr>
        <w:jc w:val="center"/>
        <w:rPr>
          <w:ins w:id="87" w:author="Quan AP" w:date="2022-12-01T19:04:00Z"/>
          <w:rFonts w:ascii="Times New Roman" w:hAnsi="Times New Roman"/>
          <w:i/>
          <w:iCs/>
        </w:rPr>
      </w:pPr>
    </w:p>
    <w:p w14:paraId="4169736F" w14:textId="331ABD3B" w:rsidR="00BA00CC" w:rsidRDefault="00BA00CC" w:rsidP="001A1DA8">
      <w:pPr>
        <w:jc w:val="center"/>
        <w:rPr>
          <w:ins w:id="88" w:author="Quan AP" w:date="2022-12-01T19:04:00Z"/>
          <w:rFonts w:ascii="Times New Roman" w:hAnsi="Times New Roman"/>
          <w:i/>
          <w:iCs/>
        </w:rPr>
      </w:pPr>
    </w:p>
    <w:p w14:paraId="23DA5ACD" w14:textId="4440D317" w:rsidR="00BA00CC" w:rsidRDefault="00BA00CC" w:rsidP="001A1DA8">
      <w:pPr>
        <w:jc w:val="center"/>
        <w:rPr>
          <w:ins w:id="89" w:author="Quan AP" w:date="2022-12-01T19:04:00Z"/>
          <w:rFonts w:ascii="Times New Roman" w:hAnsi="Times New Roman"/>
          <w:i/>
          <w:iCs/>
        </w:rPr>
      </w:pPr>
    </w:p>
    <w:p w14:paraId="05EEF2C0" w14:textId="3AE3579D" w:rsidR="00BA00CC" w:rsidRDefault="00BA00CC" w:rsidP="001A1DA8">
      <w:pPr>
        <w:jc w:val="center"/>
        <w:rPr>
          <w:ins w:id="90" w:author="Quan AP" w:date="2022-12-01T19:04:00Z"/>
          <w:rFonts w:ascii="Times New Roman" w:hAnsi="Times New Roman"/>
          <w:i/>
          <w:iCs/>
        </w:rPr>
      </w:pPr>
    </w:p>
    <w:p w14:paraId="3EA4EDCA" w14:textId="58432A5C" w:rsidR="00BA00CC" w:rsidRDefault="00BA00CC" w:rsidP="001A1DA8">
      <w:pPr>
        <w:jc w:val="center"/>
        <w:rPr>
          <w:ins w:id="91" w:author="Quan AP" w:date="2022-12-01T19:04:00Z"/>
          <w:rFonts w:ascii="Times New Roman" w:hAnsi="Times New Roman"/>
          <w:i/>
          <w:iCs/>
        </w:rPr>
      </w:pPr>
    </w:p>
    <w:p w14:paraId="23BCEC4E" w14:textId="21C240DB" w:rsidR="00BA00CC" w:rsidRDefault="00BA00CC" w:rsidP="001A1DA8">
      <w:pPr>
        <w:jc w:val="center"/>
        <w:rPr>
          <w:ins w:id="92" w:author="Quan AP" w:date="2022-12-01T19:04:00Z"/>
          <w:rFonts w:ascii="Times New Roman" w:hAnsi="Times New Roman"/>
          <w:i/>
          <w:iCs/>
        </w:rPr>
      </w:pPr>
    </w:p>
    <w:p w14:paraId="343EE734" w14:textId="6C3880F7" w:rsidR="00BA00CC" w:rsidRDefault="00BA00CC" w:rsidP="001A1DA8">
      <w:pPr>
        <w:jc w:val="center"/>
        <w:rPr>
          <w:ins w:id="93" w:author="Quan AP" w:date="2022-12-01T19:04:00Z"/>
          <w:rFonts w:ascii="Times New Roman" w:hAnsi="Times New Roman"/>
          <w:i/>
          <w:iCs/>
        </w:rPr>
      </w:pPr>
    </w:p>
    <w:p w14:paraId="4EB88415" w14:textId="17AFF951" w:rsidR="00BA00CC" w:rsidRDefault="00BA00CC" w:rsidP="001A1DA8">
      <w:pPr>
        <w:jc w:val="center"/>
        <w:rPr>
          <w:ins w:id="94" w:author="Quan AP" w:date="2022-12-01T19:04:00Z"/>
          <w:rFonts w:ascii="Times New Roman" w:hAnsi="Times New Roman"/>
          <w:i/>
          <w:iCs/>
        </w:rPr>
      </w:pPr>
    </w:p>
    <w:p w14:paraId="54FC4A2D" w14:textId="6DB69190" w:rsidR="00BA00CC" w:rsidRDefault="00BA00CC" w:rsidP="001A1DA8">
      <w:pPr>
        <w:jc w:val="center"/>
        <w:rPr>
          <w:ins w:id="95" w:author="Quan AP" w:date="2022-12-01T19:04:00Z"/>
          <w:rFonts w:ascii="Times New Roman" w:hAnsi="Times New Roman"/>
          <w:i/>
          <w:iCs/>
        </w:rPr>
      </w:pPr>
    </w:p>
    <w:p w14:paraId="0FFB2CC3" w14:textId="437BBCFE" w:rsidR="00BA00CC" w:rsidRDefault="00BA00CC" w:rsidP="001A1DA8">
      <w:pPr>
        <w:jc w:val="center"/>
        <w:rPr>
          <w:ins w:id="96" w:author="Quan AP" w:date="2022-12-01T19:04:00Z"/>
          <w:rFonts w:ascii="Times New Roman" w:hAnsi="Times New Roman"/>
          <w:i/>
          <w:iCs/>
        </w:rPr>
      </w:pPr>
    </w:p>
    <w:p w14:paraId="7D0E46C8" w14:textId="27BE5B65" w:rsidR="00BA00CC" w:rsidRDefault="00BA00CC" w:rsidP="001A1DA8">
      <w:pPr>
        <w:jc w:val="center"/>
        <w:rPr>
          <w:ins w:id="97" w:author="Quan AP" w:date="2022-12-01T19:04:00Z"/>
          <w:rFonts w:ascii="Times New Roman" w:hAnsi="Times New Roman"/>
          <w:i/>
          <w:iCs/>
        </w:rPr>
      </w:pPr>
    </w:p>
    <w:p w14:paraId="4CC50B88" w14:textId="3E583214" w:rsidR="00BA00CC" w:rsidRDefault="00BA00CC" w:rsidP="001A1DA8">
      <w:pPr>
        <w:jc w:val="center"/>
        <w:rPr>
          <w:ins w:id="98" w:author="Quan AP" w:date="2022-12-01T19:04:00Z"/>
          <w:rFonts w:ascii="Times New Roman" w:hAnsi="Times New Roman"/>
          <w:i/>
          <w:iCs/>
        </w:rPr>
      </w:pPr>
    </w:p>
    <w:p w14:paraId="588602A7" w14:textId="2820B542" w:rsidR="00BA00CC" w:rsidRDefault="00BA00CC" w:rsidP="001A1DA8">
      <w:pPr>
        <w:jc w:val="center"/>
        <w:rPr>
          <w:ins w:id="99" w:author="Quan AP" w:date="2022-12-01T19:04:00Z"/>
          <w:rFonts w:ascii="Times New Roman" w:hAnsi="Times New Roman"/>
          <w:i/>
          <w:iCs/>
        </w:rPr>
      </w:pPr>
    </w:p>
    <w:p w14:paraId="09D670BC" w14:textId="02AF81EA" w:rsidR="00BA00CC" w:rsidRDefault="00BA00CC" w:rsidP="001A1DA8">
      <w:pPr>
        <w:jc w:val="center"/>
        <w:rPr>
          <w:ins w:id="100" w:author="Quan AP" w:date="2022-12-01T19:04:00Z"/>
          <w:rFonts w:ascii="Times New Roman" w:hAnsi="Times New Roman"/>
          <w:i/>
          <w:iCs/>
        </w:rPr>
      </w:pPr>
    </w:p>
    <w:p w14:paraId="2217A887" w14:textId="78A04E9E" w:rsidR="00BA00CC" w:rsidRDefault="00BA00CC" w:rsidP="001A1DA8">
      <w:pPr>
        <w:jc w:val="center"/>
        <w:rPr>
          <w:ins w:id="101" w:author="Quan AP" w:date="2022-12-01T19:04:00Z"/>
          <w:rFonts w:ascii="Times New Roman" w:hAnsi="Times New Roman"/>
          <w:i/>
          <w:iCs/>
        </w:rPr>
      </w:pPr>
    </w:p>
    <w:p w14:paraId="38F4F18B" w14:textId="26FFE465" w:rsidR="00BA00CC" w:rsidRDefault="00BA00CC" w:rsidP="001A1DA8">
      <w:pPr>
        <w:jc w:val="center"/>
        <w:rPr>
          <w:ins w:id="102" w:author="Quan AP" w:date="2022-12-01T19:04:00Z"/>
          <w:rFonts w:ascii="Times New Roman" w:hAnsi="Times New Roman"/>
          <w:i/>
          <w:iCs/>
        </w:rPr>
      </w:pPr>
    </w:p>
    <w:p w14:paraId="41E9D061" w14:textId="65F8B22F" w:rsidR="00BA00CC" w:rsidRDefault="00BA00CC" w:rsidP="001A1DA8">
      <w:pPr>
        <w:jc w:val="center"/>
        <w:rPr>
          <w:ins w:id="103" w:author="Quan AP" w:date="2022-12-01T19:04:00Z"/>
          <w:rFonts w:ascii="Times New Roman" w:hAnsi="Times New Roman"/>
          <w:i/>
          <w:iCs/>
        </w:rPr>
      </w:pPr>
    </w:p>
    <w:p w14:paraId="0CEA29D6" w14:textId="5027964E" w:rsidR="00BA00CC" w:rsidRPr="002D708D" w:rsidRDefault="00BA00CC" w:rsidP="00BA00CC">
      <w:pPr>
        <w:rPr>
          <w:rFonts w:ascii="Times New Roman" w:hAnsi="Times New Roman"/>
          <w:b/>
          <w:bCs/>
          <w:i/>
          <w:iCs/>
          <w:sz w:val="24"/>
        </w:rPr>
      </w:pPr>
      <w:r w:rsidRPr="002D708D">
        <w:rPr>
          <w:rFonts w:ascii="Times New Roman" w:hAnsi="Times New Roman"/>
          <w:b/>
          <w:bCs/>
          <w:i/>
          <w:iCs/>
          <w:sz w:val="24"/>
        </w:rPr>
        <w:lastRenderedPageBreak/>
        <w:t>3.6.</w:t>
      </w:r>
      <w:r w:rsidR="002D708D" w:rsidRPr="002D708D">
        <w:rPr>
          <w:rFonts w:ascii="Times New Roman" w:hAnsi="Times New Roman"/>
          <w:b/>
          <w:bCs/>
          <w:i/>
          <w:iCs/>
          <w:sz w:val="24"/>
        </w:rPr>
        <w:t>2</w:t>
      </w:r>
      <w:r w:rsidRPr="002D708D">
        <w:rPr>
          <w:rFonts w:ascii="Times New Roman" w:hAnsi="Times New Roman"/>
          <w:b/>
          <w:bCs/>
          <w:i/>
          <w:iCs/>
          <w:sz w:val="24"/>
        </w:rPr>
        <w:t>.1</w:t>
      </w:r>
      <w:r w:rsidR="002D708D" w:rsidRPr="002D708D">
        <w:rPr>
          <w:rFonts w:ascii="Times New Roman" w:hAnsi="Times New Roman"/>
          <w:b/>
          <w:bCs/>
          <w:i/>
          <w:iCs/>
          <w:sz w:val="24"/>
        </w:rPr>
        <w:t>0</w:t>
      </w:r>
      <w:r w:rsidRPr="002D708D">
        <w:rPr>
          <w:rFonts w:ascii="Times New Roman" w:hAnsi="Times New Roman"/>
          <w:b/>
          <w:bCs/>
          <w:i/>
          <w:iCs/>
          <w:sz w:val="24"/>
        </w:rPr>
        <w:t xml:space="preserve"> Chức năng thanh toán </w:t>
      </w:r>
    </w:p>
    <w:p w14:paraId="10D89A88" w14:textId="77777777" w:rsidR="00BA00CC" w:rsidRPr="00BA00CC" w:rsidRDefault="00BA00CC" w:rsidP="00AC33EB">
      <w:pPr>
        <w:rPr>
          <w:rFonts w:ascii="Times New Roman" w:hAnsi="Times New Roman"/>
        </w:rPr>
      </w:pPr>
    </w:p>
    <w:p w14:paraId="2A857526" w14:textId="5CEC0F1D" w:rsidR="00997AF6" w:rsidRDefault="00997AF6" w:rsidP="001A1DA8">
      <w:pPr>
        <w:jc w:val="center"/>
        <w:rPr>
          <w:rFonts w:ascii="Times New Roman" w:hAnsi="Times New Roman"/>
          <w:i/>
          <w:iCs/>
        </w:rPr>
      </w:pPr>
    </w:p>
    <w:p w14:paraId="670CC358" w14:textId="3B4752C3" w:rsidR="00997AF6" w:rsidRDefault="00BA00CC" w:rsidP="00BA00CC">
      <w:pPr>
        <w:jc w:val="center"/>
        <w:rPr>
          <w:rFonts w:ascii="Times New Roman" w:hAnsi="Times New Roman"/>
        </w:rPr>
      </w:pPr>
      <w:r w:rsidRPr="00BA00CC">
        <w:rPr>
          <w:rFonts w:ascii="Times New Roman" w:hAnsi="Times New Roman"/>
          <w:noProof/>
        </w:rPr>
        <w:drawing>
          <wp:inline distT="0" distB="0" distL="0" distR="0" wp14:anchorId="392B05E4" wp14:editId="0FC51F8E">
            <wp:extent cx="6332220" cy="5025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2220" cy="5025390"/>
                    </a:xfrm>
                    <a:prstGeom prst="rect">
                      <a:avLst/>
                    </a:prstGeom>
                  </pic:spPr>
                </pic:pic>
              </a:graphicData>
            </a:graphic>
          </wp:inline>
        </w:drawing>
      </w:r>
    </w:p>
    <w:p w14:paraId="3A3ED81C" w14:textId="580A5EA1" w:rsidR="00BA00CC" w:rsidRDefault="00BA00CC" w:rsidP="00BA00CC">
      <w:pPr>
        <w:jc w:val="center"/>
        <w:rPr>
          <w:rFonts w:ascii="Times New Roman" w:hAnsi="Times New Roman"/>
        </w:rPr>
      </w:pPr>
    </w:p>
    <w:p w14:paraId="257FB984" w14:textId="19BE0841" w:rsidR="00997AF6" w:rsidRDefault="00997AF6" w:rsidP="001A1DA8">
      <w:pPr>
        <w:jc w:val="center"/>
        <w:rPr>
          <w:rFonts w:ascii="Times New Roman" w:hAnsi="Times New Roman"/>
          <w:i/>
          <w:iCs/>
        </w:rPr>
      </w:pPr>
    </w:p>
    <w:p w14:paraId="2A4F57E4" w14:textId="77777777" w:rsidR="002D708D" w:rsidRDefault="002D708D" w:rsidP="001A1DA8">
      <w:pPr>
        <w:jc w:val="center"/>
        <w:rPr>
          <w:rFonts w:ascii="Times New Roman" w:hAnsi="Times New Roman"/>
          <w:i/>
          <w:iCs/>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BA00CC" w:rsidRPr="0073400D" w14:paraId="0E3DE624" w14:textId="77777777" w:rsidTr="008A685F">
        <w:trPr>
          <w:jc w:val="center"/>
        </w:trPr>
        <w:tc>
          <w:tcPr>
            <w:tcW w:w="4531" w:type="dxa"/>
            <w:shd w:val="clear" w:color="auto" w:fill="auto"/>
            <w:tcMar>
              <w:top w:w="100" w:type="dxa"/>
              <w:left w:w="100" w:type="dxa"/>
              <w:bottom w:w="100" w:type="dxa"/>
              <w:right w:w="100" w:type="dxa"/>
            </w:tcMar>
          </w:tcPr>
          <w:p w14:paraId="0D29C452" w14:textId="77777777" w:rsidR="00BA00CC" w:rsidRPr="0073400D" w:rsidRDefault="00BA00CC" w:rsidP="008A685F">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165D2415" w14:textId="6611B742" w:rsidR="00BA00CC" w:rsidRPr="00981CE8" w:rsidRDefault="00BA00CC" w:rsidP="008A685F">
            <w:pPr>
              <w:widowControl w:val="0"/>
              <w:spacing w:line="360" w:lineRule="auto"/>
              <w:rPr>
                <w:rFonts w:ascii="Times New Roman" w:hAnsi="Times New Roman"/>
                <w:b/>
              </w:rPr>
            </w:pPr>
            <w:r>
              <w:rPr>
                <w:rFonts w:ascii="Times New Roman" w:hAnsi="Times New Roman"/>
                <w:b/>
              </w:rPr>
              <w:t>Thanh toán</w:t>
            </w:r>
          </w:p>
        </w:tc>
      </w:tr>
      <w:tr w:rsidR="00BA00CC" w:rsidRPr="0073400D" w14:paraId="7D27D244" w14:textId="77777777" w:rsidTr="008A685F">
        <w:trPr>
          <w:jc w:val="center"/>
        </w:trPr>
        <w:tc>
          <w:tcPr>
            <w:tcW w:w="4531" w:type="dxa"/>
            <w:shd w:val="clear" w:color="auto" w:fill="auto"/>
            <w:tcMar>
              <w:top w:w="100" w:type="dxa"/>
              <w:left w:w="100" w:type="dxa"/>
              <w:bottom w:w="100" w:type="dxa"/>
              <w:right w:w="100" w:type="dxa"/>
            </w:tcMar>
          </w:tcPr>
          <w:p w14:paraId="77B2A281" w14:textId="77777777" w:rsidR="00BA00CC" w:rsidRPr="0073400D" w:rsidRDefault="00BA00CC" w:rsidP="008A685F">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1B112E3E" w14:textId="6D36332C" w:rsidR="00BA00CC" w:rsidRPr="0073400D" w:rsidRDefault="00BA00CC" w:rsidP="008A685F">
            <w:pPr>
              <w:widowControl w:val="0"/>
              <w:spacing w:line="360" w:lineRule="auto"/>
              <w:jc w:val="both"/>
              <w:rPr>
                <w:rFonts w:ascii="Times New Roman" w:hAnsi="Times New Roman"/>
              </w:rPr>
            </w:pPr>
            <w:r w:rsidRPr="0073400D">
              <w:rPr>
                <w:rFonts w:ascii="Times New Roman" w:hAnsi="Times New Roman"/>
              </w:rPr>
              <w:t xml:space="preserve">- </w:t>
            </w:r>
            <w:r>
              <w:rPr>
                <w:rFonts w:ascii="Times New Roman" w:hAnsi="Times New Roman"/>
              </w:rPr>
              <w:t>Cho phép người dùng cso thể thanh toán đơn hàng</w:t>
            </w:r>
          </w:p>
        </w:tc>
      </w:tr>
      <w:tr w:rsidR="00BA00CC" w:rsidRPr="0073400D" w14:paraId="690D6209" w14:textId="77777777" w:rsidTr="008A685F">
        <w:trPr>
          <w:jc w:val="center"/>
        </w:trPr>
        <w:tc>
          <w:tcPr>
            <w:tcW w:w="4531" w:type="dxa"/>
            <w:shd w:val="clear" w:color="auto" w:fill="auto"/>
            <w:tcMar>
              <w:top w:w="100" w:type="dxa"/>
              <w:left w:w="100" w:type="dxa"/>
              <w:bottom w:w="100" w:type="dxa"/>
              <w:right w:w="100" w:type="dxa"/>
            </w:tcMar>
          </w:tcPr>
          <w:p w14:paraId="7BBA816C" w14:textId="77777777" w:rsidR="00BA00CC" w:rsidRPr="0073400D" w:rsidRDefault="00BA00CC" w:rsidP="008A685F">
            <w:pPr>
              <w:widowControl w:val="0"/>
              <w:spacing w:line="360" w:lineRule="auto"/>
              <w:rPr>
                <w:rFonts w:ascii="Times New Roman" w:hAnsi="Times New Roman"/>
                <w:b/>
              </w:rPr>
            </w:pPr>
          </w:p>
          <w:p w14:paraId="3D03FCDA" w14:textId="77777777" w:rsidR="00BA00CC" w:rsidRPr="0073400D" w:rsidRDefault="00BA00CC" w:rsidP="008A685F">
            <w:pPr>
              <w:widowControl w:val="0"/>
              <w:spacing w:line="360" w:lineRule="auto"/>
              <w:rPr>
                <w:rFonts w:ascii="Times New Roman" w:hAnsi="Times New Roman"/>
                <w:b/>
              </w:rPr>
            </w:pPr>
          </w:p>
          <w:p w14:paraId="5D081155" w14:textId="77777777" w:rsidR="00BA00CC" w:rsidRPr="0073400D" w:rsidRDefault="00BA00CC" w:rsidP="008A685F">
            <w:pPr>
              <w:widowControl w:val="0"/>
              <w:spacing w:line="360" w:lineRule="auto"/>
              <w:rPr>
                <w:rFonts w:ascii="Times New Roman" w:hAnsi="Times New Roman"/>
                <w:b/>
              </w:rPr>
            </w:pPr>
            <w:r w:rsidRPr="0073400D">
              <w:rPr>
                <w:rFonts w:ascii="Times New Roman" w:hAnsi="Times New Roman"/>
                <w:b/>
              </w:rPr>
              <w:t>Mô tả</w:t>
            </w:r>
          </w:p>
        </w:tc>
        <w:tc>
          <w:tcPr>
            <w:tcW w:w="4531" w:type="dxa"/>
            <w:shd w:val="clear" w:color="auto" w:fill="auto"/>
            <w:tcMar>
              <w:top w:w="100" w:type="dxa"/>
              <w:left w:w="100" w:type="dxa"/>
              <w:bottom w:w="100" w:type="dxa"/>
              <w:right w:w="100" w:type="dxa"/>
            </w:tcMar>
          </w:tcPr>
          <w:p w14:paraId="718E3980" w14:textId="2585E324" w:rsidR="00BA00CC" w:rsidRPr="00BA00CC" w:rsidRDefault="00BA00CC" w:rsidP="008A685F">
            <w:pPr>
              <w:widowControl w:val="0"/>
              <w:spacing w:line="360" w:lineRule="auto"/>
              <w:jc w:val="both"/>
              <w:rPr>
                <w:rFonts w:ascii="Times New Roman" w:hAnsi="Times New Roman"/>
                <w:lang w:val="vi-VN"/>
              </w:rPr>
            </w:pPr>
            <w:r w:rsidRPr="007611CF">
              <w:rPr>
                <w:rFonts w:ascii="Times New Roman" w:hAnsi="Times New Roman"/>
              </w:rPr>
              <w:lastRenderedPageBreak/>
              <w:t>-</w:t>
            </w:r>
            <w:r>
              <w:rPr>
                <w:rFonts w:ascii="Times New Roman" w:hAnsi="Times New Roman"/>
              </w:rPr>
              <w:t xml:space="preserve"> Sau khi </w:t>
            </w:r>
            <w:r>
              <w:rPr>
                <w:rFonts w:ascii="Times New Roman" w:hAnsi="Times New Roman"/>
                <w:lang w:val="vi-VN"/>
              </w:rPr>
              <w:t xml:space="preserve">Click vào mục thanh toán trong </w:t>
            </w:r>
            <w:r>
              <w:rPr>
                <w:rFonts w:ascii="Times New Roman" w:hAnsi="Times New Roman"/>
                <w:lang w:val="vi-VN"/>
              </w:rPr>
              <w:lastRenderedPageBreak/>
              <w:t>phần giỏ hàng. Ứng dụng sẽ chuyển sang màn hình thanh toán.</w:t>
            </w:r>
          </w:p>
          <w:p w14:paraId="7840D995" w14:textId="78783A6D" w:rsidR="00BA00CC" w:rsidRPr="007611CF" w:rsidRDefault="00BA00CC" w:rsidP="00BA00CC">
            <w:pPr>
              <w:widowControl w:val="0"/>
              <w:spacing w:line="360" w:lineRule="auto"/>
              <w:jc w:val="both"/>
              <w:rPr>
                <w:rFonts w:ascii="Times New Roman" w:hAnsi="Times New Roman"/>
              </w:rPr>
            </w:pPr>
            <w:r>
              <w:rPr>
                <w:rFonts w:ascii="Times New Roman" w:hAnsi="Times New Roman"/>
              </w:rPr>
              <w:t xml:space="preserve">- </w:t>
            </w:r>
            <w:r w:rsidR="0082459B">
              <w:rPr>
                <w:rFonts w:ascii="Times New Roman" w:hAnsi="Times New Roman"/>
              </w:rPr>
              <w:t>Bên trong màn hình thanh toán, bạn có thể thêm địa chỉ</w:t>
            </w:r>
            <w:r w:rsidR="0082459B">
              <w:rPr>
                <w:rFonts w:ascii="Times New Roman" w:hAnsi="Times New Roman"/>
                <w:lang w:val="vi-VN"/>
              </w:rPr>
              <w:t xml:space="preserve"> giao hàng</w:t>
            </w:r>
            <w:r w:rsidR="0082459B">
              <w:rPr>
                <w:rFonts w:ascii="Times New Roman" w:hAnsi="Times New Roman"/>
              </w:rPr>
              <w:t xml:space="preserve"> mới</w:t>
            </w:r>
            <w:r w:rsidR="0082459B">
              <w:rPr>
                <w:rFonts w:ascii="Times New Roman" w:hAnsi="Times New Roman"/>
                <w:lang w:val="vi-VN"/>
              </w:rPr>
              <w:t xml:space="preserve">, sau đó click vào </w:t>
            </w:r>
            <w:r w:rsidR="0082459B">
              <w:rPr>
                <w:rFonts w:ascii="Times New Roman" w:hAnsi="Times New Roman"/>
              </w:rPr>
              <w:t>địa chỉ cần giao hàng, chọn phương thức thanh toán. Và bên cạnh đó còn có thông tin đặt hàng gồm</w:t>
            </w:r>
            <w:r w:rsidR="0082459B">
              <w:rPr>
                <w:rFonts w:ascii="Times New Roman" w:hAnsi="Times New Roman"/>
                <w:lang w:val="vi-VN"/>
              </w:rPr>
              <w:t>:</w:t>
            </w:r>
            <w:r w:rsidR="0082459B">
              <w:rPr>
                <w:rFonts w:ascii="Times New Roman" w:hAnsi="Times New Roman"/>
              </w:rPr>
              <w:t xml:space="preserve"> sản phẩm</w:t>
            </w:r>
            <w:r w:rsidR="0082459B">
              <w:rPr>
                <w:rFonts w:ascii="Times New Roman" w:hAnsi="Times New Roman"/>
                <w:lang w:val="vi-VN"/>
              </w:rPr>
              <w:t>,</w:t>
            </w:r>
            <w:r w:rsidR="0082459B">
              <w:rPr>
                <w:rFonts w:ascii="Times New Roman" w:hAnsi="Times New Roman"/>
              </w:rPr>
              <w:t xml:space="preserve"> giá</w:t>
            </w:r>
            <w:r w:rsidR="0082459B">
              <w:rPr>
                <w:rFonts w:ascii="Times New Roman" w:hAnsi="Times New Roman"/>
                <w:lang w:val="vi-VN"/>
              </w:rPr>
              <w:t>, phí</w:t>
            </w:r>
            <w:r w:rsidR="0082459B">
              <w:rPr>
                <w:rFonts w:ascii="Times New Roman" w:hAnsi="Times New Roman"/>
              </w:rPr>
              <w:t xml:space="preserve"> vận chuyển và tổng số tiền.</w:t>
            </w:r>
          </w:p>
          <w:p w14:paraId="6AE83385" w14:textId="71DD79F8" w:rsidR="00BA00CC" w:rsidRPr="0082459B" w:rsidRDefault="0082459B" w:rsidP="008A685F">
            <w:pPr>
              <w:widowControl w:val="0"/>
              <w:spacing w:line="360" w:lineRule="auto"/>
              <w:jc w:val="both"/>
              <w:rPr>
                <w:rFonts w:ascii="Times New Roman" w:hAnsi="Times New Roman"/>
                <w:lang w:val="vi-VN"/>
              </w:rPr>
            </w:pPr>
            <w:r>
              <w:rPr>
                <w:rFonts w:ascii="Times New Roman" w:hAnsi="Times New Roman"/>
                <w:lang w:val="vi-VN"/>
              </w:rPr>
              <w:t>- Cuối cùng là click vào Thanh toán sẽ hiện thanh toán thành công và đơn hàng sẽ được chờ xác nhận chuyển giao</w:t>
            </w:r>
          </w:p>
        </w:tc>
      </w:tr>
    </w:tbl>
    <w:p w14:paraId="0F84558C" w14:textId="62D28358" w:rsidR="00997AF6" w:rsidRDefault="00997AF6" w:rsidP="001A1DA8">
      <w:pPr>
        <w:jc w:val="center"/>
        <w:rPr>
          <w:rFonts w:ascii="Times New Roman" w:hAnsi="Times New Roman"/>
          <w:i/>
          <w:iCs/>
        </w:rPr>
      </w:pPr>
    </w:p>
    <w:p w14:paraId="4105BC9B" w14:textId="142166E5" w:rsidR="00997AF6" w:rsidRDefault="00997AF6" w:rsidP="001A1DA8">
      <w:pPr>
        <w:jc w:val="center"/>
        <w:rPr>
          <w:rFonts w:ascii="Times New Roman" w:hAnsi="Times New Roman"/>
          <w:i/>
          <w:iCs/>
        </w:rPr>
      </w:pPr>
    </w:p>
    <w:p w14:paraId="607517D6" w14:textId="072052E0" w:rsidR="00997AF6" w:rsidRDefault="00997AF6" w:rsidP="001A1DA8">
      <w:pPr>
        <w:jc w:val="center"/>
        <w:rPr>
          <w:rFonts w:ascii="Times New Roman" w:hAnsi="Times New Roman"/>
          <w:i/>
          <w:iCs/>
        </w:rPr>
      </w:pPr>
    </w:p>
    <w:p w14:paraId="7E17FE96" w14:textId="798ECEED" w:rsidR="00997AF6" w:rsidRDefault="00997AF6" w:rsidP="001A1DA8">
      <w:pPr>
        <w:jc w:val="center"/>
        <w:rPr>
          <w:rFonts w:ascii="Times New Roman" w:hAnsi="Times New Roman"/>
          <w:i/>
          <w:iCs/>
        </w:rPr>
      </w:pPr>
    </w:p>
    <w:p w14:paraId="76A565D6" w14:textId="4240B9CE" w:rsidR="00997AF6" w:rsidRDefault="00997AF6" w:rsidP="001A1DA8">
      <w:pPr>
        <w:jc w:val="center"/>
        <w:rPr>
          <w:rFonts w:ascii="Times New Roman" w:hAnsi="Times New Roman"/>
          <w:i/>
          <w:iCs/>
        </w:rPr>
      </w:pPr>
    </w:p>
    <w:p w14:paraId="4824DF70" w14:textId="499CB017" w:rsidR="00997AF6" w:rsidRDefault="00997AF6" w:rsidP="001A1DA8">
      <w:pPr>
        <w:jc w:val="center"/>
        <w:rPr>
          <w:rFonts w:ascii="Times New Roman" w:hAnsi="Times New Roman"/>
          <w:i/>
          <w:iCs/>
        </w:rPr>
      </w:pPr>
    </w:p>
    <w:p w14:paraId="1B1C4B7C" w14:textId="27888175" w:rsidR="00997AF6" w:rsidRDefault="00997AF6" w:rsidP="001A1DA8">
      <w:pPr>
        <w:jc w:val="center"/>
        <w:rPr>
          <w:rFonts w:ascii="Times New Roman" w:hAnsi="Times New Roman"/>
          <w:i/>
          <w:iCs/>
        </w:rPr>
      </w:pPr>
    </w:p>
    <w:p w14:paraId="3ADB1BD4" w14:textId="206CE88E" w:rsidR="00997AF6" w:rsidRDefault="00997AF6" w:rsidP="001A1DA8">
      <w:pPr>
        <w:jc w:val="center"/>
        <w:rPr>
          <w:rFonts w:ascii="Times New Roman" w:hAnsi="Times New Roman"/>
          <w:i/>
          <w:iCs/>
        </w:rPr>
      </w:pPr>
    </w:p>
    <w:p w14:paraId="0D2257E5" w14:textId="774C235B" w:rsidR="0082459B" w:rsidRDefault="0082459B" w:rsidP="001A1DA8">
      <w:pPr>
        <w:jc w:val="center"/>
        <w:rPr>
          <w:rFonts w:ascii="Times New Roman" w:hAnsi="Times New Roman"/>
          <w:i/>
          <w:iCs/>
        </w:rPr>
      </w:pPr>
    </w:p>
    <w:p w14:paraId="3EF53F36" w14:textId="7EA5117D" w:rsidR="0082459B" w:rsidRDefault="0082459B" w:rsidP="001A1DA8">
      <w:pPr>
        <w:jc w:val="center"/>
        <w:rPr>
          <w:rFonts w:ascii="Times New Roman" w:hAnsi="Times New Roman"/>
          <w:i/>
          <w:iCs/>
        </w:rPr>
      </w:pPr>
    </w:p>
    <w:p w14:paraId="1D9CE099" w14:textId="3479E8F9" w:rsidR="0082459B" w:rsidRDefault="0082459B" w:rsidP="001A1DA8">
      <w:pPr>
        <w:jc w:val="center"/>
        <w:rPr>
          <w:rFonts w:ascii="Times New Roman" w:hAnsi="Times New Roman"/>
          <w:i/>
          <w:iCs/>
        </w:rPr>
      </w:pPr>
    </w:p>
    <w:p w14:paraId="43EB5D77" w14:textId="4AD6BEB7" w:rsidR="0082459B" w:rsidRDefault="0082459B" w:rsidP="001A1DA8">
      <w:pPr>
        <w:jc w:val="center"/>
        <w:rPr>
          <w:rFonts w:ascii="Times New Roman" w:hAnsi="Times New Roman"/>
          <w:i/>
          <w:iCs/>
        </w:rPr>
      </w:pPr>
    </w:p>
    <w:p w14:paraId="2B5F5251" w14:textId="6A18D96C" w:rsidR="0082459B" w:rsidRDefault="0082459B" w:rsidP="001A1DA8">
      <w:pPr>
        <w:jc w:val="center"/>
        <w:rPr>
          <w:rFonts w:ascii="Times New Roman" w:hAnsi="Times New Roman"/>
          <w:i/>
          <w:iCs/>
        </w:rPr>
      </w:pPr>
    </w:p>
    <w:p w14:paraId="565A002A" w14:textId="05B8F63C" w:rsidR="0082459B" w:rsidRDefault="0082459B" w:rsidP="001A1DA8">
      <w:pPr>
        <w:jc w:val="center"/>
        <w:rPr>
          <w:rFonts w:ascii="Times New Roman" w:hAnsi="Times New Roman"/>
          <w:i/>
          <w:iCs/>
        </w:rPr>
      </w:pPr>
    </w:p>
    <w:p w14:paraId="23CB0A1B" w14:textId="283399FA" w:rsidR="0082459B" w:rsidRDefault="0082459B" w:rsidP="001A1DA8">
      <w:pPr>
        <w:jc w:val="center"/>
        <w:rPr>
          <w:rFonts w:ascii="Times New Roman" w:hAnsi="Times New Roman"/>
          <w:i/>
          <w:iCs/>
        </w:rPr>
      </w:pPr>
    </w:p>
    <w:p w14:paraId="5EA6E462" w14:textId="11156C75" w:rsidR="0082459B" w:rsidRDefault="0082459B" w:rsidP="001A1DA8">
      <w:pPr>
        <w:jc w:val="center"/>
        <w:rPr>
          <w:rFonts w:ascii="Times New Roman" w:hAnsi="Times New Roman"/>
          <w:i/>
          <w:iCs/>
        </w:rPr>
      </w:pPr>
    </w:p>
    <w:p w14:paraId="7DEE7F65" w14:textId="07F88F73" w:rsidR="0082459B" w:rsidRDefault="0082459B" w:rsidP="001A1DA8">
      <w:pPr>
        <w:jc w:val="center"/>
        <w:rPr>
          <w:rFonts w:ascii="Times New Roman" w:hAnsi="Times New Roman"/>
          <w:i/>
          <w:iCs/>
        </w:rPr>
      </w:pPr>
    </w:p>
    <w:p w14:paraId="65A3F309" w14:textId="457C9C4A" w:rsidR="0082459B" w:rsidRDefault="0082459B" w:rsidP="001A1DA8">
      <w:pPr>
        <w:jc w:val="center"/>
        <w:rPr>
          <w:rFonts w:ascii="Times New Roman" w:hAnsi="Times New Roman"/>
          <w:i/>
          <w:iCs/>
        </w:rPr>
      </w:pPr>
    </w:p>
    <w:p w14:paraId="58849F6B" w14:textId="7A6B1A96" w:rsidR="0082459B" w:rsidRDefault="0082459B" w:rsidP="001A1DA8">
      <w:pPr>
        <w:jc w:val="center"/>
        <w:rPr>
          <w:rFonts w:ascii="Times New Roman" w:hAnsi="Times New Roman"/>
          <w:i/>
          <w:iCs/>
        </w:rPr>
      </w:pPr>
    </w:p>
    <w:p w14:paraId="79E7D9E2" w14:textId="1B86280E" w:rsidR="0082459B" w:rsidRDefault="0082459B" w:rsidP="001A1DA8">
      <w:pPr>
        <w:jc w:val="center"/>
        <w:rPr>
          <w:rFonts w:ascii="Times New Roman" w:hAnsi="Times New Roman"/>
          <w:i/>
          <w:iCs/>
        </w:rPr>
      </w:pPr>
    </w:p>
    <w:p w14:paraId="04BB6A4B" w14:textId="77093D36" w:rsidR="0082459B" w:rsidRDefault="0082459B" w:rsidP="001A1DA8">
      <w:pPr>
        <w:jc w:val="center"/>
        <w:rPr>
          <w:rFonts w:ascii="Times New Roman" w:hAnsi="Times New Roman"/>
          <w:i/>
          <w:iCs/>
        </w:rPr>
      </w:pPr>
    </w:p>
    <w:p w14:paraId="387E4145" w14:textId="5A6EDACF" w:rsidR="0082459B" w:rsidRDefault="0082459B" w:rsidP="001A1DA8">
      <w:pPr>
        <w:jc w:val="center"/>
        <w:rPr>
          <w:rFonts w:ascii="Times New Roman" w:hAnsi="Times New Roman"/>
          <w:i/>
          <w:iCs/>
        </w:rPr>
      </w:pPr>
    </w:p>
    <w:p w14:paraId="69CD14A2" w14:textId="3E0B6A9B" w:rsidR="0082459B" w:rsidRDefault="0082459B" w:rsidP="001A1DA8">
      <w:pPr>
        <w:jc w:val="center"/>
        <w:rPr>
          <w:rFonts w:ascii="Times New Roman" w:hAnsi="Times New Roman"/>
          <w:i/>
          <w:iCs/>
        </w:rPr>
      </w:pPr>
    </w:p>
    <w:p w14:paraId="57057F71" w14:textId="0895ECE8" w:rsidR="0082459B" w:rsidRDefault="0082459B" w:rsidP="001A1DA8">
      <w:pPr>
        <w:jc w:val="center"/>
        <w:rPr>
          <w:rFonts w:ascii="Times New Roman" w:hAnsi="Times New Roman"/>
          <w:i/>
          <w:iCs/>
        </w:rPr>
      </w:pPr>
    </w:p>
    <w:p w14:paraId="7AAE44EA" w14:textId="0446D593" w:rsidR="0082459B" w:rsidRPr="002D708D" w:rsidRDefault="0082459B" w:rsidP="0082459B">
      <w:pPr>
        <w:rPr>
          <w:rFonts w:ascii="Times New Roman" w:hAnsi="Times New Roman"/>
          <w:b/>
          <w:bCs/>
          <w:i/>
          <w:iCs/>
          <w:sz w:val="24"/>
          <w:lang w:val="vi-VN"/>
        </w:rPr>
      </w:pPr>
      <w:r w:rsidRPr="002D708D">
        <w:rPr>
          <w:rFonts w:ascii="Times New Roman" w:hAnsi="Times New Roman"/>
          <w:b/>
          <w:bCs/>
          <w:i/>
          <w:iCs/>
          <w:sz w:val="24"/>
          <w:lang w:val="vi-VN"/>
        </w:rPr>
        <w:lastRenderedPageBreak/>
        <w:t>3.6.</w:t>
      </w:r>
      <w:r w:rsidR="002D708D" w:rsidRPr="002D708D">
        <w:rPr>
          <w:rFonts w:ascii="Times New Roman" w:hAnsi="Times New Roman"/>
          <w:b/>
          <w:bCs/>
          <w:i/>
          <w:iCs/>
          <w:sz w:val="24"/>
        </w:rPr>
        <w:t>2</w:t>
      </w:r>
      <w:r w:rsidRPr="002D708D">
        <w:rPr>
          <w:rFonts w:ascii="Times New Roman" w:hAnsi="Times New Roman"/>
          <w:b/>
          <w:bCs/>
          <w:i/>
          <w:iCs/>
          <w:sz w:val="24"/>
          <w:lang w:val="vi-VN"/>
        </w:rPr>
        <w:t>.1</w:t>
      </w:r>
      <w:r w:rsidR="002D708D" w:rsidRPr="002D708D">
        <w:rPr>
          <w:rFonts w:ascii="Times New Roman" w:hAnsi="Times New Roman"/>
          <w:b/>
          <w:bCs/>
          <w:i/>
          <w:iCs/>
          <w:sz w:val="24"/>
        </w:rPr>
        <w:t>1</w:t>
      </w:r>
      <w:r w:rsidRPr="002D708D">
        <w:rPr>
          <w:rFonts w:ascii="Times New Roman" w:hAnsi="Times New Roman"/>
          <w:b/>
          <w:bCs/>
          <w:i/>
          <w:iCs/>
          <w:sz w:val="24"/>
          <w:lang w:val="vi-VN"/>
        </w:rPr>
        <w:t xml:space="preserve"> Chức năng màn hình cảm ơn</w:t>
      </w:r>
    </w:p>
    <w:p w14:paraId="0B04B523" w14:textId="72636BC6" w:rsidR="0082459B" w:rsidRDefault="0082459B" w:rsidP="0082459B">
      <w:pPr>
        <w:rPr>
          <w:rFonts w:ascii="Times New Roman" w:hAnsi="Times New Roman"/>
          <w:b/>
          <w:bCs/>
          <w:lang w:val="vi-VN"/>
        </w:rPr>
      </w:pPr>
    </w:p>
    <w:p w14:paraId="319F48E4" w14:textId="77777777" w:rsidR="002D708D" w:rsidRDefault="002D708D" w:rsidP="0082459B">
      <w:pPr>
        <w:jc w:val="center"/>
        <w:rPr>
          <w:rFonts w:ascii="Times New Roman" w:hAnsi="Times New Roman"/>
          <w:b/>
          <w:bCs/>
          <w:noProof/>
          <w:lang w:val="vi-VN"/>
        </w:rPr>
      </w:pPr>
    </w:p>
    <w:p w14:paraId="6B2A9120" w14:textId="2C7C24DF" w:rsidR="0082459B" w:rsidRPr="0082459B" w:rsidRDefault="0082459B" w:rsidP="0082459B">
      <w:pPr>
        <w:jc w:val="center"/>
        <w:rPr>
          <w:rFonts w:ascii="Times New Roman" w:hAnsi="Times New Roman"/>
          <w:b/>
          <w:bCs/>
          <w:lang w:val="vi-VN"/>
        </w:rPr>
      </w:pPr>
      <w:r w:rsidRPr="0082459B">
        <w:rPr>
          <w:rFonts w:ascii="Times New Roman" w:hAnsi="Times New Roman"/>
          <w:b/>
          <w:bCs/>
          <w:noProof/>
          <w:lang w:val="vi-VN"/>
        </w:rPr>
        <w:drawing>
          <wp:inline distT="0" distB="0" distL="0" distR="0" wp14:anchorId="199C300D" wp14:editId="2C68CDF9">
            <wp:extent cx="6332220" cy="41376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2220" cy="4137660"/>
                    </a:xfrm>
                    <a:prstGeom prst="rect">
                      <a:avLst/>
                    </a:prstGeom>
                  </pic:spPr>
                </pic:pic>
              </a:graphicData>
            </a:graphic>
          </wp:inline>
        </w:drawing>
      </w:r>
    </w:p>
    <w:p w14:paraId="44C6AF79" w14:textId="77777777" w:rsidR="0082459B" w:rsidRDefault="0082459B" w:rsidP="001A1DA8">
      <w:pPr>
        <w:jc w:val="center"/>
        <w:rPr>
          <w:rFonts w:ascii="Times New Roman" w:hAnsi="Times New Roman"/>
          <w:i/>
          <w:iCs/>
        </w:rPr>
      </w:pPr>
    </w:p>
    <w:p w14:paraId="3EF69409" w14:textId="77777777" w:rsidR="0082459B" w:rsidRPr="0082459B" w:rsidRDefault="0082459B" w:rsidP="002D708D">
      <w:pPr>
        <w:rPr>
          <w:rFonts w:ascii="Times New Roman" w:hAnsi="Times New Roman"/>
          <w:i/>
          <w:iCs/>
          <w:lang w:val="vi-VN"/>
        </w:rPr>
      </w:pPr>
    </w:p>
    <w:p w14:paraId="7500BFA3" w14:textId="38C4D01F" w:rsidR="00997AF6" w:rsidRDefault="00997AF6" w:rsidP="001A1DA8">
      <w:pPr>
        <w:jc w:val="center"/>
        <w:rPr>
          <w:rFonts w:ascii="Times New Roman" w:hAnsi="Times New Roman"/>
          <w:i/>
          <w:iCs/>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82459B" w:rsidRPr="0073400D" w14:paraId="461F50F4" w14:textId="77777777" w:rsidTr="008A685F">
        <w:trPr>
          <w:jc w:val="center"/>
        </w:trPr>
        <w:tc>
          <w:tcPr>
            <w:tcW w:w="4531" w:type="dxa"/>
            <w:shd w:val="clear" w:color="auto" w:fill="auto"/>
            <w:tcMar>
              <w:top w:w="100" w:type="dxa"/>
              <w:left w:w="100" w:type="dxa"/>
              <w:bottom w:w="100" w:type="dxa"/>
              <w:right w:w="100" w:type="dxa"/>
            </w:tcMar>
          </w:tcPr>
          <w:p w14:paraId="46AED81F" w14:textId="77777777" w:rsidR="0082459B" w:rsidRPr="0073400D" w:rsidRDefault="0082459B" w:rsidP="008A685F">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3CA5F7C7" w14:textId="77777777" w:rsidR="0082459B" w:rsidRPr="00981CE8" w:rsidRDefault="0082459B" w:rsidP="008A685F">
            <w:pPr>
              <w:widowControl w:val="0"/>
              <w:spacing w:line="360" w:lineRule="auto"/>
              <w:rPr>
                <w:rFonts w:ascii="Times New Roman" w:hAnsi="Times New Roman"/>
                <w:b/>
              </w:rPr>
            </w:pPr>
            <w:r>
              <w:rPr>
                <w:rFonts w:ascii="Times New Roman" w:hAnsi="Times New Roman"/>
                <w:b/>
              </w:rPr>
              <w:t>Thanh toán</w:t>
            </w:r>
          </w:p>
        </w:tc>
      </w:tr>
      <w:tr w:rsidR="0082459B" w:rsidRPr="0073400D" w14:paraId="06261340" w14:textId="77777777" w:rsidTr="008A685F">
        <w:trPr>
          <w:jc w:val="center"/>
        </w:trPr>
        <w:tc>
          <w:tcPr>
            <w:tcW w:w="4531" w:type="dxa"/>
            <w:shd w:val="clear" w:color="auto" w:fill="auto"/>
            <w:tcMar>
              <w:top w:w="100" w:type="dxa"/>
              <w:left w:w="100" w:type="dxa"/>
              <w:bottom w:w="100" w:type="dxa"/>
              <w:right w:w="100" w:type="dxa"/>
            </w:tcMar>
          </w:tcPr>
          <w:p w14:paraId="3A717B4E" w14:textId="77777777" w:rsidR="0082459B" w:rsidRPr="0073400D" w:rsidRDefault="0082459B" w:rsidP="008A685F">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2E9430EF" w14:textId="2DAD86EB" w:rsidR="0082459B" w:rsidRPr="0082459B" w:rsidRDefault="0082459B" w:rsidP="008A685F">
            <w:pPr>
              <w:widowControl w:val="0"/>
              <w:spacing w:line="360" w:lineRule="auto"/>
              <w:jc w:val="both"/>
              <w:rPr>
                <w:rFonts w:ascii="Times New Roman" w:hAnsi="Times New Roman"/>
                <w:lang w:val="vi-VN"/>
              </w:rPr>
            </w:pPr>
            <w:r w:rsidRPr="0073400D">
              <w:rPr>
                <w:rFonts w:ascii="Times New Roman" w:hAnsi="Times New Roman"/>
              </w:rPr>
              <w:t xml:space="preserve">- </w:t>
            </w:r>
            <w:r>
              <w:rPr>
                <w:rFonts w:ascii="Times New Roman" w:hAnsi="Times New Roman"/>
                <w:lang w:val="vi-VN"/>
              </w:rPr>
              <w:t>Cho phép gửi lời cảm ơn tới người dùng và thông qua màn hình cảm ơn họ cũng có thể chuyển sang màn hình theo dõi đơn hàng.</w:t>
            </w:r>
          </w:p>
        </w:tc>
      </w:tr>
      <w:tr w:rsidR="0082459B" w:rsidRPr="0073400D" w14:paraId="327CA2B4" w14:textId="77777777" w:rsidTr="008A685F">
        <w:trPr>
          <w:jc w:val="center"/>
        </w:trPr>
        <w:tc>
          <w:tcPr>
            <w:tcW w:w="4531" w:type="dxa"/>
            <w:shd w:val="clear" w:color="auto" w:fill="auto"/>
            <w:tcMar>
              <w:top w:w="100" w:type="dxa"/>
              <w:left w:w="100" w:type="dxa"/>
              <w:bottom w:w="100" w:type="dxa"/>
              <w:right w:w="100" w:type="dxa"/>
            </w:tcMar>
          </w:tcPr>
          <w:p w14:paraId="7DBD2A3B" w14:textId="77777777" w:rsidR="0082459B" w:rsidRPr="0073400D" w:rsidRDefault="0082459B" w:rsidP="008A685F">
            <w:pPr>
              <w:widowControl w:val="0"/>
              <w:spacing w:line="360" w:lineRule="auto"/>
              <w:rPr>
                <w:rFonts w:ascii="Times New Roman" w:hAnsi="Times New Roman"/>
                <w:b/>
              </w:rPr>
            </w:pPr>
          </w:p>
          <w:p w14:paraId="5D0A0B2C" w14:textId="77777777" w:rsidR="0082459B" w:rsidRPr="0073400D" w:rsidRDefault="0082459B" w:rsidP="008A685F">
            <w:pPr>
              <w:widowControl w:val="0"/>
              <w:spacing w:line="360" w:lineRule="auto"/>
              <w:rPr>
                <w:rFonts w:ascii="Times New Roman" w:hAnsi="Times New Roman"/>
                <w:b/>
              </w:rPr>
            </w:pPr>
          </w:p>
          <w:p w14:paraId="655B8CFF" w14:textId="77777777" w:rsidR="0082459B" w:rsidRPr="0073400D" w:rsidRDefault="0082459B" w:rsidP="008A685F">
            <w:pPr>
              <w:widowControl w:val="0"/>
              <w:spacing w:line="360" w:lineRule="auto"/>
              <w:rPr>
                <w:rFonts w:ascii="Times New Roman" w:hAnsi="Times New Roman"/>
                <w:b/>
              </w:rPr>
            </w:pPr>
            <w:r w:rsidRPr="0073400D">
              <w:rPr>
                <w:rFonts w:ascii="Times New Roman" w:hAnsi="Times New Roman"/>
                <w:b/>
              </w:rPr>
              <w:lastRenderedPageBreak/>
              <w:t>Mô tả</w:t>
            </w:r>
          </w:p>
        </w:tc>
        <w:tc>
          <w:tcPr>
            <w:tcW w:w="4531" w:type="dxa"/>
            <w:shd w:val="clear" w:color="auto" w:fill="auto"/>
            <w:tcMar>
              <w:top w:w="100" w:type="dxa"/>
              <w:left w:w="100" w:type="dxa"/>
              <w:bottom w:w="100" w:type="dxa"/>
              <w:right w:w="100" w:type="dxa"/>
            </w:tcMar>
          </w:tcPr>
          <w:p w14:paraId="043CEFB4" w14:textId="6A4A5D1E" w:rsidR="0082459B" w:rsidRPr="00BA00CC" w:rsidRDefault="0082459B" w:rsidP="008A685F">
            <w:pPr>
              <w:widowControl w:val="0"/>
              <w:spacing w:line="360" w:lineRule="auto"/>
              <w:jc w:val="both"/>
              <w:rPr>
                <w:rFonts w:ascii="Times New Roman" w:hAnsi="Times New Roman"/>
                <w:lang w:val="vi-VN"/>
              </w:rPr>
            </w:pPr>
            <w:r w:rsidRPr="007611CF">
              <w:rPr>
                <w:rFonts w:ascii="Times New Roman" w:hAnsi="Times New Roman"/>
              </w:rPr>
              <w:lastRenderedPageBreak/>
              <w:t>-</w:t>
            </w:r>
            <w:r>
              <w:rPr>
                <w:rFonts w:ascii="Times New Roman" w:hAnsi="Times New Roman"/>
              </w:rPr>
              <w:t xml:space="preserve"> Sau khi </w:t>
            </w:r>
            <w:r>
              <w:rPr>
                <w:rFonts w:ascii="Times New Roman" w:hAnsi="Times New Roman"/>
                <w:lang w:val="vi-VN"/>
              </w:rPr>
              <w:t xml:space="preserve">Click vào mục thanh toán trong phần thanh toán. Ứng dụng sẽ chuyển </w:t>
            </w:r>
            <w:r>
              <w:rPr>
                <w:rFonts w:ascii="Times New Roman" w:hAnsi="Times New Roman"/>
                <w:lang w:val="vi-VN"/>
              </w:rPr>
              <w:lastRenderedPageBreak/>
              <w:t>sang màn hình lười cảm ơn.</w:t>
            </w:r>
          </w:p>
          <w:p w14:paraId="30C4706F" w14:textId="3BDFE486" w:rsidR="001C4DD3" w:rsidRPr="001C4DD3" w:rsidRDefault="0082459B" w:rsidP="001C4DD3">
            <w:pPr>
              <w:widowControl w:val="0"/>
              <w:spacing w:line="360" w:lineRule="auto"/>
              <w:jc w:val="both"/>
              <w:rPr>
                <w:rFonts w:ascii="Times New Roman" w:hAnsi="Times New Roman"/>
                <w:lang w:val="vi-VN"/>
              </w:rPr>
            </w:pPr>
            <w:r>
              <w:rPr>
                <w:rFonts w:ascii="Times New Roman" w:hAnsi="Times New Roman"/>
              </w:rPr>
              <w:t xml:space="preserve">- Bên trong màn hình </w:t>
            </w:r>
            <w:r>
              <w:rPr>
                <w:rFonts w:ascii="Times New Roman" w:hAnsi="Times New Roman"/>
                <w:lang w:val="vi-VN"/>
              </w:rPr>
              <w:t>cảm ơn</w:t>
            </w:r>
            <w:r>
              <w:rPr>
                <w:rFonts w:ascii="Times New Roman" w:hAnsi="Times New Roman"/>
              </w:rPr>
              <w:t xml:space="preserve">, bạn có thể </w:t>
            </w:r>
            <w:r>
              <w:rPr>
                <w:rFonts w:ascii="Times New Roman" w:hAnsi="Times New Roman"/>
                <w:lang w:val="vi-VN"/>
              </w:rPr>
              <w:t xml:space="preserve">click vào </w:t>
            </w:r>
            <w:r w:rsidR="001C4DD3">
              <w:rPr>
                <w:rFonts w:ascii="Times New Roman" w:hAnsi="Times New Roman"/>
                <w:lang w:val="vi-VN"/>
              </w:rPr>
              <w:t>tiếp tục mua sắm để ứng dụng chuyển sang màn hình trang chủ để bạn tiếp tục mua sắm hoặc click vào Xem đơn hàng để ứng dụng chuyển sang màn hình đơn hàng của tôi để theo giõi trạng thái đươn hàng vừa mua.</w:t>
            </w:r>
          </w:p>
          <w:p w14:paraId="7B1A13F5" w14:textId="1D542A52" w:rsidR="0082459B" w:rsidRPr="0082459B" w:rsidRDefault="0082459B" w:rsidP="008A685F">
            <w:pPr>
              <w:widowControl w:val="0"/>
              <w:spacing w:line="360" w:lineRule="auto"/>
              <w:jc w:val="both"/>
              <w:rPr>
                <w:rFonts w:ascii="Times New Roman" w:hAnsi="Times New Roman"/>
                <w:lang w:val="vi-VN"/>
              </w:rPr>
            </w:pPr>
          </w:p>
        </w:tc>
      </w:tr>
    </w:tbl>
    <w:p w14:paraId="7170F985" w14:textId="16214F5E" w:rsidR="00997AF6" w:rsidRDefault="00997AF6" w:rsidP="001A1DA8">
      <w:pPr>
        <w:jc w:val="center"/>
        <w:rPr>
          <w:rFonts w:ascii="Times New Roman" w:hAnsi="Times New Roman"/>
          <w:i/>
          <w:iCs/>
        </w:rPr>
      </w:pPr>
    </w:p>
    <w:p w14:paraId="16EE79EE" w14:textId="373BC3AD" w:rsidR="00997AF6" w:rsidRDefault="00997AF6" w:rsidP="001A1DA8">
      <w:pPr>
        <w:jc w:val="center"/>
        <w:rPr>
          <w:rFonts w:ascii="Times New Roman" w:hAnsi="Times New Roman"/>
          <w:i/>
          <w:iCs/>
        </w:rPr>
      </w:pPr>
    </w:p>
    <w:p w14:paraId="0ACEA2C9" w14:textId="0FBD1DD4" w:rsidR="001C4DD3" w:rsidRDefault="001C4DD3" w:rsidP="001A1DA8">
      <w:pPr>
        <w:jc w:val="center"/>
        <w:rPr>
          <w:rFonts w:ascii="Times New Roman" w:hAnsi="Times New Roman"/>
          <w:i/>
          <w:iCs/>
        </w:rPr>
      </w:pPr>
    </w:p>
    <w:p w14:paraId="652E107A" w14:textId="333AF695" w:rsidR="001C4DD3" w:rsidRDefault="001C4DD3" w:rsidP="001A1DA8">
      <w:pPr>
        <w:jc w:val="center"/>
        <w:rPr>
          <w:rFonts w:ascii="Times New Roman" w:hAnsi="Times New Roman"/>
          <w:i/>
          <w:iCs/>
        </w:rPr>
      </w:pPr>
    </w:p>
    <w:p w14:paraId="781278EF" w14:textId="77B65B9C" w:rsidR="001C4DD3" w:rsidRDefault="001C4DD3" w:rsidP="001A1DA8">
      <w:pPr>
        <w:jc w:val="center"/>
        <w:rPr>
          <w:rFonts w:ascii="Times New Roman" w:hAnsi="Times New Roman"/>
          <w:i/>
          <w:iCs/>
        </w:rPr>
      </w:pPr>
    </w:p>
    <w:p w14:paraId="29E57A5E" w14:textId="63942404" w:rsidR="001C4DD3" w:rsidRDefault="001C4DD3" w:rsidP="001A1DA8">
      <w:pPr>
        <w:jc w:val="center"/>
        <w:rPr>
          <w:rFonts w:ascii="Times New Roman" w:hAnsi="Times New Roman"/>
          <w:i/>
          <w:iCs/>
        </w:rPr>
      </w:pPr>
    </w:p>
    <w:p w14:paraId="45368C50" w14:textId="58B1B140" w:rsidR="001C4DD3" w:rsidRDefault="001C4DD3" w:rsidP="001A1DA8">
      <w:pPr>
        <w:jc w:val="center"/>
        <w:rPr>
          <w:rFonts w:ascii="Times New Roman" w:hAnsi="Times New Roman"/>
          <w:i/>
          <w:iCs/>
        </w:rPr>
      </w:pPr>
    </w:p>
    <w:p w14:paraId="33E9DC70" w14:textId="2DBA75A7" w:rsidR="001C4DD3" w:rsidRDefault="001C4DD3" w:rsidP="001A1DA8">
      <w:pPr>
        <w:jc w:val="center"/>
        <w:rPr>
          <w:rFonts w:ascii="Times New Roman" w:hAnsi="Times New Roman"/>
          <w:i/>
          <w:iCs/>
        </w:rPr>
      </w:pPr>
    </w:p>
    <w:p w14:paraId="65404DA6" w14:textId="6EEFCC2B" w:rsidR="001C4DD3" w:rsidRDefault="001C4DD3" w:rsidP="001A1DA8">
      <w:pPr>
        <w:jc w:val="center"/>
        <w:rPr>
          <w:rFonts w:ascii="Times New Roman" w:hAnsi="Times New Roman"/>
          <w:i/>
          <w:iCs/>
        </w:rPr>
      </w:pPr>
    </w:p>
    <w:p w14:paraId="007878EC" w14:textId="28C3AD68" w:rsidR="001C4DD3" w:rsidRDefault="001C4DD3" w:rsidP="001A1DA8">
      <w:pPr>
        <w:jc w:val="center"/>
        <w:rPr>
          <w:rFonts w:ascii="Times New Roman" w:hAnsi="Times New Roman"/>
          <w:i/>
          <w:iCs/>
        </w:rPr>
      </w:pPr>
    </w:p>
    <w:p w14:paraId="75E0470C" w14:textId="38127BA7" w:rsidR="001C4DD3" w:rsidRDefault="001C4DD3" w:rsidP="001A1DA8">
      <w:pPr>
        <w:jc w:val="center"/>
        <w:rPr>
          <w:rFonts w:ascii="Times New Roman" w:hAnsi="Times New Roman"/>
          <w:i/>
          <w:iCs/>
        </w:rPr>
      </w:pPr>
    </w:p>
    <w:p w14:paraId="381E8145" w14:textId="05521879" w:rsidR="001C4DD3" w:rsidRDefault="001C4DD3" w:rsidP="001A1DA8">
      <w:pPr>
        <w:jc w:val="center"/>
        <w:rPr>
          <w:rFonts w:ascii="Times New Roman" w:hAnsi="Times New Roman"/>
          <w:i/>
          <w:iCs/>
        </w:rPr>
      </w:pPr>
    </w:p>
    <w:p w14:paraId="39819CB8" w14:textId="3C66129D" w:rsidR="001C4DD3" w:rsidRDefault="001C4DD3" w:rsidP="001A1DA8">
      <w:pPr>
        <w:jc w:val="center"/>
        <w:rPr>
          <w:rFonts w:ascii="Times New Roman" w:hAnsi="Times New Roman"/>
          <w:i/>
          <w:iCs/>
        </w:rPr>
      </w:pPr>
    </w:p>
    <w:p w14:paraId="32E4EDB9" w14:textId="1380A023" w:rsidR="001C4DD3" w:rsidRDefault="001C4DD3" w:rsidP="001A1DA8">
      <w:pPr>
        <w:jc w:val="center"/>
        <w:rPr>
          <w:rFonts w:ascii="Times New Roman" w:hAnsi="Times New Roman"/>
          <w:i/>
          <w:iCs/>
        </w:rPr>
      </w:pPr>
    </w:p>
    <w:p w14:paraId="488C0E98" w14:textId="4018B9AE" w:rsidR="001C4DD3" w:rsidRDefault="001C4DD3" w:rsidP="001A1DA8">
      <w:pPr>
        <w:jc w:val="center"/>
        <w:rPr>
          <w:rFonts w:ascii="Times New Roman" w:hAnsi="Times New Roman"/>
          <w:i/>
          <w:iCs/>
        </w:rPr>
      </w:pPr>
    </w:p>
    <w:p w14:paraId="0F982799" w14:textId="5B33D4D3" w:rsidR="001C4DD3" w:rsidRDefault="001C4DD3" w:rsidP="001A1DA8">
      <w:pPr>
        <w:jc w:val="center"/>
        <w:rPr>
          <w:rFonts w:ascii="Times New Roman" w:hAnsi="Times New Roman"/>
          <w:i/>
          <w:iCs/>
        </w:rPr>
      </w:pPr>
    </w:p>
    <w:p w14:paraId="6E787DFD" w14:textId="1F863CDC" w:rsidR="001C4DD3" w:rsidRDefault="001C4DD3" w:rsidP="001A1DA8">
      <w:pPr>
        <w:jc w:val="center"/>
        <w:rPr>
          <w:rFonts w:ascii="Times New Roman" w:hAnsi="Times New Roman"/>
          <w:i/>
          <w:iCs/>
        </w:rPr>
      </w:pPr>
    </w:p>
    <w:p w14:paraId="7BD997C3" w14:textId="65A01DDB" w:rsidR="001C4DD3" w:rsidRDefault="001C4DD3" w:rsidP="001A1DA8">
      <w:pPr>
        <w:jc w:val="center"/>
        <w:rPr>
          <w:rFonts w:ascii="Times New Roman" w:hAnsi="Times New Roman"/>
          <w:i/>
          <w:iCs/>
        </w:rPr>
      </w:pPr>
    </w:p>
    <w:p w14:paraId="4AA64AE0" w14:textId="689357ED" w:rsidR="001C4DD3" w:rsidRDefault="001C4DD3" w:rsidP="001A1DA8">
      <w:pPr>
        <w:jc w:val="center"/>
        <w:rPr>
          <w:rFonts w:ascii="Times New Roman" w:hAnsi="Times New Roman"/>
          <w:i/>
          <w:iCs/>
        </w:rPr>
      </w:pPr>
    </w:p>
    <w:p w14:paraId="77A11628" w14:textId="79DBEE6B" w:rsidR="001C4DD3" w:rsidRDefault="001C4DD3" w:rsidP="001A1DA8">
      <w:pPr>
        <w:jc w:val="center"/>
        <w:rPr>
          <w:rFonts w:ascii="Times New Roman" w:hAnsi="Times New Roman"/>
          <w:i/>
          <w:iCs/>
        </w:rPr>
      </w:pPr>
    </w:p>
    <w:p w14:paraId="055682AD" w14:textId="31630299" w:rsidR="001C4DD3" w:rsidRDefault="001C4DD3" w:rsidP="001A1DA8">
      <w:pPr>
        <w:jc w:val="center"/>
        <w:rPr>
          <w:rFonts w:ascii="Times New Roman" w:hAnsi="Times New Roman"/>
          <w:i/>
          <w:iCs/>
        </w:rPr>
      </w:pPr>
    </w:p>
    <w:p w14:paraId="3E676420" w14:textId="1DC4A36E" w:rsidR="001C4DD3" w:rsidRDefault="001C4DD3" w:rsidP="001A1DA8">
      <w:pPr>
        <w:jc w:val="center"/>
        <w:rPr>
          <w:rFonts w:ascii="Times New Roman" w:hAnsi="Times New Roman"/>
          <w:i/>
          <w:iCs/>
        </w:rPr>
      </w:pPr>
    </w:p>
    <w:p w14:paraId="1BBE7AAB" w14:textId="49B9529C" w:rsidR="001C4DD3" w:rsidRDefault="001C4DD3" w:rsidP="001A1DA8">
      <w:pPr>
        <w:jc w:val="center"/>
        <w:rPr>
          <w:rFonts w:ascii="Times New Roman" w:hAnsi="Times New Roman"/>
          <w:i/>
          <w:iCs/>
        </w:rPr>
      </w:pPr>
    </w:p>
    <w:p w14:paraId="65A305A2" w14:textId="3B545D33" w:rsidR="001C4DD3" w:rsidRDefault="001C4DD3" w:rsidP="001A1DA8">
      <w:pPr>
        <w:jc w:val="center"/>
        <w:rPr>
          <w:rFonts w:ascii="Times New Roman" w:hAnsi="Times New Roman"/>
          <w:i/>
          <w:iCs/>
        </w:rPr>
      </w:pPr>
    </w:p>
    <w:p w14:paraId="2E88512F" w14:textId="211F1B00" w:rsidR="001C4DD3" w:rsidRDefault="001C4DD3" w:rsidP="001A1DA8">
      <w:pPr>
        <w:jc w:val="center"/>
        <w:rPr>
          <w:rFonts w:ascii="Times New Roman" w:hAnsi="Times New Roman"/>
          <w:i/>
          <w:iCs/>
        </w:rPr>
      </w:pPr>
    </w:p>
    <w:p w14:paraId="415B99DB" w14:textId="66B94CA6" w:rsidR="001C4DD3" w:rsidRDefault="001C4DD3" w:rsidP="001A1DA8">
      <w:pPr>
        <w:jc w:val="center"/>
        <w:rPr>
          <w:rFonts w:ascii="Times New Roman" w:hAnsi="Times New Roman"/>
          <w:i/>
          <w:iCs/>
        </w:rPr>
      </w:pPr>
    </w:p>
    <w:p w14:paraId="6DBE668D" w14:textId="3CFC4E9A" w:rsidR="001C4DD3" w:rsidRDefault="001C4DD3" w:rsidP="001A1DA8">
      <w:pPr>
        <w:jc w:val="center"/>
        <w:rPr>
          <w:rFonts w:ascii="Times New Roman" w:hAnsi="Times New Roman"/>
          <w:i/>
          <w:iCs/>
        </w:rPr>
      </w:pPr>
    </w:p>
    <w:p w14:paraId="4BD87F93" w14:textId="34985D14" w:rsidR="001C4DD3" w:rsidRPr="002D708D" w:rsidRDefault="001C4DD3" w:rsidP="001C4DD3">
      <w:pPr>
        <w:rPr>
          <w:rFonts w:ascii="Times New Roman" w:hAnsi="Times New Roman"/>
          <w:b/>
          <w:bCs/>
          <w:i/>
          <w:iCs/>
          <w:sz w:val="24"/>
          <w:lang w:val="vi-VN"/>
        </w:rPr>
      </w:pPr>
      <w:r w:rsidRPr="002D708D">
        <w:rPr>
          <w:rFonts w:ascii="Times New Roman" w:hAnsi="Times New Roman"/>
          <w:b/>
          <w:bCs/>
          <w:i/>
          <w:iCs/>
          <w:sz w:val="24"/>
          <w:lang w:val="vi-VN"/>
        </w:rPr>
        <w:lastRenderedPageBreak/>
        <w:t>3.6.</w:t>
      </w:r>
      <w:r w:rsidR="002D708D">
        <w:rPr>
          <w:rFonts w:ascii="Times New Roman" w:hAnsi="Times New Roman"/>
          <w:b/>
          <w:bCs/>
          <w:i/>
          <w:iCs/>
          <w:sz w:val="24"/>
        </w:rPr>
        <w:t>2</w:t>
      </w:r>
      <w:r w:rsidRPr="002D708D">
        <w:rPr>
          <w:rFonts w:ascii="Times New Roman" w:hAnsi="Times New Roman"/>
          <w:b/>
          <w:bCs/>
          <w:i/>
          <w:iCs/>
          <w:sz w:val="24"/>
          <w:lang w:val="vi-VN"/>
        </w:rPr>
        <w:t>.1</w:t>
      </w:r>
      <w:r w:rsidR="002D708D">
        <w:rPr>
          <w:rFonts w:ascii="Times New Roman" w:hAnsi="Times New Roman"/>
          <w:b/>
          <w:bCs/>
          <w:i/>
          <w:iCs/>
          <w:sz w:val="24"/>
        </w:rPr>
        <w:t>2</w:t>
      </w:r>
      <w:r w:rsidRPr="002D708D">
        <w:rPr>
          <w:rFonts w:ascii="Times New Roman" w:hAnsi="Times New Roman"/>
          <w:b/>
          <w:bCs/>
          <w:i/>
          <w:iCs/>
          <w:sz w:val="24"/>
          <w:lang w:val="vi-VN"/>
        </w:rPr>
        <w:t xml:space="preserve"> Chức năng màn hình Đơn hàng của tôi</w:t>
      </w:r>
    </w:p>
    <w:p w14:paraId="002840D8" w14:textId="52823135" w:rsidR="001C4DD3" w:rsidRDefault="001C4DD3" w:rsidP="001C4DD3">
      <w:pPr>
        <w:rPr>
          <w:rFonts w:ascii="Times New Roman" w:hAnsi="Times New Roman"/>
          <w:b/>
          <w:bCs/>
          <w:lang w:val="vi-VN"/>
        </w:rPr>
      </w:pPr>
    </w:p>
    <w:p w14:paraId="75920022" w14:textId="77777777" w:rsidR="002D708D" w:rsidRDefault="002D708D" w:rsidP="001C4DD3">
      <w:pPr>
        <w:jc w:val="center"/>
        <w:rPr>
          <w:rFonts w:ascii="Times New Roman" w:hAnsi="Times New Roman"/>
          <w:b/>
          <w:bCs/>
          <w:noProof/>
          <w:lang w:val="vi-VN"/>
        </w:rPr>
      </w:pPr>
    </w:p>
    <w:p w14:paraId="67A6922C" w14:textId="5437A3C1" w:rsidR="001C4DD3" w:rsidRPr="001C4DD3" w:rsidRDefault="001C4DD3" w:rsidP="001C4DD3">
      <w:pPr>
        <w:jc w:val="center"/>
        <w:rPr>
          <w:rFonts w:ascii="Times New Roman" w:hAnsi="Times New Roman"/>
          <w:b/>
          <w:bCs/>
          <w:lang w:val="vi-VN"/>
        </w:rPr>
      </w:pPr>
      <w:r w:rsidRPr="001C4DD3">
        <w:rPr>
          <w:rFonts w:ascii="Times New Roman" w:hAnsi="Times New Roman"/>
          <w:b/>
          <w:bCs/>
          <w:noProof/>
          <w:lang w:val="vi-VN"/>
        </w:rPr>
        <w:drawing>
          <wp:inline distT="0" distB="0" distL="0" distR="0" wp14:anchorId="06A9DCDC" wp14:editId="308E9E20">
            <wp:extent cx="6332220" cy="40405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2220" cy="4040505"/>
                    </a:xfrm>
                    <a:prstGeom prst="rect">
                      <a:avLst/>
                    </a:prstGeom>
                  </pic:spPr>
                </pic:pic>
              </a:graphicData>
            </a:graphic>
          </wp:inline>
        </w:drawing>
      </w:r>
    </w:p>
    <w:p w14:paraId="028FA270" w14:textId="5B57636D" w:rsidR="00997AF6" w:rsidRDefault="00997AF6" w:rsidP="001A1DA8">
      <w:pPr>
        <w:jc w:val="center"/>
        <w:rPr>
          <w:rFonts w:ascii="Times New Roman" w:hAnsi="Times New Roman"/>
          <w:i/>
          <w:iCs/>
        </w:rPr>
      </w:pPr>
    </w:p>
    <w:p w14:paraId="2206A69C" w14:textId="7D1C18C6" w:rsidR="00997AF6" w:rsidRDefault="00997AF6" w:rsidP="001A1DA8">
      <w:pPr>
        <w:jc w:val="center"/>
        <w:rPr>
          <w:rFonts w:ascii="Times New Roman" w:hAnsi="Times New Roman"/>
          <w:i/>
          <w:iCs/>
        </w:rPr>
      </w:pPr>
    </w:p>
    <w:p w14:paraId="39EF7105" w14:textId="77777777" w:rsidR="002D708D" w:rsidRDefault="002D708D" w:rsidP="001A1DA8">
      <w:pPr>
        <w:jc w:val="center"/>
        <w:rPr>
          <w:rFonts w:ascii="Times New Roman" w:hAnsi="Times New Roman"/>
          <w:i/>
          <w:iCs/>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1C4DD3" w:rsidRPr="0073400D" w14:paraId="0E2A7549" w14:textId="77777777" w:rsidTr="008A685F">
        <w:trPr>
          <w:jc w:val="center"/>
        </w:trPr>
        <w:tc>
          <w:tcPr>
            <w:tcW w:w="4531" w:type="dxa"/>
            <w:shd w:val="clear" w:color="auto" w:fill="auto"/>
            <w:tcMar>
              <w:top w:w="100" w:type="dxa"/>
              <w:left w:w="100" w:type="dxa"/>
              <w:bottom w:w="100" w:type="dxa"/>
              <w:right w:w="100" w:type="dxa"/>
            </w:tcMar>
          </w:tcPr>
          <w:p w14:paraId="103F6C89" w14:textId="77777777" w:rsidR="001C4DD3" w:rsidRPr="0073400D" w:rsidRDefault="001C4DD3" w:rsidP="008A685F">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6C337C0A" w14:textId="77777777" w:rsidR="001C4DD3" w:rsidRPr="00981CE8" w:rsidRDefault="001C4DD3" w:rsidP="008A685F">
            <w:pPr>
              <w:widowControl w:val="0"/>
              <w:spacing w:line="360" w:lineRule="auto"/>
              <w:rPr>
                <w:rFonts w:ascii="Times New Roman" w:hAnsi="Times New Roman"/>
                <w:b/>
              </w:rPr>
            </w:pPr>
            <w:r>
              <w:rPr>
                <w:rFonts w:ascii="Times New Roman" w:hAnsi="Times New Roman"/>
                <w:b/>
              </w:rPr>
              <w:t>Thanh toán</w:t>
            </w:r>
          </w:p>
        </w:tc>
      </w:tr>
      <w:tr w:rsidR="001C4DD3" w:rsidRPr="0073400D" w14:paraId="1F75AD88" w14:textId="77777777" w:rsidTr="008A685F">
        <w:trPr>
          <w:jc w:val="center"/>
        </w:trPr>
        <w:tc>
          <w:tcPr>
            <w:tcW w:w="4531" w:type="dxa"/>
            <w:shd w:val="clear" w:color="auto" w:fill="auto"/>
            <w:tcMar>
              <w:top w:w="100" w:type="dxa"/>
              <w:left w:w="100" w:type="dxa"/>
              <w:bottom w:w="100" w:type="dxa"/>
              <w:right w:w="100" w:type="dxa"/>
            </w:tcMar>
          </w:tcPr>
          <w:p w14:paraId="0DE2297F" w14:textId="77777777" w:rsidR="001C4DD3" w:rsidRPr="0073400D" w:rsidRDefault="001C4DD3" w:rsidP="008A685F">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385E948D" w14:textId="3DBCAACB" w:rsidR="001C4DD3" w:rsidRPr="0082459B" w:rsidRDefault="001C4DD3" w:rsidP="008A685F">
            <w:pPr>
              <w:widowControl w:val="0"/>
              <w:spacing w:line="360" w:lineRule="auto"/>
              <w:jc w:val="both"/>
              <w:rPr>
                <w:rFonts w:ascii="Times New Roman" w:hAnsi="Times New Roman"/>
                <w:lang w:val="vi-VN"/>
              </w:rPr>
            </w:pPr>
            <w:r w:rsidRPr="0073400D">
              <w:rPr>
                <w:rFonts w:ascii="Times New Roman" w:hAnsi="Times New Roman"/>
              </w:rPr>
              <w:t xml:space="preserve">- </w:t>
            </w:r>
            <w:r>
              <w:rPr>
                <w:rFonts w:ascii="Times New Roman" w:hAnsi="Times New Roman"/>
                <w:lang w:val="vi-VN"/>
              </w:rPr>
              <w:t>Cho phép người Dùng có thể theo dõi được trạng thái của đơn hàng.</w:t>
            </w:r>
          </w:p>
        </w:tc>
      </w:tr>
      <w:tr w:rsidR="001C4DD3" w:rsidRPr="0073400D" w14:paraId="7A7CD0DF" w14:textId="77777777" w:rsidTr="008A685F">
        <w:trPr>
          <w:jc w:val="center"/>
        </w:trPr>
        <w:tc>
          <w:tcPr>
            <w:tcW w:w="4531" w:type="dxa"/>
            <w:shd w:val="clear" w:color="auto" w:fill="auto"/>
            <w:tcMar>
              <w:top w:w="100" w:type="dxa"/>
              <w:left w:w="100" w:type="dxa"/>
              <w:bottom w:w="100" w:type="dxa"/>
              <w:right w:w="100" w:type="dxa"/>
            </w:tcMar>
          </w:tcPr>
          <w:p w14:paraId="008EF8C0" w14:textId="77777777" w:rsidR="001C4DD3" w:rsidRPr="0073400D" w:rsidRDefault="001C4DD3" w:rsidP="008A685F">
            <w:pPr>
              <w:widowControl w:val="0"/>
              <w:spacing w:line="360" w:lineRule="auto"/>
              <w:rPr>
                <w:rFonts w:ascii="Times New Roman" w:hAnsi="Times New Roman"/>
                <w:b/>
              </w:rPr>
            </w:pPr>
          </w:p>
          <w:p w14:paraId="07E99606" w14:textId="77777777" w:rsidR="001C4DD3" w:rsidRPr="0073400D" w:rsidRDefault="001C4DD3" w:rsidP="008A685F">
            <w:pPr>
              <w:widowControl w:val="0"/>
              <w:spacing w:line="360" w:lineRule="auto"/>
              <w:rPr>
                <w:rFonts w:ascii="Times New Roman" w:hAnsi="Times New Roman"/>
                <w:b/>
              </w:rPr>
            </w:pPr>
          </w:p>
          <w:p w14:paraId="272D2778" w14:textId="77777777" w:rsidR="001C4DD3" w:rsidRPr="0073400D" w:rsidRDefault="001C4DD3" w:rsidP="008A685F">
            <w:pPr>
              <w:widowControl w:val="0"/>
              <w:spacing w:line="360" w:lineRule="auto"/>
              <w:rPr>
                <w:rFonts w:ascii="Times New Roman" w:hAnsi="Times New Roman"/>
                <w:b/>
              </w:rPr>
            </w:pPr>
            <w:r w:rsidRPr="0073400D">
              <w:rPr>
                <w:rFonts w:ascii="Times New Roman" w:hAnsi="Times New Roman"/>
                <w:b/>
              </w:rPr>
              <w:t>Mô tả</w:t>
            </w:r>
          </w:p>
        </w:tc>
        <w:tc>
          <w:tcPr>
            <w:tcW w:w="4531" w:type="dxa"/>
            <w:shd w:val="clear" w:color="auto" w:fill="auto"/>
            <w:tcMar>
              <w:top w:w="100" w:type="dxa"/>
              <w:left w:w="100" w:type="dxa"/>
              <w:bottom w:w="100" w:type="dxa"/>
              <w:right w:w="100" w:type="dxa"/>
            </w:tcMar>
          </w:tcPr>
          <w:p w14:paraId="0A4FE9EC" w14:textId="370848E0" w:rsidR="001C4DD3" w:rsidRPr="00BA00CC" w:rsidRDefault="001C4DD3" w:rsidP="008A685F">
            <w:pPr>
              <w:widowControl w:val="0"/>
              <w:spacing w:line="360" w:lineRule="auto"/>
              <w:jc w:val="both"/>
              <w:rPr>
                <w:rFonts w:ascii="Times New Roman" w:hAnsi="Times New Roman"/>
                <w:lang w:val="vi-VN"/>
              </w:rPr>
            </w:pPr>
            <w:r w:rsidRPr="007611CF">
              <w:rPr>
                <w:rFonts w:ascii="Times New Roman" w:hAnsi="Times New Roman"/>
              </w:rPr>
              <w:t>-</w:t>
            </w:r>
            <w:r>
              <w:rPr>
                <w:rFonts w:ascii="Times New Roman" w:hAnsi="Times New Roman"/>
              </w:rPr>
              <w:t xml:space="preserve"> Sau khi </w:t>
            </w:r>
            <w:r>
              <w:rPr>
                <w:rFonts w:ascii="Times New Roman" w:hAnsi="Times New Roman"/>
                <w:lang w:val="vi-VN"/>
              </w:rPr>
              <w:t>Click Vào mục Xem đơn hàng. Ứng dụng sẽ chuyển sang màn hình đơn hàng của tôi.</w:t>
            </w:r>
          </w:p>
          <w:p w14:paraId="7D9410C8" w14:textId="76B6B62E" w:rsidR="001C4DD3" w:rsidRDefault="001C4DD3" w:rsidP="001C4DD3">
            <w:pPr>
              <w:widowControl w:val="0"/>
              <w:spacing w:line="360" w:lineRule="auto"/>
              <w:jc w:val="both"/>
              <w:rPr>
                <w:rFonts w:ascii="Times New Roman" w:hAnsi="Times New Roman"/>
                <w:lang w:val="vi-VN"/>
              </w:rPr>
            </w:pPr>
            <w:r>
              <w:rPr>
                <w:rFonts w:ascii="Times New Roman" w:hAnsi="Times New Roman"/>
              </w:rPr>
              <w:t xml:space="preserve">- </w:t>
            </w:r>
            <w:r w:rsidR="00C76690">
              <w:rPr>
                <w:rFonts w:ascii="Times New Roman" w:hAnsi="Times New Roman"/>
                <w:lang w:val="vi-VN"/>
              </w:rPr>
              <w:t xml:space="preserve">Bên trong màn hình “đơn hàng của tôi” sẽ hiển thị gồm:  Ảnh sản phẩm, tên sản </w:t>
            </w:r>
            <w:r w:rsidR="00C76690">
              <w:rPr>
                <w:rFonts w:ascii="Times New Roman" w:hAnsi="Times New Roman"/>
                <w:lang w:val="vi-VN"/>
              </w:rPr>
              <w:lastRenderedPageBreak/>
              <w:t>phẩm, kích cỡ size, giá tiền và số lượng sản phẩm người dùng đã mua.</w:t>
            </w:r>
          </w:p>
          <w:p w14:paraId="0B208AE3" w14:textId="1C230487" w:rsidR="00C76690" w:rsidRPr="0082459B" w:rsidRDefault="00C76690" w:rsidP="001C4DD3">
            <w:pPr>
              <w:widowControl w:val="0"/>
              <w:spacing w:line="360" w:lineRule="auto"/>
              <w:jc w:val="both"/>
              <w:rPr>
                <w:rFonts w:ascii="Times New Roman" w:hAnsi="Times New Roman"/>
                <w:lang w:val="vi-VN"/>
              </w:rPr>
            </w:pPr>
            <w:r>
              <w:rPr>
                <w:rFonts w:ascii="Times New Roman" w:hAnsi="Times New Roman"/>
                <w:lang w:val="vi-VN"/>
              </w:rPr>
              <w:t>- Quan trọng nhất, người dùng có thể. Theo dõi trạng thái đơn hàng của mình đã được xác nhận hay chưa?</w:t>
            </w:r>
          </w:p>
        </w:tc>
      </w:tr>
    </w:tbl>
    <w:p w14:paraId="2774414F" w14:textId="1F24DBD4" w:rsidR="001C4DD3" w:rsidRDefault="001C4DD3" w:rsidP="001A1DA8">
      <w:pPr>
        <w:jc w:val="center"/>
        <w:rPr>
          <w:rFonts w:ascii="Times New Roman" w:hAnsi="Times New Roman"/>
          <w:i/>
          <w:iCs/>
        </w:rPr>
      </w:pPr>
    </w:p>
    <w:p w14:paraId="6412229D" w14:textId="41441623" w:rsidR="00C76690" w:rsidRDefault="00C76690" w:rsidP="001A1DA8">
      <w:pPr>
        <w:jc w:val="center"/>
        <w:rPr>
          <w:rFonts w:ascii="Times New Roman" w:hAnsi="Times New Roman"/>
          <w:i/>
          <w:iCs/>
        </w:rPr>
      </w:pPr>
    </w:p>
    <w:p w14:paraId="6C12138E" w14:textId="4F49D401" w:rsidR="00690737" w:rsidRDefault="00690737" w:rsidP="001A1DA8">
      <w:pPr>
        <w:jc w:val="center"/>
        <w:rPr>
          <w:rFonts w:ascii="Times New Roman" w:hAnsi="Times New Roman"/>
          <w:i/>
          <w:iCs/>
        </w:rPr>
      </w:pPr>
    </w:p>
    <w:p w14:paraId="5E5707A6" w14:textId="27BB59F2" w:rsidR="00690737" w:rsidRDefault="00690737" w:rsidP="001A1DA8">
      <w:pPr>
        <w:jc w:val="center"/>
        <w:rPr>
          <w:rFonts w:ascii="Times New Roman" w:hAnsi="Times New Roman"/>
          <w:i/>
          <w:iCs/>
        </w:rPr>
      </w:pPr>
    </w:p>
    <w:p w14:paraId="59765C20" w14:textId="2CB90ED8" w:rsidR="00690737" w:rsidRDefault="00690737" w:rsidP="001A1DA8">
      <w:pPr>
        <w:jc w:val="center"/>
        <w:rPr>
          <w:rFonts w:ascii="Times New Roman" w:hAnsi="Times New Roman"/>
          <w:i/>
          <w:iCs/>
        </w:rPr>
      </w:pPr>
    </w:p>
    <w:p w14:paraId="527B386E" w14:textId="5C30A422" w:rsidR="00690737" w:rsidRDefault="00690737" w:rsidP="001A1DA8">
      <w:pPr>
        <w:jc w:val="center"/>
        <w:rPr>
          <w:rFonts w:ascii="Times New Roman" w:hAnsi="Times New Roman"/>
          <w:i/>
          <w:iCs/>
        </w:rPr>
      </w:pPr>
    </w:p>
    <w:p w14:paraId="511593D4" w14:textId="43D4FFEF" w:rsidR="00690737" w:rsidRDefault="00690737" w:rsidP="001A1DA8">
      <w:pPr>
        <w:jc w:val="center"/>
        <w:rPr>
          <w:rFonts w:ascii="Times New Roman" w:hAnsi="Times New Roman"/>
          <w:i/>
          <w:iCs/>
        </w:rPr>
      </w:pPr>
    </w:p>
    <w:p w14:paraId="5D6B5E72" w14:textId="7B132775" w:rsidR="00690737" w:rsidRDefault="00690737" w:rsidP="001A1DA8">
      <w:pPr>
        <w:jc w:val="center"/>
        <w:rPr>
          <w:rFonts w:ascii="Times New Roman" w:hAnsi="Times New Roman"/>
          <w:i/>
          <w:iCs/>
        </w:rPr>
      </w:pPr>
    </w:p>
    <w:p w14:paraId="28DDB0DC" w14:textId="5BD6BD6A" w:rsidR="00690737" w:rsidRDefault="00690737" w:rsidP="001A1DA8">
      <w:pPr>
        <w:jc w:val="center"/>
        <w:rPr>
          <w:rFonts w:ascii="Times New Roman" w:hAnsi="Times New Roman"/>
          <w:i/>
          <w:iCs/>
        </w:rPr>
      </w:pPr>
    </w:p>
    <w:p w14:paraId="582D6F03" w14:textId="6208A852" w:rsidR="00690737" w:rsidRDefault="00690737" w:rsidP="001A1DA8">
      <w:pPr>
        <w:jc w:val="center"/>
        <w:rPr>
          <w:rFonts w:ascii="Times New Roman" w:hAnsi="Times New Roman"/>
          <w:i/>
          <w:iCs/>
        </w:rPr>
      </w:pPr>
    </w:p>
    <w:p w14:paraId="012E30A7" w14:textId="640D287E" w:rsidR="00690737" w:rsidRDefault="00690737" w:rsidP="001A1DA8">
      <w:pPr>
        <w:jc w:val="center"/>
        <w:rPr>
          <w:rFonts w:ascii="Times New Roman" w:hAnsi="Times New Roman"/>
          <w:i/>
          <w:iCs/>
        </w:rPr>
      </w:pPr>
    </w:p>
    <w:p w14:paraId="67D761F5" w14:textId="4CD5E6CB" w:rsidR="00690737" w:rsidRDefault="00690737" w:rsidP="001A1DA8">
      <w:pPr>
        <w:jc w:val="center"/>
        <w:rPr>
          <w:rFonts w:ascii="Times New Roman" w:hAnsi="Times New Roman"/>
          <w:i/>
          <w:iCs/>
        </w:rPr>
      </w:pPr>
    </w:p>
    <w:p w14:paraId="4503DE13" w14:textId="406B610F" w:rsidR="00690737" w:rsidRDefault="00690737" w:rsidP="001A1DA8">
      <w:pPr>
        <w:jc w:val="center"/>
        <w:rPr>
          <w:rFonts w:ascii="Times New Roman" w:hAnsi="Times New Roman"/>
          <w:i/>
          <w:iCs/>
        </w:rPr>
      </w:pPr>
    </w:p>
    <w:p w14:paraId="72775456" w14:textId="0F2995C7" w:rsidR="00690737" w:rsidRDefault="00690737" w:rsidP="001A1DA8">
      <w:pPr>
        <w:jc w:val="center"/>
        <w:rPr>
          <w:rFonts w:ascii="Times New Roman" w:hAnsi="Times New Roman"/>
          <w:i/>
          <w:iCs/>
        </w:rPr>
      </w:pPr>
    </w:p>
    <w:p w14:paraId="4963A7AB" w14:textId="775C27E1" w:rsidR="00690737" w:rsidRDefault="00690737" w:rsidP="001A1DA8">
      <w:pPr>
        <w:jc w:val="center"/>
        <w:rPr>
          <w:rFonts w:ascii="Times New Roman" w:hAnsi="Times New Roman"/>
          <w:i/>
          <w:iCs/>
        </w:rPr>
      </w:pPr>
    </w:p>
    <w:p w14:paraId="2572D0F6" w14:textId="02162B8A" w:rsidR="00690737" w:rsidRDefault="00690737" w:rsidP="001A1DA8">
      <w:pPr>
        <w:jc w:val="center"/>
        <w:rPr>
          <w:rFonts w:ascii="Times New Roman" w:hAnsi="Times New Roman"/>
          <w:i/>
          <w:iCs/>
        </w:rPr>
      </w:pPr>
    </w:p>
    <w:p w14:paraId="2790F419" w14:textId="11BA4529" w:rsidR="00690737" w:rsidRDefault="00690737" w:rsidP="001A1DA8">
      <w:pPr>
        <w:jc w:val="center"/>
        <w:rPr>
          <w:rFonts w:ascii="Times New Roman" w:hAnsi="Times New Roman"/>
          <w:i/>
          <w:iCs/>
        </w:rPr>
      </w:pPr>
    </w:p>
    <w:p w14:paraId="31FBEFBE" w14:textId="040EA3B2" w:rsidR="00690737" w:rsidRDefault="00690737" w:rsidP="001A1DA8">
      <w:pPr>
        <w:jc w:val="center"/>
        <w:rPr>
          <w:rFonts w:ascii="Times New Roman" w:hAnsi="Times New Roman"/>
          <w:i/>
          <w:iCs/>
        </w:rPr>
      </w:pPr>
    </w:p>
    <w:p w14:paraId="40AA909F" w14:textId="03530DAB" w:rsidR="00690737" w:rsidRDefault="00690737" w:rsidP="001A1DA8">
      <w:pPr>
        <w:jc w:val="center"/>
        <w:rPr>
          <w:rFonts w:ascii="Times New Roman" w:hAnsi="Times New Roman"/>
          <w:i/>
          <w:iCs/>
        </w:rPr>
      </w:pPr>
    </w:p>
    <w:p w14:paraId="243FFDFD" w14:textId="23B16359" w:rsidR="00690737" w:rsidRDefault="00690737" w:rsidP="001A1DA8">
      <w:pPr>
        <w:jc w:val="center"/>
        <w:rPr>
          <w:rFonts w:ascii="Times New Roman" w:hAnsi="Times New Roman"/>
          <w:i/>
          <w:iCs/>
        </w:rPr>
      </w:pPr>
    </w:p>
    <w:p w14:paraId="673D1616" w14:textId="0A45F13B" w:rsidR="00690737" w:rsidRDefault="00690737" w:rsidP="001A1DA8">
      <w:pPr>
        <w:jc w:val="center"/>
        <w:rPr>
          <w:rFonts w:ascii="Times New Roman" w:hAnsi="Times New Roman"/>
          <w:i/>
          <w:iCs/>
        </w:rPr>
      </w:pPr>
    </w:p>
    <w:p w14:paraId="38442D7D" w14:textId="7914F58B" w:rsidR="00690737" w:rsidRDefault="00690737" w:rsidP="001A1DA8">
      <w:pPr>
        <w:jc w:val="center"/>
        <w:rPr>
          <w:rFonts w:ascii="Times New Roman" w:hAnsi="Times New Roman"/>
          <w:i/>
          <w:iCs/>
        </w:rPr>
      </w:pPr>
    </w:p>
    <w:p w14:paraId="341CDD31" w14:textId="204FFE44" w:rsidR="00690737" w:rsidRDefault="00690737" w:rsidP="001A1DA8">
      <w:pPr>
        <w:jc w:val="center"/>
        <w:rPr>
          <w:rFonts w:ascii="Times New Roman" w:hAnsi="Times New Roman"/>
          <w:i/>
          <w:iCs/>
        </w:rPr>
      </w:pPr>
    </w:p>
    <w:p w14:paraId="37DA3BF0" w14:textId="57F43E8E" w:rsidR="00690737" w:rsidRDefault="00690737" w:rsidP="001A1DA8">
      <w:pPr>
        <w:jc w:val="center"/>
        <w:rPr>
          <w:rFonts w:ascii="Times New Roman" w:hAnsi="Times New Roman"/>
          <w:i/>
          <w:iCs/>
        </w:rPr>
      </w:pPr>
    </w:p>
    <w:p w14:paraId="5010A2B4" w14:textId="345CEBF5" w:rsidR="00690737" w:rsidRDefault="00690737" w:rsidP="001A1DA8">
      <w:pPr>
        <w:jc w:val="center"/>
        <w:rPr>
          <w:rFonts w:ascii="Times New Roman" w:hAnsi="Times New Roman"/>
          <w:i/>
          <w:iCs/>
        </w:rPr>
      </w:pPr>
    </w:p>
    <w:p w14:paraId="6BD4D970" w14:textId="419FDE10" w:rsidR="00690737" w:rsidRDefault="00690737" w:rsidP="001A1DA8">
      <w:pPr>
        <w:jc w:val="center"/>
        <w:rPr>
          <w:rFonts w:ascii="Times New Roman" w:hAnsi="Times New Roman"/>
          <w:i/>
          <w:iCs/>
        </w:rPr>
      </w:pPr>
    </w:p>
    <w:p w14:paraId="2D16E49B" w14:textId="0982CD07" w:rsidR="00690737" w:rsidRDefault="00690737" w:rsidP="001A1DA8">
      <w:pPr>
        <w:jc w:val="center"/>
        <w:rPr>
          <w:rFonts w:ascii="Times New Roman" w:hAnsi="Times New Roman"/>
          <w:i/>
          <w:iCs/>
        </w:rPr>
      </w:pPr>
    </w:p>
    <w:p w14:paraId="7A0035DE" w14:textId="15541842" w:rsidR="00690737" w:rsidRDefault="00690737" w:rsidP="001A1DA8">
      <w:pPr>
        <w:jc w:val="center"/>
        <w:rPr>
          <w:rFonts w:ascii="Times New Roman" w:hAnsi="Times New Roman"/>
          <w:i/>
          <w:iCs/>
        </w:rPr>
      </w:pPr>
    </w:p>
    <w:p w14:paraId="56336927" w14:textId="731BDE69" w:rsidR="00690737" w:rsidRDefault="00690737" w:rsidP="001A1DA8">
      <w:pPr>
        <w:jc w:val="center"/>
        <w:rPr>
          <w:rFonts w:ascii="Times New Roman" w:hAnsi="Times New Roman"/>
          <w:i/>
          <w:iCs/>
        </w:rPr>
      </w:pPr>
    </w:p>
    <w:p w14:paraId="0F3067F8" w14:textId="7E380253" w:rsidR="00690737" w:rsidRDefault="00690737" w:rsidP="001A1DA8">
      <w:pPr>
        <w:jc w:val="center"/>
        <w:rPr>
          <w:rFonts w:ascii="Times New Roman" w:hAnsi="Times New Roman"/>
          <w:i/>
          <w:iCs/>
        </w:rPr>
      </w:pPr>
    </w:p>
    <w:p w14:paraId="45BE2170" w14:textId="6882DF3F" w:rsidR="00690737" w:rsidRDefault="00690737" w:rsidP="001A1DA8">
      <w:pPr>
        <w:jc w:val="center"/>
        <w:rPr>
          <w:rFonts w:ascii="Times New Roman" w:hAnsi="Times New Roman"/>
          <w:i/>
          <w:iCs/>
        </w:rPr>
      </w:pPr>
    </w:p>
    <w:p w14:paraId="7FBB6314" w14:textId="1DD539E5" w:rsidR="00690737" w:rsidRDefault="00690737" w:rsidP="001A1DA8">
      <w:pPr>
        <w:jc w:val="center"/>
        <w:rPr>
          <w:rFonts w:ascii="Times New Roman" w:hAnsi="Times New Roman"/>
          <w:i/>
          <w:iCs/>
        </w:rPr>
      </w:pPr>
    </w:p>
    <w:p w14:paraId="181AC79B" w14:textId="2123B9A8" w:rsidR="00690737" w:rsidRDefault="00690737" w:rsidP="001A1DA8">
      <w:pPr>
        <w:jc w:val="center"/>
        <w:rPr>
          <w:rFonts w:ascii="Times New Roman" w:hAnsi="Times New Roman"/>
          <w:i/>
          <w:iCs/>
        </w:rPr>
      </w:pPr>
    </w:p>
    <w:p w14:paraId="44193BD1" w14:textId="7AABC01F" w:rsidR="00690737" w:rsidRPr="002D708D" w:rsidRDefault="00690737" w:rsidP="00690737">
      <w:pPr>
        <w:rPr>
          <w:rFonts w:ascii="Times New Roman" w:eastAsiaTheme="majorEastAsia" w:hAnsi="Times New Roman"/>
          <w:b/>
          <w:bCs/>
          <w:i/>
          <w:iCs/>
          <w:sz w:val="24"/>
        </w:rPr>
      </w:pPr>
      <w:r w:rsidRPr="002D708D">
        <w:rPr>
          <w:rFonts w:ascii="Times New Roman" w:eastAsiaTheme="majorEastAsia" w:hAnsi="Times New Roman"/>
          <w:b/>
          <w:bCs/>
          <w:i/>
          <w:iCs/>
          <w:sz w:val="24"/>
        </w:rPr>
        <w:lastRenderedPageBreak/>
        <w:t>3.6.</w:t>
      </w:r>
      <w:r w:rsidR="002D708D">
        <w:rPr>
          <w:rFonts w:ascii="Times New Roman" w:eastAsiaTheme="majorEastAsia" w:hAnsi="Times New Roman"/>
          <w:b/>
          <w:bCs/>
          <w:i/>
          <w:iCs/>
          <w:sz w:val="24"/>
        </w:rPr>
        <w:t>2</w:t>
      </w:r>
      <w:r w:rsidRPr="002D708D">
        <w:rPr>
          <w:rFonts w:ascii="Times New Roman" w:eastAsiaTheme="majorEastAsia" w:hAnsi="Times New Roman"/>
          <w:b/>
          <w:bCs/>
          <w:i/>
          <w:iCs/>
          <w:sz w:val="24"/>
        </w:rPr>
        <w:t>.</w:t>
      </w:r>
      <w:r w:rsidRPr="002D708D">
        <w:rPr>
          <w:rFonts w:ascii="Times New Roman" w:eastAsiaTheme="majorEastAsia" w:hAnsi="Times New Roman"/>
          <w:b/>
          <w:bCs/>
          <w:i/>
          <w:iCs/>
          <w:sz w:val="24"/>
          <w:lang w:val="vi-VN"/>
        </w:rPr>
        <w:t>1</w:t>
      </w:r>
      <w:r w:rsidR="002D708D">
        <w:rPr>
          <w:rFonts w:ascii="Times New Roman" w:eastAsiaTheme="majorEastAsia" w:hAnsi="Times New Roman"/>
          <w:b/>
          <w:bCs/>
          <w:i/>
          <w:iCs/>
          <w:sz w:val="24"/>
        </w:rPr>
        <w:t>3</w:t>
      </w:r>
      <w:r w:rsidRPr="002D708D">
        <w:rPr>
          <w:rFonts w:ascii="Times New Roman" w:eastAsiaTheme="majorEastAsia" w:hAnsi="Times New Roman"/>
          <w:b/>
          <w:bCs/>
          <w:i/>
          <w:iCs/>
          <w:sz w:val="24"/>
        </w:rPr>
        <w:t xml:space="preserve"> Chức năng Thông báo</w:t>
      </w:r>
    </w:p>
    <w:p w14:paraId="17189D2B" w14:textId="77777777" w:rsidR="00690737" w:rsidRDefault="00690737" w:rsidP="00690737">
      <w:pPr>
        <w:jc w:val="center"/>
        <w:rPr>
          <w:rFonts w:asciiTheme="majorHAnsi" w:eastAsiaTheme="majorEastAsia" w:hAnsiTheme="majorHAnsi" w:cstheme="majorBidi"/>
          <w:szCs w:val="26"/>
        </w:rPr>
      </w:pPr>
      <w:r w:rsidRPr="00692725">
        <w:rPr>
          <w:rFonts w:asciiTheme="majorHAnsi" w:eastAsiaTheme="majorEastAsia" w:hAnsiTheme="majorHAnsi" w:cstheme="majorBidi"/>
          <w:noProof/>
          <w:szCs w:val="26"/>
        </w:rPr>
        <w:drawing>
          <wp:inline distT="0" distB="0" distL="0" distR="0" wp14:anchorId="4DC1A945" wp14:editId="19879190">
            <wp:extent cx="4351397" cy="41913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51397" cy="4191363"/>
                    </a:xfrm>
                    <a:prstGeom prst="rect">
                      <a:avLst/>
                    </a:prstGeom>
                  </pic:spPr>
                </pic:pic>
              </a:graphicData>
            </a:graphic>
          </wp:inline>
        </w:drawing>
      </w:r>
    </w:p>
    <w:p w14:paraId="6A186459" w14:textId="6719B0FE" w:rsidR="00690737" w:rsidRDefault="00690737" w:rsidP="00690737">
      <w:pPr>
        <w:jc w:val="center"/>
        <w:rPr>
          <w:rFonts w:ascii="Times New Roman" w:eastAsiaTheme="majorEastAsia" w:hAnsi="Times New Roman"/>
          <w:i/>
          <w:iCs/>
          <w:szCs w:val="26"/>
        </w:rPr>
      </w:pPr>
    </w:p>
    <w:p w14:paraId="5FA7E9FF" w14:textId="77777777" w:rsidR="002D708D" w:rsidRDefault="002D708D" w:rsidP="00690737">
      <w:pPr>
        <w:jc w:val="center"/>
        <w:rPr>
          <w:rFonts w:ascii="Times New Roman" w:eastAsiaTheme="majorEastAsia" w:hAnsi="Times New Roman"/>
          <w:i/>
          <w:iCs/>
          <w:szCs w:val="26"/>
        </w:rPr>
      </w:pPr>
    </w:p>
    <w:p w14:paraId="6D90CD1D" w14:textId="77777777" w:rsidR="002D708D" w:rsidRDefault="002D708D" w:rsidP="00690737">
      <w:pPr>
        <w:jc w:val="center"/>
        <w:rPr>
          <w:rFonts w:ascii="Times New Roman" w:eastAsiaTheme="majorEastAsia" w:hAnsi="Times New Roman"/>
          <w:i/>
          <w:iCs/>
          <w:szCs w:val="26"/>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690737" w:rsidRPr="0073400D" w14:paraId="3807A69B" w14:textId="77777777" w:rsidTr="008A685F">
        <w:trPr>
          <w:jc w:val="center"/>
        </w:trPr>
        <w:tc>
          <w:tcPr>
            <w:tcW w:w="4531" w:type="dxa"/>
            <w:shd w:val="clear" w:color="auto" w:fill="auto"/>
            <w:tcMar>
              <w:top w:w="100" w:type="dxa"/>
              <w:left w:w="100" w:type="dxa"/>
              <w:bottom w:w="100" w:type="dxa"/>
              <w:right w:w="100" w:type="dxa"/>
            </w:tcMar>
          </w:tcPr>
          <w:p w14:paraId="44CE9EC5" w14:textId="77777777" w:rsidR="00690737" w:rsidRPr="0073400D" w:rsidRDefault="00690737" w:rsidP="008A685F">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45ADCFBF" w14:textId="77777777" w:rsidR="00690737" w:rsidRPr="003E454D" w:rsidRDefault="00690737" w:rsidP="008A685F">
            <w:pPr>
              <w:widowControl w:val="0"/>
              <w:spacing w:line="360" w:lineRule="auto"/>
              <w:rPr>
                <w:rFonts w:ascii="Times New Roman" w:hAnsi="Times New Roman"/>
                <w:b/>
                <w:lang w:val="vi-VN"/>
              </w:rPr>
            </w:pPr>
            <w:r>
              <w:rPr>
                <w:rFonts w:ascii="Times New Roman" w:hAnsi="Times New Roman"/>
                <w:b/>
                <w:lang w:val="vi-VN"/>
              </w:rPr>
              <w:t>Thông báo</w:t>
            </w:r>
          </w:p>
        </w:tc>
      </w:tr>
      <w:tr w:rsidR="00690737" w:rsidRPr="0073400D" w14:paraId="21536987" w14:textId="77777777" w:rsidTr="008A685F">
        <w:trPr>
          <w:jc w:val="center"/>
        </w:trPr>
        <w:tc>
          <w:tcPr>
            <w:tcW w:w="4531" w:type="dxa"/>
            <w:shd w:val="clear" w:color="auto" w:fill="auto"/>
            <w:tcMar>
              <w:top w:w="100" w:type="dxa"/>
              <w:left w:w="100" w:type="dxa"/>
              <w:bottom w:w="100" w:type="dxa"/>
              <w:right w:w="100" w:type="dxa"/>
            </w:tcMar>
          </w:tcPr>
          <w:p w14:paraId="188F6872" w14:textId="77777777" w:rsidR="00690737" w:rsidRPr="0073400D" w:rsidRDefault="00690737" w:rsidP="008A685F">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50A6929D" w14:textId="77777777" w:rsidR="00690737" w:rsidRPr="0073400D" w:rsidRDefault="00690737" w:rsidP="008A685F">
            <w:pPr>
              <w:widowControl w:val="0"/>
              <w:spacing w:line="360" w:lineRule="auto"/>
              <w:rPr>
                <w:rFonts w:ascii="Times New Roman" w:hAnsi="Times New Roman"/>
              </w:rPr>
            </w:pPr>
            <w:r w:rsidRPr="0073400D">
              <w:rPr>
                <w:rFonts w:ascii="Times New Roman" w:hAnsi="Times New Roman"/>
              </w:rPr>
              <w:t xml:space="preserve">- Cho phép </w:t>
            </w:r>
            <w:r>
              <w:rPr>
                <w:rFonts w:ascii="Times New Roman" w:hAnsi="Times New Roman"/>
              </w:rPr>
              <w:t>người dùng có thể</w:t>
            </w:r>
            <w:r>
              <w:rPr>
                <w:rFonts w:ascii="Times New Roman" w:hAnsi="Times New Roman"/>
                <w:lang w:val="vi-VN"/>
              </w:rPr>
              <w:t xml:space="preserve"> xem được trạng thái của đơn hàng</w:t>
            </w:r>
            <w:r>
              <w:rPr>
                <w:rFonts w:ascii="Times New Roman" w:hAnsi="Times New Roman"/>
              </w:rPr>
              <w:t>.</w:t>
            </w:r>
          </w:p>
        </w:tc>
      </w:tr>
      <w:tr w:rsidR="00690737" w:rsidRPr="0073400D" w14:paraId="2646A94F" w14:textId="77777777" w:rsidTr="008A685F">
        <w:trPr>
          <w:jc w:val="center"/>
        </w:trPr>
        <w:tc>
          <w:tcPr>
            <w:tcW w:w="4531" w:type="dxa"/>
            <w:shd w:val="clear" w:color="auto" w:fill="auto"/>
            <w:tcMar>
              <w:top w:w="100" w:type="dxa"/>
              <w:left w:w="100" w:type="dxa"/>
              <w:bottom w:w="100" w:type="dxa"/>
              <w:right w:w="100" w:type="dxa"/>
            </w:tcMar>
          </w:tcPr>
          <w:p w14:paraId="18042761" w14:textId="77777777" w:rsidR="00690737" w:rsidRPr="0073400D" w:rsidRDefault="00690737" w:rsidP="008A685F">
            <w:pPr>
              <w:widowControl w:val="0"/>
              <w:spacing w:line="360" w:lineRule="auto"/>
              <w:rPr>
                <w:rFonts w:ascii="Times New Roman" w:hAnsi="Times New Roman"/>
                <w:b/>
              </w:rPr>
            </w:pPr>
          </w:p>
          <w:p w14:paraId="726764B7" w14:textId="77777777" w:rsidR="00690737" w:rsidRPr="0073400D" w:rsidRDefault="00690737" w:rsidP="008A685F">
            <w:pPr>
              <w:widowControl w:val="0"/>
              <w:spacing w:line="360" w:lineRule="auto"/>
              <w:rPr>
                <w:rFonts w:ascii="Times New Roman" w:hAnsi="Times New Roman"/>
                <w:b/>
              </w:rPr>
            </w:pPr>
          </w:p>
          <w:p w14:paraId="038FAE54" w14:textId="77777777" w:rsidR="00690737" w:rsidRPr="0073400D" w:rsidRDefault="00690737" w:rsidP="008A685F">
            <w:pPr>
              <w:widowControl w:val="0"/>
              <w:spacing w:line="360" w:lineRule="auto"/>
              <w:rPr>
                <w:rFonts w:ascii="Times New Roman" w:hAnsi="Times New Roman"/>
                <w:b/>
              </w:rPr>
            </w:pPr>
            <w:r w:rsidRPr="0073400D">
              <w:rPr>
                <w:rFonts w:ascii="Times New Roman" w:hAnsi="Times New Roman"/>
                <w:b/>
              </w:rPr>
              <w:t>Mô tả</w:t>
            </w:r>
          </w:p>
        </w:tc>
        <w:tc>
          <w:tcPr>
            <w:tcW w:w="4531" w:type="dxa"/>
            <w:shd w:val="clear" w:color="auto" w:fill="auto"/>
            <w:tcMar>
              <w:top w:w="100" w:type="dxa"/>
              <w:left w:w="100" w:type="dxa"/>
              <w:bottom w:w="100" w:type="dxa"/>
              <w:right w:w="100" w:type="dxa"/>
            </w:tcMar>
          </w:tcPr>
          <w:p w14:paraId="3A1F8B15" w14:textId="77777777" w:rsidR="00690737" w:rsidRPr="00DC5DB7" w:rsidRDefault="00690737" w:rsidP="008A685F">
            <w:pPr>
              <w:widowControl w:val="0"/>
              <w:spacing w:line="360" w:lineRule="auto"/>
              <w:jc w:val="both"/>
              <w:rPr>
                <w:rFonts w:ascii="Times New Roman" w:hAnsi="Times New Roman"/>
                <w:lang w:val="vi-VN"/>
              </w:rPr>
            </w:pPr>
            <w:r>
              <w:rPr>
                <w:rFonts w:ascii="Times New Roman" w:hAnsi="Times New Roman"/>
              </w:rPr>
              <w:t>- Đầu tiên chúng ta vào màn hình home. Sau đó bấm vào phần màn hình thông báo.</w:t>
            </w:r>
          </w:p>
          <w:p w14:paraId="672771CE" w14:textId="77777777" w:rsidR="00690737" w:rsidRDefault="00690737" w:rsidP="008A685F">
            <w:pPr>
              <w:widowControl w:val="0"/>
              <w:spacing w:line="360" w:lineRule="auto"/>
              <w:jc w:val="both"/>
              <w:rPr>
                <w:rFonts w:ascii="Times New Roman" w:hAnsi="Times New Roman"/>
                <w:lang w:val="vi-VN"/>
              </w:rPr>
            </w:pPr>
            <w:r>
              <w:rPr>
                <w:rFonts w:ascii="Times New Roman" w:hAnsi="Times New Roman"/>
                <w:lang w:val="vi-VN"/>
              </w:rPr>
              <w:t xml:space="preserve">- </w:t>
            </w:r>
            <w:r>
              <w:rPr>
                <w:rFonts w:ascii="Times New Roman" w:hAnsi="Times New Roman"/>
              </w:rPr>
              <w:t xml:space="preserve">Tại trang </w:t>
            </w:r>
            <w:r>
              <w:rPr>
                <w:rFonts w:ascii="Times New Roman" w:hAnsi="Times New Roman"/>
                <w:lang w:val="vi-VN"/>
              </w:rPr>
              <w:t>màn</w:t>
            </w:r>
            <w:r>
              <w:rPr>
                <w:rFonts w:ascii="Times New Roman" w:hAnsi="Times New Roman"/>
              </w:rPr>
              <w:t xml:space="preserve"> </w:t>
            </w:r>
            <w:r>
              <w:rPr>
                <w:rFonts w:ascii="Times New Roman" w:hAnsi="Times New Roman"/>
                <w:lang w:val="vi-VN"/>
              </w:rPr>
              <w:t>hình</w:t>
            </w:r>
            <w:r>
              <w:rPr>
                <w:rFonts w:ascii="Times New Roman" w:hAnsi="Times New Roman"/>
              </w:rPr>
              <w:t xml:space="preserve"> thông báo</w:t>
            </w:r>
            <w:r>
              <w:rPr>
                <w:rFonts w:ascii="Times New Roman" w:hAnsi="Times New Roman"/>
                <w:lang w:val="vi-VN"/>
              </w:rPr>
              <w:t xml:space="preserve"> b</w:t>
            </w:r>
            <w:r>
              <w:rPr>
                <w:rFonts w:ascii="Times New Roman" w:hAnsi="Times New Roman"/>
              </w:rPr>
              <w:t>ạn có thể</w:t>
            </w:r>
            <w:r>
              <w:rPr>
                <w:rFonts w:ascii="Times New Roman" w:hAnsi="Times New Roman"/>
                <w:lang w:val="vi-VN"/>
              </w:rPr>
              <w:t xml:space="preserve"> t</w:t>
            </w:r>
            <w:r>
              <w:rPr>
                <w:rFonts w:ascii="Times New Roman" w:hAnsi="Times New Roman"/>
              </w:rPr>
              <w:t>hấy được</w:t>
            </w:r>
            <w:r>
              <w:rPr>
                <w:rFonts w:ascii="Times New Roman" w:hAnsi="Times New Roman"/>
                <w:lang w:val="vi-VN"/>
              </w:rPr>
              <w:t xml:space="preserve"> những</w:t>
            </w:r>
            <w:r>
              <w:rPr>
                <w:rFonts w:ascii="Times New Roman" w:hAnsi="Times New Roman"/>
              </w:rPr>
              <w:t xml:space="preserve"> trạng thái của đơn hàng đã được </w:t>
            </w:r>
            <w:r>
              <w:rPr>
                <w:rFonts w:ascii="Times New Roman" w:hAnsi="Times New Roman"/>
                <w:lang w:val="vi-VN"/>
              </w:rPr>
              <w:t>“</w:t>
            </w:r>
            <w:r>
              <w:rPr>
                <w:rFonts w:ascii="Times New Roman" w:hAnsi="Times New Roman"/>
              </w:rPr>
              <w:t xml:space="preserve">Xét duyệt </w:t>
            </w:r>
            <w:r>
              <w:rPr>
                <w:rFonts w:ascii="Times New Roman" w:hAnsi="Times New Roman"/>
                <w:lang w:val="vi-VN"/>
              </w:rPr>
              <w:t xml:space="preserve">và vận được vận chuyển </w:t>
            </w:r>
            <w:r>
              <w:rPr>
                <w:rFonts w:ascii="Times New Roman" w:hAnsi="Times New Roman"/>
              </w:rPr>
              <w:t>hay chưa</w:t>
            </w:r>
            <w:r>
              <w:rPr>
                <w:rFonts w:ascii="Times New Roman" w:hAnsi="Times New Roman"/>
                <w:lang w:val="vi-VN"/>
              </w:rPr>
              <w:t>”</w:t>
            </w:r>
            <w:r>
              <w:rPr>
                <w:rFonts w:ascii="Times New Roman" w:hAnsi="Times New Roman"/>
              </w:rPr>
              <w:t>?</w:t>
            </w:r>
          </w:p>
          <w:p w14:paraId="6F45C91E" w14:textId="77777777" w:rsidR="00690737" w:rsidRDefault="00690737" w:rsidP="008A685F">
            <w:pPr>
              <w:widowControl w:val="0"/>
              <w:spacing w:line="360" w:lineRule="auto"/>
              <w:jc w:val="both"/>
              <w:rPr>
                <w:rFonts w:ascii="Times New Roman" w:hAnsi="Times New Roman"/>
                <w:lang w:val="vi-VN"/>
              </w:rPr>
            </w:pPr>
            <w:r>
              <w:rPr>
                <w:rFonts w:ascii="Times New Roman" w:hAnsi="Times New Roman"/>
                <w:lang w:val="vi-VN"/>
              </w:rPr>
              <w:lastRenderedPageBreak/>
              <w:t xml:space="preserve">- Còn trong trường hợp bạn chưa có đơn hàng nào thì trang màn hình sẽ hiển thị các voucher và những sản phẩm mới nhất. </w:t>
            </w:r>
          </w:p>
          <w:p w14:paraId="63418992" w14:textId="77777777" w:rsidR="00690737" w:rsidRPr="00FE0670" w:rsidRDefault="00690737" w:rsidP="008A685F">
            <w:pPr>
              <w:widowControl w:val="0"/>
              <w:spacing w:line="360" w:lineRule="auto"/>
              <w:rPr>
                <w:rFonts w:ascii="Times New Roman" w:hAnsi="Times New Roman"/>
                <w:lang w:val="vi-VN"/>
              </w:rPr>
            </w:pPr>
          </w:p>
          <w:p w14:paraId="644781AD" w14:textId="77777777" w:rsidR="00690737" w:rsidRPr="0073400D" w:rsidRDefault="00690737" w:rsidP="008A685F">
            <w:pPr>
              <w:widowControl w:val="0"/>
              <w:spacing w:line="360" w:lineRule="auto"/>
              <w:rPr>
                <w:rFonts w:ascii="Times New Roman" w:hAnsi="Times New Roman"/>
              </w:rPr>
            </w:pPr>
          </w:p>
        </w:tc>
      </w:tr>
    </w:tbl>
    <w:p w14:paraId="7FD9FEE8" w14:textId="77777777" w:rsidR="00690737" w:rsidRDefault="00690737" w:rsidP="00690737">
      <w:pPr>
        <w:rPr>
          <w:rFonts w:ascii="Times New Roman" w:eastAsiaTheme="majorEastAsia" w:hAnsi="Times New Roman"/>
          <w:szCs w:val="26"/>
        </w:rPr>
      </w:pPr>
    </w:p>
    <w:p w14:paraId="691507DC" w14:textId="77777777" w:rsidR="00690737" w:rsidRDefault="00690737" w:rsidP="00690737">
      <w:pPr>
        <w:rPr>
          <w:rFonts w:ascii="Times New Roman" w:eastAsiaTheme="majorEastAsia" w:hAnsi="Times New Roman"/>
          <w:szCs w:val="26"/>
        </w:rPr>
      </w:pPr>
    </w:p>
    <w:p w14:paraId="66DB6D3E" w14:textId="2C935AE2" w:rsidR="00690737" w:rsidRDefault="00690737" w:rsidP="00690737">
      <w:pPr>
        <w:rPr>
          <w:rFonts w:ascii="Times New Roman" w:eastAsiaTheme="majorEastAsia" w:hAnsi="Times New Roman"/>
          <w:szCs w:val="26"/>
        </w:rPr>
      </w:pPr>
    </w:p>
    <w:p w14:paraId="2C12600D" w14:textId="7F973A8A" w:rsidR="007B35A1" w:rsidRDefault="007B35A1" w:rsidP="00690737">
      <w:pPr>
        <w:rPr>
          <w:rFonts w:ascii="Times New Roman" w:eastAsiaTheme="majorEastAsia" w:hAnsi="Times New Roman"/>
          <w:szCs w:val="26"/>
        </w:rPr>
      </w:pPr>
    </w:p>
    <w:p w14:paraId="67ADB6BE" w14:textId="0E48858C" w:rsidR="007B35A1" w:rsidRDefault="007B35A1" w:rsidP="00690737">
      <w:pPr>
        <w:rPr>
          <w:rFonts w:ascii="Times New Roman" w:eastAsiaTheme="majorEastAsia" w:hAnsi="Times New Roman"/>
          <w:szCs w:val="26"/>
        </w:rPr>
      </w:pPr>
    </w:p>
    <w:p w14:paraId="0F37FC44" w14:textId="71D57D37" w:rsidR="007B35A1" w:rsidRDefault="007B35A1" w:rsidP="00690737">
      <w:pPr>
        <w:rPr>
          <w:rFonts w:ascii="Times New Roman" w:eastAsiaTheme="majorEastAsia" w:hAnsi="Times New Roman"/>
          <w:szCs w:val="26"/>
        </w:rPr>
      </w:pPr>
    </w:p>
    <w:p w14:paraId="26318FE2" w14:textId="56698FF7" w:rsidR="007B35A1" w:rsidRDefault="007B35A1" w:rsidP="00690737">
      <w:pPr>
        <w:rPr>
          <w:rFonts w:ascii="Times New Roman" w:eastAsiaTheme="majorEastAsia" w:hAnsi="Times New Roman"/>
          <w:szCs w:val="26"/>
        </w:rPr>
      </w:pPr>
    </w:p>
    <w:p w14:paraId="2AC4DFC8" w14:textId="5DC9C875" w:rsidR="007B35A1" w:rsidRDefault="007B35A1" w:rsidP="00690737">
      <w:pPr>
        <w:rPr>
          <w:rFonts w:ascii="Times New Roman" w:eastAsiaTheme="majorEastAsia" w:hAnsi="Times New Roman"/>
          <w:szCs w:val="26"/>
        </w:rPr>
      </w:pPr>
    </w:p>
    <w:p w14:paraId="211C1150" w14:textId="4CD0F79D" w:rsidR="007B35A1" w:rsidRDefault="007B35A1" w:rsidP="00690737">
      <w:pPr>
        <w:rPr>
          <w:rFonts w:ascii="Times New Roman" w:eastAsiaTheme="majorEastAsia" w:hAnsi="Times New Roman"/>
          <w:szCs w:val="26"/>
        </w:rPr>
      </w:pPr>
    </w:p>
    <w:p w14:paraId="07B81BCE" w14:textId="3D0F522D" w:rsidR="007B35A1" w:rsidRDefault="007B35A1" w:rsidP="00690737">
      <w:pPr>
        <w:rPr>
          <w:rFonts w:ascii="Times New Roman" w:eastAsiaTheme="majorEastAsia" w:hAnsi="Times New Roman"/>
          <w:szCs w:val="26"/>
        </w:rPr>
      </w:pPr>
    </w:p>
    <w:p w14:paraId="0FD065DD" w14:textId="48E076C6" w:rsidR="007B35A1" w:rsidRDefault="007B35A1" w:rsidP="00690737">
      <w:pPr>
        <w:rPr>
          <w:rFonts w:ascii="Times New Roman" w:eastAsiaTheme="majorEastAsia" w:hAnsi="Times New Roman"/>
          <w:szCs w:val="26"/>
        </w:rPr>
      </w:pPr>
    </w:p>
    <w:p w14:paraId="66395934" w14:textId="41200079" w:rsidR="007B35A1" w:rsidRDefault="007B35A1" w:rsidP="00690737">
      <w:pPr>
        <w:rPr>
          <w:rFonts w:ascii="Times New Roman" w:eastAsiaTheme="majorEastAsia" w:hAnsi="Times New Roman"/>
          <w:szCs w:val="26"/>
        </w:rPr>
      </w:pPr>
    </w:p>
    <w:p w14:paraId="03BF00F8" w14:textId="5194E9DB" w:rsidR="007B35A1" w:rsidRDefault="007B35A1" w:rsidP="00690737">
      <w:pPr>
        <w:rPr>
          <w:rFonts w:ascii="Times New Roman" w:eastAsiaTheme="majorEastAsia" w:hAnsi="Times New Roman"/>
          <w:szCs w:val="26"/>
        </w:rPr>
      </w:pPr>
    </w:p>
    <w:p w14:paraId="58DC6680" w14:textId="1A552494" w:rsidR="007B35A1" w:rsidRDefault="007B35A1" w:rsidP="00690737">
      <w:pPr>
        <w:rPr>
          <w:rFonts w:ascii="Times New Roman" w:eastAsiaTheme="majorEastAsia" w:hAnsi="Times New Roman"/>
          <w:szCs w:val="26"/>
        </w:rPr>
      </w:pPr>
    </w:p>
    <w:p w14:paraId="4F6900B4" w14:textId="0A4CE969" w:rsidR="007B35A1" w:rsidRDefault="007B35A1" w:rsidP="00690737">
      <w:pPr>
        <w:rPr>
          <w:rFonts w:ascii="Times New Roman" w:eastAsiaTheme="majorEastAsia" w:hAnsi="Times New Roman"/>
          <w:szCs w:val="26"/>
        </w:rPr>
      </w:pPr>
    </w:p>
    <w:p w14:paraId="43A329D3" w14:textId="658864D5" w:rsidR="007B35A1" w:rsidRDefault="007B35A1" w:rsidP="00690737">
      <w:pPr>
        <w:rPr>
          <w:rFonts w:ascii="Times New Roman" w:eastAsiaTheme="majorEastAsia" w:hAnsi="Times New Roman"/>
          <w:szCs w:val="26"/>
        </w:rPr>
      </w:pPr>
    </w:p>
    <w:p w14:paraId="3C912FC6" w14:textId="28E28417" w:rsidR="007B35A1" w:rsidRDefault="007B35A1" w:rsidP="00690737">
      <w:pPr>
        <w:rPr>
          <w:rFonts w:ascii="Times New Roman" w:eastAsiaTheme="majorEastAsia" w:hAnsi="Times New Roman"/>
          <w:szCs w:val="26"/>
        </w:rPr>
      </w:pPr>
    </w:p>
    <w:p w14:paraId="14F232EF" w14:textId="2A98C6BA" w:rsidR="007B35A1" w:rsidRDefault="007B35A1" w:rsidP="00690737">
      <w:pPr>
        <w:rPr>
          <w:rFonts w:ascii="Times New Roman" w:eastAsiaTheme="majorEastAsia" w:hAnsi="Times New Roman"/>
          <w:szCs w:val="26"/>
        </w:rPr>
      </w:pPr>
    </w:p>
    <w:p w14:paraId="420CA77C" w14:textId="7A8218AF" w:rsidR="007B35A1" w:rsidRDefault="007B35A1" w:rsidP="00690737">
      <w:pPr>
        <w:rPr>
          <w:rFonts w:ascii="Times New Roman" w:eastAsiaTheme="majorEastAsia" w:hAnsi="Times New Roman"/>
          <w:szCs w:val="26"/>
        </w:rPr>
      </w:pPr>
    </w:p>
    <w:p w14:paraId="6BF9ED34" w14:textId="6E0DD900" w:rsidR="007B35A1" w:rsidRDefault="007B35A1" w:rsidP="00690737">
      <w:pPr>
        <w:rPr>
          <w:rFonts w:ascii="Times New Roman" w:eastAsiaTheme="majorEastAsia" w:hAnsi="Times New Roman"/>
          <w:szCs w:val="26"/>
        </w:rPr>
      </w:pPr>
    </w:p>
    <w:p w14:paraId="244AD19C" w14:textId="655803D8" w:rsidR="007B35A1" w:rsidRDefault="007B35A1" w:rsidP="00690737">
      <w:pPr>
        <w:rPr>
          <w:rFonts w:ascii="Times New Roman" w:eastAsiaTheme="majorEastAsia" w:hAnsi="Times New Roman"/>
          <w:szCs w:val="26"/>
        </w:rPr>
      </w:pPr>
    </w:p>
    <w:p w14:paraId="7C985BD1" w14:textId="7C0765C5" w:rsidR="007B35A1" w:rsidRDefault="007B35A1" w:rsidP="00690737">
      <w:pPr>
        <w:rPr>
          <w:rFonts w:ascii="Times New Roman" w:eastAsiaTheme="majorEastAsia" w:hAnsi="Times New Roman"/>
          <w:szCs w:val="26"/>
        </w:rPr>
      </w:pPr>
    </w:p>
    <w:p w14:paraId="42D838B8" w14:textId="7C04B1F3" w:rsidR="007B35A1" w:rsidRDefault="007B35A1" w:rsidP="00690737">
      <w:pPr>
        <w:rPr>
          <w:rFonts w:ascii="Times New Roman" w:eastAsiaTheme="majorEastAsia" w:hAnsi="Times New Roman"/>
          <w:szCs w:val="26"/>
        </w:rPr>
      </w:pPr>
    </w:p>
    <w:p w14:paraId="5B2B9F94" w14:textId="3395C49D" w:rsidR="007B35A1" w:rsidRDefault="007B35A1" w:rsidP="00690737">
      <w:pPr>
        <w:rPr>
          <w:rFonts w:ascii="Times New Roman" w:eastAsiaTheme="majorEastAsia" w:hAnsi="Times New Roman"/>
          <w:szCs w:val="26"/>
        </w:rPr>
      </w:pPr>
    </w:p>
    <w:p w14:paraId="13A47854" w14:textId="27A8F852" w:rsidR="007B35A1" w:rsidRDefault="007B35A1" w:rsidP="00690737">
      <w:pPr>
        <w:rPr>
          <w:rFonts w:ascii="Times New Roman" w:eastAsiaTheme="majorEastAsia" w:hAnsi="Times New Roman"/>
          <w:szCs w:val="26"/>
        </w:rPr>
      </w:pPr>
    </w:p>
    <w:p w14:paraId="184B3869" w14:textId="18BFC6B9" w:rsidR="007B35A1" w:rsidRDefault="007B35A1" w:rsidP="00690737">
      <w:pPr>
        <w:rPr>
          <w:rFonts w:ascii="Times New Roman" w:eastAsiaTheme="majorEastAsia" w:hAnsi="Times New Roman"/>
          <w:szCs w:val="26"/>
        </w:rPr>
      </w:pPr>
    </w:p>
    <w:p w14:paraId="103771FD" w14:textId="3A1CB507" w:rsidR="007B35A1" w:rsidRDefault="007B35A1" w:rsidP="00690737">
      <w:pPr>
        <w:rPr>
          <w:rFonts w:ascii="Times New Roman" w:eastAsiaTheme="majorEastAsia" w:hAnsi="Times New Roman"/>
          <w:szCs w:val="26"/>
        </w:rPr>
      </w:pPr>
    </w:p>
    <w:p w14:paraId="7A599745" w14:textId="5A0D2814" w:rsidR="007B35A1" w:rsidRDefault="007B35A1" w:rsidP="00690737">
      <w:pPr>
        <w:rPr>
          <w:rFonts w:ascii="Times New Roman" w:eastAsiaTheme="majorEastAsia" w:hAnsi="Times New Roman"/>
          <w:szCs w:val="26"/>
        </w:rPr>
      </w:pPr>
    </w:p>
    <w:p w14:paraId="45C76467" w14:textId="0D6394CB" w:rsidR="007B35A1" w:rsidRDefault="007B35A1" w:rsidP="00690737">
      <w:pPr>
        <w:rPr>
          <w:rFonts w:ascii="Times New Roman" w:eastAsiaTheme="majorEastAsia" w:hAnsi="Times New Roman"/>
          <w:szCs w:val="26"/>
        </w:rPr>
      </w:pPr>
    </w:p>
    <w:p w14:paraId="404FED43" w14:textId="47C8C0CA" w:rsidR="007B35A1" w:rsidRDefault="007B35A1" w:rsidP="00690737">
      <w:pPr>
        <w:rPr>
          <w:rFonts w:ascii="Times New Roman" w:eastAsiaTheme="majorEastAsia" w:hAnsi="Times New Roman"/>
          <w:szCs w:val="26"/>
        </w:rPr>
      </w:pPr>
    </w:p>
    <w:p w14:paraId="7B98E776" w14:textId="77777777" w:rsidR="002D708D" w:rsidRDefault="002D708D" w:rsidP="00690737">
      <w:pPr>
        <w:rPr>
          <w:rFonts w:ascii="Times New Roman" w:eastAsiaTheme="majorEastAsia" w:hAnsi="Times New Roman"/>
          <w:szCs w:val="26"/>
        </w:rPr>
      </w:pPr>
    </w:p>
    <w:p w14:paraId="19C97AAE" w14:textId="4F50EBC7" w:rsidR="007B35A1" w:rsidRDefault="007B35A1" w:rsidP="00690737">
      <w:pPr>
        <w:rPr>
          <w:rFonts w:ascii="Times New Roman" w:eastAsiaTheme="majorEastAsia" w:hAnsi="Times New Roman"/>
          <w:szCs w:val="26"/>
        </w:rPr>
      </w:pPr>
    </w:p>
    <w:p w14:paraId="6E720C2E" w14:textId="0A4C661B" w:rsidR="007B35A1" w:rsidRDefault="007B35A1" w:rsidP="00690737">
      <w:pPr>
        <w:rPr>
          <w:rFonts w:ascii="Times New Roman" w:eastAsiaTheme="majorEastAsia" w:hAnsi="Times New Roman"/>
          <w:szCs w:val="26"/>
        </w:rPr>
      </w:pPr>
    </w:p>
    <w:p w14:paraId="3AD304C8" w14:textId="3EAF05D3" w:rsidR="007B35A1" w:rsidRPr="002D708D" w:rsidRDefault="007B35A1" w:rsidP="007B35A1">
      <w:pPr>
        <w:rPr>
          <w:rFonts w:ascii="Times New Roman" w:eastAsiaTheme="majorEastAsia" w:hAnsi="Times New Roman"/>
          <w:b/>
          <w:bCs/>
          <w:i/>
          <w:iCs/>
          <w:sz w:val="24"/>
        </w:rPr>
      </w:pPr>
      <w:r w:rsidRPr="002D708D">
        <w:rPr>
          <w:rFonts w:ascii="Times New Roman" w:eastAsiaTheme="majorEastAsia" w:hAnsi="Times New Roman"/>
          <w:b/>
          <w:bCs/>
          <w:i/>
          <w:iCs/>
          <w:sz w:val="24"/>
        </w:rPr>
        <w:lastRenderedPageBreak/>
        <w:t>3.6.</w:t>
      </w:r>
      <w:r w:rsidR="002D708D">
        <w:rPr>
          <w:rFonts w:ascii="Times New Roman" w:eastAsiaTheme="majorEastAsia" w:hAnsi="Times New Roman"/>
          <w:b/>
          <w:bCs/>
          <w:i/>
          <w:iCs/>
          <w:sz w:val="24"/>
        </w:rPr>
        <w:t>2</w:t>
      </w:r>
      <w:r w:rsidRPr="002D708D">
        <w:rPr>
          <w:rFonts w:ascii="Times New Roman" w:eastAsiaTheme="majorEastAsia" w:hAnsi="Times New Roman"/>
          <w:b/>
          <w:bCs/>
          <w:i/>
          <w:iCs/>
          <w:sz w:val="24"/>
        </w:rPr>
        <w:t>.</w:t>
      </w:r>
      <w:r w:rsidRPr="002D708D">
        <w:rPr>
          <w:rFonts w:ascii="Times New Roman" w:eastAsiaTheme="majorEastAsia" w:hAnsi="Times New Roman"/>
          <w:b/>
          <w:bCs/>
          <w:i/>
          <w:iCs/>
          <w:sz w:val="24"/>
          <w:lang w:val="vi-VN"/>
        </w:rPr>
        <w:t>1</w:t>
      </w:r>
      <w:r w:rsidR="002D708D">
        <w:rPr>
          <w:rFonts w:ascii="Times New Roman" w:eastAsiaTheme="majorEastAsia" w:hAnsi="Times New Roman"/>
          <w:b/>
          <w:bCs/>
          <w:i/>
          <w:iCs/>
          <w:sz w:val="24"/>
        </w:rPr>
        <w:t>4</w:t>
      </w:r>
      <w:r w:rsidRPr="002D708D">
        <w:rPr>
          <w:rFonts w:ascii="Times New Roman" w:eastAsiaTheme="majorEastAsia" w:hAnsi="Times New Roman"/>
          <w:b/>
          <w:bCs/>
          <w:i/>
          <w:iCs/>
          <w:sz w:val="24"/>
        </w:rPr>
        <w:t xml:space="preserve"> Chức năng Tìm kiếm</w:t>
      </w:r>
    </w:p>
    <w:p w14:paraId="4C6B41B3" w14:textId="77777777" w:rsidR="007B35A1" w:rsidRDefault="007B35A1" w:rsidP="007B35A1">
      <w:pPr>
        <w:jc w:val="center"/>
        <w:rPr>
          <w:rFonts w:ascii="Times New Roman" w:eastAsiaTheme="majorEastAsia" w:hAnsi="Times New Roman"/>
          <w:b/>
          <w:bCs/>
          <w:szCs w:val="26"/>
        </w:rPr>
      </w:pPr>
    </w:p>
    <w:p w14:paraId="3AA6B5CE" w14:textId="77777777" w:rsidR="002D708D" w:rsidRDefault="002D708D" w:rsidP="007B35A1">
      <w:pPr>
        <w:jc w:val="center"/>
        <w:rPr>
          <w:rFonts w:ascii="Times New Roman" w:eastAsiaTheme="majorEastAsia" w:hAnsi="Times New Roman"/>
          <w:b/>
          <w:bCs/>
          <w:noProof/>
          <w:szCs w:val="26"/>
        </w:rPr>
      </w:pPr>
    </w:p>
    <w:p w14:paraId="49C45016" w14:textId="5B7F387B" w:rsidR="007B35A1" w:rsidRDefault="007B35A1" w:rsidP="007B35A1">
      <w:pPr>
        <w:jc w:val="center"/>
        <w:rPr>
          <w:rFonts w:ascii="Times New Roman" w:eastAsiaTheme="majorEastAsia" w:hAnsi="Times New Roman"/>
          <w:b/>
          <w:bCs/>
          <w:szCs w:val="26"/>
        </w:rPr>
      </w:pPr>
      <w:r w:rsidRPr="00093BD2">
        <w:rPr>
          <w:rFonts w:ascii="Times New Roman" w:eastAsiaTheme="majorEastAsia" w:hAnsi="Times New Roman"/>
          <w:b/>
          <w:bCs/>
          <w:noProof/>
          <w:szCs w:val="26"/>
        </w:rPr>
        <w:drawing>
          <wp:inline distT="0" distB="0" distL="0" distR="0" wp14:anchorId="35323D53" wp14:editId="63676A73">
            <wp:extent cx="4610500" cy="474767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0500" cy="4747671"/>
                    </a:xfrm>
                    <a:prstGeom prst="rect">
                      <a:avLst/>
                    </a:prstGeom>
                  </pic:spPr>
                </pic:pic>
              </a:graphicData>
            </a:graphic>
          </wp:inline>
        </w:drawing>
      </w:r>
    </w:p>
    <w:p w14:paraId="0B413097" w14:textId="289961A0" w:rsidR="007B35A1" w:rsidRDefault="007B35A1" w:rsidP="007B35A1">
      <w:pPr>
        <w:jc w:val="center"/>
        <w:rPr>
          <w:rFonts w:ascii="Times New Roman" w:eastAsiaTheme="majorEastAsia" w:hAnsi="Times New Roman"/>
          <w:i/>
          <w:iCs/>
          <w:szCs w:val="26"/>
        </w:rPr>
      </w:pPr>
    </w:p>
    <w:p w14:paraId="1F42FD09" w14:textId="77777777" w:rsidR="002D708D" w:rsidRDefault="002D708D" w:rsidP="007B35A1">
      <w:pPr>
        <w:jc w:val="center"/>
        <w:rPr>
          <w:rFonts w:ascii="Times New Roman" w:eastAsiaTheme="majorEastAsia" w:hAnsi="Times New Roman"/>
          <w:i/>
          <w:iCs/>
          <w:szCs w:val="26"/>
        </w:rPr>
      </w:pPr>
    </w:p>
    <w:p w14:paraId="7C701DC3" w14:textId="77777777" w:rsidR="007B35A1" w:rsidRPr="00093BD2" w:rsidRDefault="007B35A1" w:rsidP="007B35A1">
      <w:pPr>
        <w:jc w:val="center"/>
        <w:rPr>
          <w:rFonts w:ascii="Times New Roman" w:eastAsiaTheme="majorEastAsia" w:hAnsi="Times New Roman"/>
          <w:i/>
          <w:iCs/>
          <w:szCs w:val="26"/>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7B35A1" w:rsidRPr="0073400D" w14:paraId="0C18AB91" w14:textId="77777777" w:rsidTr="008A685F">
        <w:trPr>
          <w:jc w:val="center"/>
        </w:trPr>
        <w:tc>
          <w:tcPr>
            <w:tcW w:w="4531" w:type="dxa"/>
            <w:shd w:val="clear" w:color="auto" w:fill="auto"/>
            <w:tcMar>
              <w:top w:w="100" w:type="dxa"/>
              <w:left w:w="100" w:type="dxa"/>
              <w:bottom w:w="100" w:type="dxa"/>
              <w:right w:w="100" w:type="dxa"/>
            </w:tcMar>
          </w:tcPr>
          <w:p w14:paraId="7432C290" w14:textId="77777777" w:rsidR="007B35A1" w:rsidRPr="0073400D" w:rsidRDefault="007B35A1" w:rsidP="008A685F">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5A5F10E9" w14:textId="77777777" w:rsidR="007B35A1" w:rsidRPr="00981CE8" w:rsidRDefault="007B35A1" w:rsidP="008A685F">
            <w:pPr>
              <w:widowControl w:val="0"/>
              <w:spacing w:line="360" w:lineRule="auto"/>
              <w:rPr>
                <w:rFonts w:ascii="Times New Roman" w:hAnsi="Times New Roman"/>
                <w:b/>
              </w:rPr>
            </w:pPr>
            <w:r>
              <w:rPr>
                <w:rFonts w:ascii="Times New Roman" w:hAnsi="Times New Roman"/>
                <w:b/>
              </w:rPr>
              <w:t>Tìm kiếm</w:t>
            </w:r>
          </w:p>
        </w:tc>
      </w:tr>
      <w:tr w:rsidR="007B35A1" w:rsidRPr="0073400D" w14:paraId="70AD8079" w14:textId="77777777" w:rsidTr="008A685F">
        <w:trPr>
          <w:jc w:val="center"/>
        </w:trPr>
        <w:tc>
          <w:tcPr>
            <w:tcW w:w="4531" w:type="dxa"/>
            <w:shd w:val="clear" w:color="auto" w:fill="auto"/>
            <w:tcMar>
              <w:top w:w="100" w:type="dxa"/>
              <w:left w:w="100" w:type="dxa"/>
              <w:bottom w:w="100" w:type="dxa"/>
              <w:right w:w="100" w:type="dxa"/>
            </w:tcMar>
          </w:tcPr>
          <w:p w14:paraId="297A82E3" w14:textId="77777777" w:rsidR="007B35A1" w:rsidRPr="0073400D" w:rsidRDefault="007B35A1" w:rsidP="008A685F">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5BFC148E" w14:textId="77777777" w:rsidR="007B35A1" w:rsidRPr="0073400D" w:rsidRDefault="007B35A1" w:rsidP="008A685F">
            <w:pPr>
              <w:widowControl w:val="0"/>
              <w:spacing w:line="360" w:lineRule="auto"/>
              <w:jc w:val="both"/>
              <w:rPr>
                <w:rFonts w:ascii="Times New Roman" w:hAnsi="Times New Roman"/>
              </w:rPr>
            </w:pPr>
            <w:r w:rsidRPr="0073400D">
              <w:rPr>
                <w:rFonts w:ascii="Times New Roman" w:hAnsi="Times New Roman"/>
              </w:rPr>
              <w:t xml:space="preserve">- </w:t>
            </w:r>
            <w:r>
              <w:rPr>
                <w:rFonts w:ascii="Times New Roman" w:hAnsi="Times New Roman"/>
              </w:rPr>
              <w:t xml:space="preserve">Cho phép người dùng có thể tìm kiếm sản phẩm </w:t>
            </w:r>
          </w:p>
        </w:tc>
      </w:tr>
      <w:tr w:rsidR="007B35A1" w:rsidRPr="0073400D" w14:paraId="2E85C48F" w14:textId="77777777" w:rsidTr="008A685F">
        <w:trPr>
          <w:jc w:val="center"/>
        </w:trPr>
        <w:tc>
          <w:tcPr>
            <w:tcW w:w="4531" w:type="dxa"/>
            <w:shd w:val="clear" w:color="auto" w:fill="auto"/>
            <w:tcMar>
              <w:top w:w="100" w:type="dxa"/>
              <w:left w:w="100" w:type="dxa"/>
              <w:bottom w:w="100" w:type="dxa"/>
              <w:right w:w="100" w:type="dxa"/>
            </w:tcMar>
          </w:tcPr>
          <w:p w14:paraId="4B268995" w14:textId="77777777" w:rsidR="007B35A1" w:rsidRPr="0073400D" w:rsidRDefault="007B35A1" w:rsidP="008A685F">
            <w:pPr>
              <w:widowControl w:val="0"/>
              <w:spacing w:line="360" w:lineRule="auto"/>
              <w:rPr>
                <w:rFonts w:ascii="Times New Roman" w:hAnsi="Times New Roman"/>
                <w:b/>
              </w:rPr>
            </w:pPr>
          </w:p>
          <w:p w14:paraId="2078FB10" w14:textId="77777777" w:rsidR="007B35A1" w:rsidRPr="0073400D" w:rsidRDefault="007B35A1" w:rsidP="008A685F">
            <w:pPr>
              <w:widowControl w:val="0"/>
              <w:spacing w:line="360" w:lineRule="auto"/>
              <w:rPr>
                <w:rFonts w:ascii="Times New Roman" w:hAnsi="Times New Roman"/>
                <w:b/>
              </w:rPr>
            </w:pPr>
          </w:p>
          <w:p w14:paraId="5C4457CC" w14:textId="77777777" w:rsidR="007B35A1" w:rsidRPr="0073400D" w:rsidRDefault="007B35A1" w:rsidP="008A685F">
            <w:pPr>
              <w:widowControl w:val="0"/>
              <w:spacing w:line="360" w:lineRule="auto"/>
              <w:rPr>
                <w:rFonts w:ascii="Times New Roman" w:hAnsi="Times New Roman"/>
                <w:b/>
              </w:rPr>
            </w:pPr>
            <w:r w:rsidRPr="0073400D">
              <w:rPr>
                <w:rFonts w:ascii="Times New Roman" w:hAnsi="Times New Roman"/>
                <w:b/>
              </w:rPr>
              <w:lastRenderedPageBreak/>
              <w:t>Mô tả</w:t>
            </w:r>
          </w:p>
        </w:tc>
        <w:tc>
          <w:tcPr>
            <w:tcW w:w="4531" w:type="dxa"/>
            <w:shd w:val="clear" w:color="auto" w:fill="auto"/>
            <w:tcMar>
              <w:top w:w="100" w:type="dxa"/>
              <w:left w:w="100" w:type="dxa"/>
              <w:bottom w:w="100" w:type="dxa"/>
              <w:right w:w="100" w:type="dxa"/>
            </w:tcMar>
          </w:tcPr>
          <w:p w14:paraId="44E915C9" w14:textId="77777777" w:rsidR="007B35A1" w:rsidRPr="007611CF" w:rsidRDefault="007B35A1" w:rsidP="008A685F">
            <w:pPr>
              <w:widowControl w:val="0"/>
              <w:spacing w:line="360" w:lineRule="auto"/>
              <w:jc w:val="both"/>
              <w:rPr>
                <w:rFonts w:ascii="Times New Roman" w:hAnsi="Times New Roman"/>
                <w:lang w:val="vi-VN"/>
              </w:rPr>
            </w:pPr>
            <w:r w:rsidRPr="007611CF">
              <w:rPr>
                <w:rFonts w:ascii="Times New Roman" w:hAnsi="Times New Roman"/>
              </w:rPr>
              <w:lastRenderedPageBreak/>
              <w:t>-</w:t>
            </w:r>
            <w:r>
              <w:rPr>
                <w:rFonts w:ascii="Times New Roman" w:hAnsi="Times New Roman"/>
              </w:rPr>
              <w:t xml:space="preserve"> Đầu tiên người dùng vào màn hình trang chủ</w:t>
            </w:r>
          </w:p>
          <w:p w14:paraId="3CF59058" w14:textId="77777777" w:rsidR="007B35A1" w:rsidRDefault="007B35A1" w:rsidP="008A685F">
            <w:pPr>
              <w:widowControl w:val="0"/>
              <w:spacing w:line="360" w:lineRule="auto"/>
              <w:jc w:val="both"/>
              <w:rPr>
                <w:rFonts w:ascii="Times New Roman" w:hAnsi="Times New Roman"/>
              </w:rPr>
            </w:pPr>
            <w:r w:rsidRPr="007611CF">
              <w:rPr>
                <w:rFonts w:ascii="Times New Roman" w:hAnsi="Times New Roman"/>
                <w:lang w:val="vi-VN"/>
              </w:rPr>
              <w:lastRenderedPageBreak/>
              <w:t>-</w:t>
            </w:r>
            <w:r>
              <w:rPr>
                <w:rFonts w:ascii="Times New Roman" w:hAnsi="Times New Roman"/>
              </w:rPr>
              <w:t xml:space="preserve"> Tiếp theo người dùng ấn vào icon tìm kiếm trên góc phải màn hình</w:t>
            </w:r>
          </w:p>
          <w:p w14:paraId="33AF4F05" w14:textId="77777777" w:rsidR="007B35A1" w:rsidRPr="007611CF" w:rsidRDefault="007B35A1" w:rsidP="008A685F">
            <w:pPr>
              <w:widowControl w:val="0"/>
              <w:spacing w:line="360" w:lineRule="auto"/>
              <w:jc w:val="both"/>
              <w:rPr>
                <w:rFonts w:ascii="Times New Roman" w:hAnsi="Times New Roman"/>
                <w:lang w:val="vi-VN"/>
              </w:rPr>
            </w:pPr>
            <w:r>
              <w:rPr>
                <w:rFonts w:ascii="Times New Roman" w:hAnsi="Times New Roman"/>
              </w:rPr>
              <w:t>- Ở đó người dùng có thể tìm kiếm sản phẩm cần tìm và các loại sản phẩm chứa kí tự người dùng nhập sẽ hiển thị ở ngay dưới thanh tìm kiếm</w:t>
            </w:r>
          </w:p>
          <w:p w14:paraId="67773E7E" w14:textId="77777777" w:rsidR="007B35A1" w:rsidRDefault="007B35A1" w:rsidP="008A685F">
            <w:pPr>
              <w:widowControl w:val="0"/>
              <w:spacing w:line="360" w:lineRule="auto"/>
              <w:jc w:val="both"/>
              <w:rPr>
                <w:rFonts w:ascii="Times New Roman" w:hAnsi="Times New Roman"/>
              </w:rPr>
            </w:pPr>
            <w:r w:rsidRPr="007611CF">
              <w:rPr>
                <w:rFonts w:ascii="Times New Roman" w:hAnsi="Times New Roman"/>
                <w:lang w:val="vi-VN"/>
              </w:rPr>
              <w:t xml:space="preserve">- </w:t>
            </w:r>
            <w:r>
              <w:rPr>
                <w:rFonts w:ascii="Times New Roman" w:hAnsi="Times New Roman"/>
              </w:rPr>
              <w:t>Người dùng click vào sản phẩm cần tìm lập tức ứng dụng sẽ chuyển sang chi tiết sản phẩm cần tìm</w:t>
            </w:r>
          </w:p>
          <w:p w14:paraId="64A55325" w14:textId="77777777" w:rsidR="007B35A1" w:rsidRPr="007611CF" w:rsidRDefault="007B35A1" w:rsidP="008A685F">
            <w:pPr>
              <w:widowControl w:val="0"/>
              <w:spacing w:line="360" w:lineRule="auto"/>
              <w:jc w:val="both"/>
              <w:rPr>
                <w:rFonts w:ascii="Times New Roman" w:hAnsi="Times New Roman"/>
                <w:lang w:val="vi-VN"/>
              </w:rPr>
            </w:pPr>
          </w:p>
          <w:p w14:paraId="35739772" w14:textId="77777777" w:rsidR="007B35A1" w:rsidRPr="007611CF" w:rsidRDefault="007B35A1" w:rsidP="008A685F">
            <w:pPr>
              <w:widowControl w:val="0"/>
              <w:spacing w:line="360" w:lineRule="auto"/>
              <w:jc w:val="both"/>
              <w:rPr>
                <w:rFonts w:ascii="Times New Roman" w:hAnsi="Times New Roman"/>
              </w:rPr>
            </w:pPr>
          </w:p>
        </w:tc>
      </w:tr>
    </w:tbl>
    <w:p w14:paraId="5CD27B1D" w14:textId="77777777" w:rsidR="007B35A1" w:rsidRDefault="007B35A1" w:rsidP="007B35A1">
      <w:pPr>
        <w:pStyle w:val="Heading1"/>
        <w:jc w:val="left"/>
        <w:rPr>
          <w:rFonts w:ascii="Times New Roman" w:hAnsi="Times New Roman"/>
          <w:sz w:val="28"/>
          <w:szCs w:val="28"/>
        </w:rPr>
      </w:pPr>
    </w:p>
    <w:p w14:paraId="11C9E739" w14:textId="77777777" w:rsidR="007B35A1" w:rsidRDefault="007B35A1" w:rsidP="007B35A1"/>
    <w:p w14:paraId="09B82777" w14:textId="77777777" w:rsidR="007B35A1" w:rsidRDefault="007B35A1" w:rsidP="007B35A1"/>
    <w:p w14:paraId="78CEA4B8" w14:textId="77777777" w:rsidR="007B35A1" w:rsidRDefault="007B35A1" w:rsidP="007B35A1"/>
    <w:p w14:paraId="2A92124B" w14:textId="77777777" w:rsidR="007B35A1" w:rsidRDefault="007B35A1" w:rsidP="007B35A1"/>
    <w:p w14:paraId="40D48D01" w14:textId="77777777" w:rsidR="007B35A1" w:rsidRDefault="007B35A1" w:rsidP="007B35A1"/>
    <w:p w14:paraId="6F0F05F9" w14:textId="77777777" w:rsidR="007B35A1" w:rsidRDefault="007B35A1" w:rsidP="00690737">
      <w:pPr>
        <w:rPr>
          <w:rFonts w:ascii="Times New Roman" w:eastAsiaTheme="majorEastAsia" w:hAnsi="Times New Roman"/>
          <w:szCs w:val="26"/>
        </w:rPr>
      </w:pPr>
    </w:p>
    <w:p w14:paraId="0AFADA10" w14:textId="77777777" w:rsidR="00690737" w:rsidRDefault="00690737" w:rsidP="00690737">
      <w:pPr>
        <w:rPr>
          <w:rFonts w:ascii="Times New Roman" w:eastAsiaTheme="majorEastAsia" w:hAnsi="Times New Roman"/>
          <w:szCs w:val="26"/>
        </w:rPr>
      </w:pPr>
    </w:p>
    <w:p w14:paraId="548C58ED" w14:textId="77777777" w:rsidR="00690737" w:rsidRDefault="00690737" w:rsidP="00690737">
      <w:pPr>
        <w:rPr>
          <w:rFonts w:ascii="Times New Roman" w:eastAsiaTheme="majorEastAsia" w:hAnsi="Times New Roman"/>
          <w:szCs w:val="26"/>
        </w:rPr>
      </w:pPr>
    </w:p>
    <w:p w14:paraId="273C5005" w14:textId="77777777" w:rsidR="00690737" w:rsidRDefault="00690737" w:rsidP="00690737">
      <w:pPr>
        <w:rPr>
          <w:rFonts w:ascii="Times New Roman" w:eastAsiaTheme="majorEastAsia" w:hAnsi="Times New Roman"/>
          <w:szCs w:val="26"/>
        </w:rPr>
      </w:pPr>
    </w:p>
    <w:p w14:paraId="4FD69413" w14:textId="77777777" w:rsidR="00690737" w:rsidRDefault="00690737" w:rsidP="00690737">
      <w:pPr>
        <w:rPr>
          <w:rFonts w:ascii="Times New Roman" w:eastAsiaTheme="majorEastAsia" w:hAnsi="Times New Roman"/>
          <w:szCs w:val="26"/>
        </w:rPr>
      </w:pPr>
    </w:p>
    <w:p w14:paraId="75FB88F2" w14:textId="77777777" w:rsidR="00690737" w:rsidRDefault="00690737" w:rsidP="00690737">
      <w:pPr>
        <w:rPr>
          <w:rFonts w:ascii="Times New Roman" w:eastAsiaTheme="majorEastAsia" w:hAnsi="Times New Roman"/>
          <w:szCs w:val="26"/>
        </w:rPr>
      </w:pPr>
    </w:p>
    <w:p w14:paraId="72962B15" w14:textId="77777777" w:rsidR="00690737" w:rsidRDefault="00690737" w:rsidP="001A1DA8">
      <w:pPr>
        <w:jc w:val="center"/>
        <w:rPr>
          <w:rFonts w:ascii="Times New Roman" w:hAnsi="Times New Roman"/>
          <w:i/>
          <w:iCs/>
        </w:rPr>
      </w:pPr>
    </w:p>
    <w:p w14:paraId="7240AA24" w14:textId="39AF6DF5" w:rsidR="00C76690" w:rsidRDefault="00C76690" w:rsidP="001A1DA8">
      <w:pPr>
        <w:jc w:val="center"/>
        <w:rPr>
          <w:rFonts w:ascii="Times New Roman" w:hAnsi="Times New Roman"/>
          <w:i/>
          <w:iCs/>
        </w:rPr>
      </w:pPr>
    </w:p>
    <w:p w14:paraId="1A1A1012" w14:textId="412075E2" w:rsidR="00442D85" w:rsidRDefault="00442D85" w:rsidP="001A1DA8">
      <w:pPr>
        <w:jc w:val="center"/>
        <w:rPr>
          <w:rFonts w:ascii="Times New Roman" w:hAnsi="Times New Roman"/>
          <w:i/>
          <w:iCs/>
        </w:rPr>
      </w:pPr>
    </w:p>
    <w:p w14:paraId="15574395" w14:textId="4FC874DC" w:rsidR="00A82196" w:rsidRDefault="00A82196" w:rsidP="001A1DA8">
      <w:pPr>
        <w:jc w:val="center"/>
        <w:rPr>
          <w:rFonts w:ascii="Times New Roman" w:hAnsi="Times New Roman"/>
          <w:i/>
          <w:iCs/>
        </w:rPr>
      </w:pPr>
    </w:p>
    <w:p w14:paraId="5837EB92" w14:textId="74551D19" w:rsidR="00A82196" w:rsidRDefault="00A82196" w:rsidP="001A1DA8">
      <w:pPr>
        <w:jc w:val="center"/>
        <w:rPr>
          <w:rFonts w:ascii="Times New Roman" w:hAnsi="Times New Roman"/>
          <w:i/>
          <w:iCs/>
        </w:rPr>
      </w:pPr>
    </w:p>
    <w:p w14:paraId="004A38DA" w14:textId="3A73C4E8" w:rsidR="00A82196" w:rsidRDefault="00A82196" w:rsidP="001A1DA8">
      <w:pPr>
        <w:jc w:val="center"/>
        <w:rPr>
          <w:rFonts w:ascii="Times New Roman" w:hAnsi="Times New Roman"/>
          <w:i/>
          <w:iCs/>
        </w:rPr>
      </w:pPr>
    </w:p>
    <w:p w14:paraId="0655DD97" w14:textId="27229B89" w:rsidR="00A82196" w:rsidRDefault="00A82196" w:rsidP="001A1DA8">
      <w:pPr>
        <w:jc w:val="center"/>
        <w:rPr>
          <w:rFonts w:ascii="Times New Roman" w:hAnsi="Times New Roman"/>
          <w:i/>
          <w:iCs/>
        </w:rPr>
      </w:pPr>
    </w:p>
    <w:p w14:paraId="75B59AA7" w14:textId="52FAE83C" w:rsidR="00A82196" w:rsidRDefault="00A82196" w:rsidP="001A1DA8">
      <w:pPr>
        <w:jc w:val="center"/>
        <w:rPr>
          <w:rFonts w:ascii="Times New Roman" w:hAnsi="Times New Roman"/>
          <w:i/>
          <w:iCs/>
        </w:rPr>
      </w:pPr>
    </w:p>
    <w:p w14:paraId="7EAC3177" w14:textId="2EF2A31C" w:rsidR="00A82196" w:rsidRDefault="00A82196" w:rsidP="001A1DA8">
      <w:pPr>
        <w:jc w:val="center"/>
        <w:rPr>
          <w:rFonts w:ascii="Times New Roman" w:hAnsi="Times New Roman"/>
          <w:i/>
          <w:iCs/>
        </w:rPr>
      </w:pPr>
    </w:p>
    <w:p w14:paraId="2D682CD5" w14:textId="108CC20C" w:rsidR="00A82196" w:rsidRDefault="00A82196" w:rsidP="001A1DA8">
      <w:pPr>
        <w:jc w:val="center"/>
        <w:rPr>
          <w:rFonts w:ascii="Times New Roman" w:hAnsi="Times New Roman"/>
          <w:i/>
          <w:iCs/>
        </w:rPr>
      </w:pPr>
    </w:p>
    <w:p w14:paraId="02FCF199" w14:textId="3CCD26A4" w:rsidR="00A82196" w:rsidRDefault="00A82196" w:rsidP="001A1DA8">
      <w:pPr>
        <w:jc w:val="center"/>
        <w:rPr>
          <w:rFonts w:ascii="Times New Roman" w:hAnsi="Times New Roman"/>
          <w:i/>
          <w:iCs/>
        </w:rPr>
      </w:pPr>
    </w:p>
    <w:p w14:paraId="39774E1E" w14:textId="77777777" w:rsidR="00A82196" w:rsidRDefault="00A82196" w:rsidP="001A1DA8">
      <w:pPr>
        <w:jc w:val="center"/>
        <w:rPr>
          <w:rFonts w:ascii="Times New Roman" w:hAnsi="Times New Roman"/>
          <w:i/>
          <w:iCs/>
        </w:rPr>
      </w:pPr>
    </w:p>
    <w:p w14:paraId="7567D8FA" w14:textId="0128C134" w:rsidR="00442D85" w:rsidRPr="002D708D" w:rsidRDefault="00442D85" w:rsidP="00442D85">
      <w:pPr>
        <w:rPr>
          <w:rFonts w:ascii="Times New Roman" w:hAnsi="Times New Roman"/>
          <w:b/>
          <w:bCs/>
          <w:i/>
          <w:iCs/>
          <w:sz w:val="24"/>
          <w:lang w:val="vi-VN"/>
        </w:rPr>
      </w:pPr>
      <w:r w:rsidRPr="002D708D">
        <w:rPr>
          <w:rFonts w:ascii="Times New Roman" w:hAnsi="Times New Roman"/>
          <w:b/>
          <w:bCs/>
          <w:i/>
          <w:iCs/>
          <w:sz w:val="24"/>
          <w:lang w:val="vi-VN"/>
        </w:rPr>
        <w:lastRenderedPageBreak/>
        <w:t>3.6.</w:t>
      </w:r>
      <w:r w:rsidR="002D708D">
        <w:rPr>
          <w:rFonts w:ascii="Times New Roman" w:hAnsi="Times New Roman"/>
          <w:b/>
          <w:bCs/>
          <w:i/>
          <w:iCs/>
          <w:sz w:val="24"/>
        </w:rPr>
        <w:t>2</w:t>
      </w:r>
      <w:r w:rsidRPr="002D708D">
        <w:rPr>
          <w:rFonts w:ascii="Times New Roman" w:hAnsi="Times New Roman"/>
          <w:b/>
          <w:bCs/>
          <w:i/>
          <w:iCs/>
          <w:sz w:val="24"/>
          <w:lang w:val="vi-VN"/>
        </w:rPr>
        <w:t>.1</w:t>
      </w:r>
      <w:r w:rsidR="002D708D">
        <w:rPr>
          <w:rFonts w:ascii="Times New Roman" w:hAnsi="Times New Roman"/>
          <w:b/>
          <w:bCs/>
          <w:i/>
          <w:iCs/>
          <w:sz w:val="24"/>
        </w:rPr>
        <w:t>5</w:t>
      </w:r>
      <w:r w:rsidRPr="002D708D">
        <w:rPr>
          <w:rFonts w:ascii="Times New Roman" w:hAnsi="Times New Roman"/>
          <w:b/>
          <w:bCs/>
          <w:i/>
          <w:iCs/>
          <w:sz w:val="24"/>
          <w:lang w:val="vi-VN"/>
        </w:rPr>
        <w:t xml:space="preserve"> Chức năng </w:t>
      </w:r>
      <w:r w:rsidR="008B1E3C" w:rsidRPr="002D708D">
        <w:rPr>
          <w:rFonts w:ascii="Times New Roman" w:hAnsi="Times New Roman"/>
          <w:b/>
          <w:bCs/>
          <w:i/>
          <w:iCs/>
          <w:sz w:val="24"/>
          <w:lang w:val="vi-VN"/>
        </w:rPr>
        <w:t xml:space="preserve">Cài đặt </w:t>
      </w:r>
    </w:p>
    <w:p w14:paraId="74FB2A2C" w14:textId="07F938EB" w:rsidR="008B1E3C" w:rsidRDefault="008B1E3C" w:rsidP="00442D85">
      <w:pPr>
        <w:rPr>
          <w:rFonts w:ascii="Times New Roman" w:hAnsi="Times New Roman"/>
          <w:b/>
          <w:bCs/>
          <w:lang w:val="vi-VN"/>
        </w:rPr>
      </w:pPr>
    </w:p>
    <w:p w14:paraId="7F0954D3" w14:textId="464A6F32" w:rsidR="008B1E3C" w:rsidRDefault="008B1E3C" w:rsidP="00442D85">
      <w:pPr>
        <w:rPr>
          <w:rFonts w:ascii="Times New Roman" w:hAnsi="Times New Roman"/>
          <w:b/>
          <w:bCs/>
          <w:lang w:val="vi-VN"/>
        </w:rPr>
      </w:pPr>
    </w:p>
    <w:p w14:paraId="3098A4A3" w14:textId="6393ABF8" w:rsidR="00931DC8" w:rsidRDefault="00931DC8" w:rsidP="00931DC8">
      <w:pPr>
        <w:jc w:val="center"/>
        <w:rPr>
          <w:rFonts w:ascii="Times New Roman" w:hAnsi="Times New Roman"/>
          <w:b/>
          <w:bCs/>
          <w:lang w:val="vi-VN"/>
        </w:rPr>
      </w:pPr>
      <w:r w:rsidRPr="00931DC8">
        <w:rPr>
          <w:rFonts w:ascii="Times New Roman" w:hAnsi="Times New Roman"/>
          <w:b/>
          <w:bCs/>
          <w:noProof/>
          <w:lang w:val="vi-VN"/>
        </w:rPr>
        <w:drawing>
          <wp:inline distT="0" distB="0" distL="0" distR="0" wp14:anchorId="088C30E9" wp14:editId="053D10BF">
            <wp:extent cx="6210838" cy="50677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10838" cy="5067739"/>
                    </a:xfrm>
                    <a:prstGeom prst="rect">
                      <a:avLst/>
                    </a:prstGeom>
                  </pic:spPr>
                </pic:pic>
              </a:graphicData>
            </a:graphic>
          </wp:inline>
        </w:drawing>
      </w:r>
    </w:p>
    <w:p w14:paraId="33393A29" w14:textId="4312F4DE" w:rsidR="00931DC8" w:rsidRDefault="00931DC8" w:rsidP="00931DC8">
      <w:pPr>
        <w:jc w:val="center"/>
        <w:rPr>
          <w:rFonts w:ascii="Times New Roman" w:hAnsi="Times New Roman"/>
          <w:b/>
          <w:bCs/>
          <w:lang w:val="vi-VN"/>
        </w:rPr>
      </w:pPr>
    </w:p>
    <w:p w14:paraId="576413B8" w14:textId="77777777" w:rsidR="00442D85" w:rsidRDefault="00442D85" w:rsidP="002D708D">
      <w:pPr>
        <w:pStyle w:val="Heading1"/>
        <w:jc w:val="left"/>
        <w:rPr>
          <w:rFonts w:ascii="Times New Roman" w:hAnsi="Times New Roman"/>
          <w:sz w:val="32"/>
          <w:szCs w:val="32"/>
        </w:rPr>
      </w:pPr>
    </w:p>
    <w:p w14:paraId="12D7B277" w14:textId="26C72E5A" w:rsidR="00442D85" w:rsidRDefault="00442D85" w:rsidP="00931DC8">
      <w:pPr>
        <w:pStyle w:val="Heading1"/>
        <w:jc w:val="left"/>
        <w:rPr>
          <w:rFonts w:ascii="Times New Roman" w:hAnsi="Times New Roman"/>
          <w:sz w:val="32"/>
          <w:szCs w:val="32"/>
          <w:lang w:val="vi-VN"/>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931DC8" w:rsidRPr="0073400D" w14:paraId="01B548EB" w14:textId="77777777" w:rsidTr="008A685F">
        <w:trPr>
          <w:jc w:val="center"/>
        </w:trPr>
        <w:tc>
          <w:tcPr>
            <w:tcW w:w="4531" w:type="dxa"/>
            <w:shd w:val="clear" w:color="auto" w:fill="auto"/>
            <w:tcMar>
              <w:top w:w="100" w:type="dxa"/>
              <w:left w:w="100" w:type="dxa"/>
              <w:bottom w:w="100" w:type="dxa"/>
              <w:right w:w="100" w:type="dxa"/>
            </w:tcMar>
          </w:tcPr>
          <w:p w14:paraId="3EF90FA3" w14:textId="77777777" w:rsidR="00931DC8" w:rsidRPr="0073400D" w:rsidRDefault="00931DC8" w:rsidP="008A685F">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73D9B302" w14:textId="7F05DC04" w:rsidR="00931DC8" w:rsidRPr="00931DC8" w:rsidRDefault="00931DC8" w:rsidP="008A685F">
            <w:pPr>
              <w:widowControl w:val="0"/>
              <w:spacing w:line="360" w:lineRule="auto"/>
              <w:rPr>
                <w:rFonts w:ascii="Times New Roman" w:hAnsi="Times New Roman"/>
                <w:b/>
                <w:lang w:val="vi-VN"/>
              </w:rPr>
            </w:pPr>
            <w:r>
              <w:rPr>
                <w:rFonts w:ascii="Times New Roman" w:hAnsi="Times New Roman"/>
                <w:b/>
                <w:lang w:val="vi-VN"/>
              </w:rPr>
              <w:t>Cài đặt</w:t>
            </w:r>
          </w:p>
        </w:tc>
      </w:tr>
      <w:tr w:rsidR="00931DC8" w:rsidRPr="0073400D" w14:paraId="78A1D871" w14:textId="77777777" w:rsidTr="008A685F">
        <w:trPr>
          <w:jc w:val="center"/>
        </w:trPr>
        <w:tc>
          <w:tcPr>
            <w:tcW w:w="4531" w:type="dxa"/>
            <w:shd w:val="clear" w:color="auto" w:fill="auto"/>
            <w:tcMar>
              <w:top w:w="100" w:type="dxa"/>
              <w:left w:w="100" w:type="dxa"/>
              <w:bottom w:w="100" w:type="dxa"/>
              <w:right w:w="100" w:type="dxa"/>
            </w:tcMar>
          </w:tcPr>
          <w:p w14:paraId="22BB1625" w14:textId="77777777" w:rsidR="00931DC8" w:rsidRPr="0073400D" w:rsidRDefault="00931DC8" w:rsidP="008A685F">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7E4D5AD0" w14:textId="1CBC10C8" w:rsidR="00931DC8" w:rsidRPr="00ED36AE" w:rsidRDefault="00931DC8" w:rsidP="008A685F">
            <w:pPr>
              <w:widowControl w:val="0"/>
              <w:spacing w:line="360" w:lineRule="auto"/>
              <w:jc w:val="both"/>
              <w:rPr>
                <w:rFonts w:ascii="Times New Roman" w:hAnsi="Times New Roman"/>
                <w:lang w:val="vi-VN"/>
              </w:rPr>
            </w:pPr>
            <w:r w:rsidRPr="0073400D">
              <w:rPr>
                <w:rFonts w:ascii="Times New Roman" w:hAnsi="Times New Roman"/>
              </w:rPr>
              <w:t xml:space="preserve">- </w:t>
            </w:r>
            <w:r>
              <w:rPr>
                <w:rFonts w:ascii="Times New Roman" w:hAnsi="Times New Roman"/>
              </w:rPr>
              <w:t xml:space="preserve">Cho phép người dùng có thể </w:t>
            </w:r>
            <w:r w:rsidR="00ED36AE">
              <w:rPr>
                <w:rFonts w:ascii="Times New Roman" w:hAnsi="Times New Roman"/>
                <w:lang w:val="vi-VN"/>
              </w:rPr>
              <w:t xml:space="preserve">thay đổi các phương diện hệ thống ứng dụng như đổi mật khẩu và cài đăt thông báo.  </w:t>
            </w:r>
          </w:p>
        </w:tc>
      </w:tr>
      <w:tr w:rsidR="00931DC8" w:rsidRPr="0073400D" w14:paraId="491CEF41" w14:textId="77777777" w:rsidTr="008A685F">
        <w:trPr>
          <w:jc w:val="center"/>
        </w:trPr>
        <w:tc>
          <w:tcPr>
            <w:tcW w:w="4531" w:type="dxa"/>
            <w:shd w:val="clear" w:color="auto" w:fill="auto"/>
            <w:tcMar>
              <w:top w:w="100" w:type="dxa"/>
              <w:left w:w="100" w:type="dxa"/>
              <w:bottom w:w="100" w:type="dxa"/>
              <w:right w:w="100" w:type="dxa"/>
            </w:tcMar>
          </w:tcPr>
          <w:p w14:paraId="73F9630E" w14:textId="77777777" w:rsidR="00931DC8" w:rsidRPr="0073400D" w:rsidRDefault="00931DC8" w:rsidP="008A685F">
            <w:pPr>
              <w:widowControl w:val="0"/>
              <w:spacing w:line="360" w:lineRule="auto"/>
              <w:rPr>
                <w:rFonts w:ascii="Times New Roman" w:hAnsi="Times New Roman"/>
                <w:b/>
              </w:rPr>
            </w:pPr>
          </w:p>
          <w:p w14:paraId="415A019A" w14:textId="77777777" w:rsidR="00931DC8" w:rsidRPr="0073400D" w:rsidRDefault="00931DC8" w:rsidP="008A685F">
            <w:pPr>
              <w:widowControl w:val="0"/>
              <w:spacing w:line="360" w:lineRule="auto"/>
              <w:rPr>
                <w:rFonts w:ascii="Times New Roman" w:hAnsi="Times New Roman"/>
                <w:b/>
              </w:rPr>
            </w:pPr>
          </w:p>
          <w:p w14:paraId="34FC51FA" w14:textId="77777777" w:rsidR="00931DC8" w:rsidRPr="0073400D" w:rsidRDefault="00931DC8" w:rsidP="008A685F">
            <w:pPr>
              <w:widowControl w:val="0"/>
              <w:spacing w:line="360" w:lineRule="auto"/>
              <w:rPr>
                <w:rFonts w:ascii="Times New Roman" w:hAnsi="Times New Roman"/>
                <w:b/>
              </w:rPr>
            </w:pPr>
            <w:r w:rsidRPr="0073400D">
              <w:rPr>
                <w:rFonts w:ascii="Times New Roman" w:hAnsi="Times New Roman"/>
                <w:b/>
              </w:rPr>
              <w:t>Mô tả</w:t>
            </w:r>
          </w:p>
        </w:tc>
        <w:tc>
          <w:tcPr>
            <w:tcW w:w="4531" w:type="dxa"/>
            <w:shd w:val="clear" w:color="auto" w:fill="auto"/>
            <w:tcMar>
              <w:top w:w="100" w:type="dxa"/>
              <w:left w:w="100" w:type="dxa"/>
              <w:bottom w:w="100" w:type="dxa"/>
              <w:right w:w="100" w:type="dxa"/>
            </w:tcMar>
          </w:tcPr>
          <w:p w14:paraId="4EE1C647" w14:textId="6AACA495" w:rsidR="00931DC8" w:rsidRPr="00ED36AE" w:rsidRDefault="00931DC8" w:rsidP="008A685F">
            <w:pPr>
              <w:widowControl w:val="0"/>
              <w:spacing w:line="360" w:lineRule="auto"/>
              <w:jc w:val="both"/>
              <w:rPr>
                <w:rFonts w:ascii="Times New Roman" w:hAnsi="Times New Roman"/>
                <w:lang w:val="vi-VN"/>
              </w:rPr>
            </w:pPr>
            <w:r w:rsidRPr="007611CF">
              <w:rPr>
                <w:rFonts w:ascii="Times New Roman" w:hAnsi="Times New Roman"/>
              </w:rPr>
              <w:t>-</w:t>
            </w:r>
            <w:r>
              <w:rPr>
                <w:rFonts w:ascii="Times New Roman" w:hAnsi="Times New Roman"/>
              </w:rPr>
              <w:t xml:space="preserve"> Đầu tiên người dùng vào màn hình </w:t>
            </w:r>
            <w:r w:rsidR="00ED36AE">
              <w:rPr>
                <w:rFonts w:ascii="Times New Roman" w:hAnsi="Times New Roman"/>
                <w:lang w:val="vi-VN"/>
              </w:rPr>
              <w:t>tài khoản</w:t>
            </w:r>
          </w:p>
          <w:p w14:paraId="46805F32" w14:textId="29186B5B" w:rsidR="00931DC8" w:rsidRPr="00ED36AE" w:rsidRDefault="00931DC8" w:rsidP="008A685F">
            <w:pPr>
              <w:widowControl w:val="0"/>
              <w:spacing w:line="360" w:lineRule="auto"/>
              <w:jc w:val="both"/>
              <w:rPr>
                <w:rFonts w:ascii="Times New Roman" w:hAnsi="Times New Roman"/>
                <w:lang w:val="vi-VN"/>
              </w:rPr>
            </w:pPr>
            <w:r w:rsidRPr="007611CF">
              <w:rPr>
                <w:rFonts w:ascii="Times New Roman" w:hAnsi="Times New Roman"/>
                <w:lang w:val="vi-VN"/>
              </w:rPr>
              <w:t>-</w:t>
            </w:r>
            <w:r>
              <w:rPr>
                <w:rFonts w:ascii="Times New Roman" w:hAnsi="Times New Roman"/>
              </w:rPr>
              <w:t xml:space="preserve"> Tiếp theo người dùng ấn vào </w:t>
            </w:r>
            <w:r w:rsidR="00ED36AE">
              <w:rPr>
                <w:rFonts w:ascii="Times New Roman" w:hAnsi="Times New Roman"/>
                <w:lang w:val="vi-VN"/>
              </w:rPr>
              <w:t>cài đặt</w:t>
            </w:r>
          </w:p>
          <w:p w14:paraId="45D0CCFE" w14:textId="2B19CAD0" w:rsidR="00931DC8" w:rsidRPr="007611CF" w:rsidRDefault="00931DC8" w:rsidP="008A685F">
            <w:pPr>
              <w:widowControl w:val="0"/>
              <w:spacing w:line="360" w:lineRule="auto"/>
              <w:jc w:val="both"/>
              <w:rPr>
                <w:rFonts w:ascii="Times New Roman" w:hAnsi="Times New Roman"/>
                <w:lang w:val="vi-VN"/>
              </w:rPr>
            </w:pPr>
            <w:r>
              <w:rPr>
                <w:rFonts w:ascii="Times New Roman" w:hAnsi="Times New Roman"/>
              </w:rPr>
              <w:t xml:space="preserve">- </w:t>
            </w:r>
            <w:r w:rsidR="00ED36AE">
              <w:rPr>
                <w:rFonts w:ascii="Times New Roman" w:hAnsi="Times New Roman"/>
              </w:rPr>
              <w:t>Trong màn hình cài đặt</w:t>
            </w:r>
            <w:r w:rsidR="00ED36AE">
              <w:rPr>
                <w:rFonts w:ascii="Times New Roman" w:hAnsi="Times New Roman"/>
                <w:lang w:val="vi-VN"/>
              </w:rPr>
              <w:t xml:space="preserve"> ,b</w:t>
            </w:r>
            <w:r w:rsidR="00ED36AE">
              <w:rPr>
                <w:rFonts w:ascii="Times New Roman" w:hAnsi="Times New Roman"/>
              </w:rPr>
              <w:t>ạn có thể click đổi mật khẩu để thay đổi mật khẩu hoặc click cài đặt thông báo để bật tắt thông báo.</w:t>
            </w:r>
          </w:p>
          <w:p w14:paraId="35CFE41B" w14:textId="77777777" w:rsidR="00931DC8" w:rsidRPr="007611CF" w:rsidRDefault="00931DC8" w:rsidP="008A685F">
            <w:pPr>
              <w:widowControl w:val="0"/>
              <w:spacing w:line="360" w:lineRule="auto"/>
              <w:jc w:val="both"/>
              <w:rPr>
                <w:rFonts w:ascii="Times New Roman" w:hAnsi="Times New Roman"/>
                <w:lang w:val="vi-VN"/>
              </w:rPr>
            </w:pPr>
          </w:p>
          <w:p w14:paraId="036EB4DB" w14:textId="77777777" w:rsidR="00931DC8" w:rsidRPr="007611CF" w:rsidRDefault="00931DC8" w:rsidP="008A685F">
            <w:pPr>
              <w:widowControl w:val="0"/>
              <w:spacing w:line="360" w:lineRule="auto"/>
              <w:jc w:val="both"/>
              <w:rPr>
                <w:rFonts w:ascii="Times New Roman" w:hAnsi="Times New Roman"/>
              </w:rPr>
            </w:pPr>
          </w:p>
        </w:tc>
      </w:tr>
    </w:tbl>
    <w:p w14:paraId="424A0BEF" w14:textId="21F300A8" w:rsidR="00931DC8" w:rsidRDefault="00931DC8" w:rsidP="00931DC8">
      <w:pPr>
        <w:rPr>
          <w:rFonts w:asciiTheme="minorHAnsi" w:hAnsiTheme="minorHAnsi"/>
          <w:lang w:val="vi-VN"/>
        </w:rPr>
      </w:pPr>
    </w:p>
    <w:p w14:paraId="026CEE99" w14:textId="0C3AAA9B" w:rsidR="00931DC8" w:rsidRDefault="00931DC8" w:rsidP="00931DC8">
      <w:pPr>
        <w:rPr>
          <w:rFonts w:asciiTheme="minorHAnsi" w:hAnsiTheme="minorHAnsi"/>
          <w:lang w:val="vi-VN"/>
        </w:rPr>
      </w:pPr>
    </w:p>
    <w:p w14:paraId="41AFA140" w14:textId="2EC6EB31" w:rsidR="00ED36AE" w:rsidRDefault="00ED36AE" w:rsidP="00931DC8">
      <w:pPr>
        <w:rPr>
          <w:rFonts w:asciiTheme="minorHAnsi" w:hAnsiTheme="minorHAnsi"/>
          <w:lang w:val="vi-VN"/>
        </w:rPr>
      </w:pPr>
    </w:p>
    <w:p w14:paraId="20397B36" w14:textId="58389A3C" w:rsidR="00ED36AE" w:rsidRDefault="00ED36AE" w:rsidP="00931DC8">
      <w:pPr>
        <w:rPr>
          <w:rFonts w:asciiTheme="minorHAnsi" w:hAnsiTheme="minorHAnsi"/>
          <w:lang w:val="vi-VN"/>
        </w:rPr>
      </w:pPr>
    </w:p>
    <w:p w14:paraId="0E81E4EA" w14:textId="283794D0" w:rsidR="00ED36AE" w:rsidRDefault="00ED36AE" w:rsidP="00931DC8">
      <w:pPr>
        <w:rPr>
          <w:rFonts w:asciiTheme="minorHAnsi" w:hAnsiTheme="minorHAnsi"/>
          <w:lang w:val="vi-VN"/>
        </w:rPr>
      </w:pPr>
    </w:p>
    <w:p w14:paraId="7754C50D" w14:textId="0A188D98" w:rsidR="00ED36AE" w:rsidRDefault="00ED36AE" w:rsidP="00931DC8">
      <w:pPr>
        <w:rPr>
          <w:rFonts w:asciiTheme="minorHAnsi" w:hAnsiTheme="minorHAnsi"/>
          <w:lang w:val="vi-VN"/>
        </w:rPr>
      </w:pPr>
    </w:p>
    <w:p w14:paraId="6AFCBC16" w14:textId="7CC876D9" w:rsidR="00ED36AE" w:rsidRDefault="00ED36AE" w:rsidP="00931DC8">
      <w:pPr>
        <w:rPr>
          <w:rFonts w:asciiTheme="minorHAnsi" w:hAnsiTheme="minorHAnsi"/>
          <w:lang w:val="vi-VN"/>
        </w:rPr>
      </w:pPr>
    </w:p>
    <w:p w14:paraId="31846189" w14:textId="3E9EA49A" w:rsidR="00ED36AE" w:rsidRDefault="00ED36AE" w:rsidP="00931DC8">
      <w:pPr>
        <w:rPr>
          <w:rFonts w:asciiTheme="minorHAnsi" w:hAnsiTheme="minorHAnsi"/>
          <w:lang w:val="vi-VN"/>
        </w:rPr>
      </w:pPr>
    </w:p>
    <w:p w14:paraId="671D8DFF" w14:textId="73DD589C" w:rsidR="00ED36AE" w:rsidRDefault="00ED36AE" w:rsidP="00931DC8">
      <w:pPr>
        <w:rPr>
          <w:rFonts w:asciiTheme="minorHAnsi" w:hAnsiTheme="minorHAnsi"/>
          <w:lang w:val="vi-VN"/>
        </w:rPr>
      </w:pPr>
    </w:p>
    <w:p w14:paraId="0D9D44DF" w14:textId="6567DD93" w:rsidR="00ED36AE" w:rsidRDefault="00ED36AE" w:rsidP="00931DC8">
      <w:pPr>
        <w:rPr>
          <w:rFonts w:asciiTheme="minorHAnsi" w:hAnsiTheme="minorHAnsi"/>
          <w:lang w:val="vi-VN"/>
        </w:rPr>
      </w:pPr>
    </w:p>
    <w:p w14:paraId="5CAC43F1" w14:textId="57B751D6" w:rsidR="00ED36AE" w:rsidRDefault="00ED36AE" w:rsidP="00931DC8">
      <w:pPr>
        <w:rPr>
          <w:rFonts w:asciiTheme="minorHAnsi" w:hAnsiTheme="minorHAnsi"/>
          <w:lang w:val="vi-VN"/>
        </w:rPr>
      </w:pPr>
    </w:p>
    <w:p w14:paraId="2ECB5E0D" w14:textId="4AE3F45C" w:rsidR="00ED36AE" w:rsidRDefault="00ED36AE" w:rsidP="00931DC8">
      <w:pPr>
        <w:rPr>
          <w:rFonts w:asciiTheme="minorHAnsi" w:hAnsiTheme="minorHAnsi"/>
          <w:lang w:val="vi-VN"/>
        </w:rPr>
      </w:pPr>
    </w:p>
    <w:p w14:paraId="26224CE2" w14:textId="0CEC3D51" w:rsidR="00ED36AE" w:rsidRDefault="00ED36AE" w:rsidP="00931DC8">
      <w:pPr>
        <w:rPr>
          <w:rFonts w:asciiTheme="minorHAnsi" w:hAnsiTheme="minorHAnsi"/>
          <w:lang w:val="vi-VN"/>
        </w:rPr>
      </w:pPr>
    </w:p>
    <w:p w14:paraId="5DF8FD47" w14:textId="7FECBC03" w:rsidR="00ED36AE" w:rsidRDefault="00ED36AE" w:rsidP="00931DC8">
      <w:pPr>
        <w:rPr>
          <w:rFonts w:asciiTheme="minorHAnsi" w:hAnsiTheme="minorHAnsi"/>
          <w:lang w:val="vi-VN"/>
        </w:rPr>
      </w:pPr>
    </w:p>
    <w:p w14:paraId="37F5B960" w14:textId="15B0D00D" w:rsidR="00ED36AE" w:rsidRDefault="00ED36AE" w:rsidP="00931DC8">
      <w:pPr>
        <w:rPr>
          <w:rFonts w:asciiTheme="minorHAnsi" w:hAnsiTheme="minorHAnsi"/>
          <w:lang w:val="vi-VN"/>
        </w:rPr>
      </w:pPr>
    </w:p>
    <w:p w14:paraId="3B2A31C7" w14:textId="45CAA6A2" w:rsidR="00ED36AE" w:rsidRDefault="00ED36AE" w:rsidP="00931DC8">
      <w:pPr>
        <w:rPr>
          <w:rFonts w:asciiTheme="minorHAnsi" w:hAnsiTheme="minorHAnsi"/>
          <w:lang w:val="vi-VN"/>
        </w:rPr>
      </w:pPr>
    </w:p>
    <w:p w14:paraId="0A6770A4" w14:textId="364FD254" w:rsidR="00ED36AE" w:rsidRDefault="00ED36AE" w:rsidP="00931DC8">
      <w:pPr>
        <w:rPr>
          <w:rFonts w:asciiTheme="minorHAnsi" w:hAnsiTheme="minorHAnsi"/>
          <w:lang w:val="vi-VN"/>
        </w:rPr>
      </w:pPr>
    </w:p>
    <w:p w14:paraId="2F44C3CC" w14:textId="70AC7100" w:rsidR="00ED36AE" w:rsidRDefault="00ED36AE" w:rsidP="00931DC8">
      <w:pPr>
        <w:rPr>
          <w:rFonts w:asciiTheme="minorHAnsi" w:hAnsiTheme="minorHAnsi"/>
          <w:lang w:val="vi-VN"/>
        </w:rPr>
      </w:pPr>
    </w:p>
    <w:p w14:paraId="2277F05B" w14:textId="057A537C" w:rsidR="00ED36AE" w:rsidRDefault="00ED36AE" w:rsidP="00931DC8">
      <w:pPr>
        <w:rPr>
          <w:rFonts w:asciiTheme="minorHAnsi" w:hAnsiTheme="minorHAnsi"/>
          <w:lang w:val="vi-VN"/>
        </w:rPr>
      </w:pPr>
    </w:p>
    <w:p w14:paraId="40E17D3C" w14:textId="48B46E53" w:rsidR="00ED36AE" w:rsidRDefault="00ED36AE" w:rsidP="00931DC8">
      <w:pPr>
        <w:rPr>
          <w:rFonts w:asciiTheme="minorHAnsi" w:hAnsiTheme="minorHAnsi"/>
          <w:lang w:val="vi-VN"/>
        </w:rPr>
      </w:pPr>
    </w:p>
    <w:p w14:paraId="4CF9399F" w14:textId="1F0D4A54" w:rsidR="00ED36AE" w:rsidRDefault="00ED36AE" w:rsidP="00931DC8">
      <w:pPr>
        <w:rPr>
          <w:rFonts w:asciiTheme="minorHAnsi" w:hAnsiTheme="minorHAnsi"/>
          <w:lang w:val="vi-VN"/>
        </w:rPr>
      </w:pPr>
    </w:p>
    <w:p w14:paraId="5BE93CB3" w14:textId="1DCA841C" w:rsidR="00ED36AE" w:rsidRDefault="00ED36AE" w:rsidP="00931DC8">
      <w:pPr>
        <w:rPr>
          <w:rFonts w:asciiTheme="minorHAnsi" w:hAnsiTheme="minorHAnsi"/>
          <w:lang w:val="vi-VN"/>
        </w:rPr>
      </w:pPr>
    </w:p>
    <w:p w14:paraId="7D3ADAEB" w14:textId="138888A3" w:rsidR="00ED36AE" w:rsidRDefault="00ED36AE" w:rsidP="00931DC8">
      <w:pPr>
        <w:rPr>
          <w:rFonts w:asciiTheme="minorHAnsi" w:hAnsiTheme="minorHAnsi"/>
          <w:lang w:val="vi-VN"/>
        </w:rPr>
      </w:pPr>
    </w:p>
    <w:p w14:paraId="77EE9726" w14:textId="17299284" w:rsidR="002D708D" w:rsidRDefault="002D708D" w:rsidP="00931DC8">
      <w:pPr>
        <w:rPr>
          <w:rFonts w:asciiTheme="minorHAnsi" w:hAnsiTheme="minorHAnsi"/>
          <w:lang w:val="vi-VN"/>
        </w:rPr>
      </w:pPr>
    </w:p>
    <w:p w14:paraId="30E69E02" w14:textId="77777777" w:rsidR="002D708D" w:rsidRDefault="002D708D" w:rsidP="00931DC8">
      <w:pPr>
        <w:rPr>
          <w:rFonts w:asciiTheme="minorHAnsi" w:hAnsiTheme="minorHAnsi"/>
          <w:lang w:val="vi-VN"/>
        </w:rPr>
      </w:pPr>
    </w:p>
    <w:p w14:paraId="0F40066E" w14:textId="26435F29" w:rsidR="00ED36AE" w:rsidRDefault="00ED36AE" w:rsidP="00931DC8">
      <w:pPr>
        <w:rPr>
          <w:rFonts w:asciiTheme="minorHAnsi" w:hAnsiTheme="minorHAnsi"/>
          <w:lang w:val="vi-VN"/>
        </w:rPr>
      </w:pPr>
    </w:p>
    <w:p w14:paraId="45A8C374" w14:textId="7F0A7088" w:rsidR="00ED36AE" w:rsidRPr="002D708D" w:rsidRDefault="00ED36AE" w:rsidP="00931DC8">
      <w:pPr>
        <w:rPr>
          <w:rFonts w:ascii="Times New Roman" w:hAnsi="Times New Roman"/>
          <w:b/>
          <w:bCs/>
          <w:i/>
          <w:iCs/>
          <w:sz w:val="24"/>
          <w:lang w:val="vi-VN"/>
        </w:rPr>
      </w:pPr>
      <w:r w:rsidRPr="002D708D">
        <w:rPr>
          <w:rFonts w:ascii="Times New Roman" w:hAnsi="Times New Roman"/>
          <w:b/>
          <w:bCs/>
          <w:i/>
          <w:iCs/>
          <w:sz w:val="24"/>
          <w:lang w:val="vi-VN"/>
        </w:rPr>
        <w:t>3.6.</w:t>
      </w:r>
      <w:r w:rsidR="002D708D">
        <w:rPr>
          <w:rFonts w:ascii="Times New Roman" w:hAnsi="Times New Roman"/>
          <w:b/>
          <w:bCs/>
          <w:i/>
          <w:iCs/>
          <w:sz w:val="24"/>
        </w:rPr>
        <w:t>2</w:t>
      </w:r>
      <w:r w:rsidRPr="002D708D">
        <w:rPr>
          <w:rFonts w:ascii="Times New Roman" w:hAnsi="Times New Roman"/>
          <w:b/>
          <w:bCs/>
          <w:i/>
          <w:iCs/>
          <w:sz w:val="24"/>
          <w:lang w:val="vi-VN"/>
        </w:rPr>
        <w:t>.1</w:t>
      </w:r>
      <w:r w:rsidR="002D708D">
        <w:rPr>
          <w:rFonts w:ascii="Times New Roman" w:hAnsi="Times New Roman"/>
          <w:b/>
          <w:bCs/>
          <w:i/>
          <w:iCs/>
          <w:sz w:val="24"/>
        </w:rPr>
        <w:t>6</w:t>
      </w:r>
      <w:r w:rsidRPr="002D708D">
        <w:rPr>
          <w:rFonts w:ascii="Times New Roman" w:hAnsi="Times New Roman"/>
          <w:b/>
          <w:bCs/>
          <w:i/>
          <w:iCs/>
          <w:sz w:val="24"/>
          <w:lang w:val="vi-VN"/>
        </w:rPr>
        <w:t xml:space="preserve"> Chức năng Đổi mật khẩu</w:t>
      </w:r>
    </w:p>
    <w:p w14:paraId="3260298C" w14:textId="3358F4AD" w:rsidR="00ED36AE" w:rsidRDefault="00ED36AE" w:rsidP="00931DC8">
      <w:pPr>
        <w:rPr>
          <w:rFonts w:ascii="Times New Roman" w:hAnsi="Times New Roman"/>
          <w:b/>
          <w:bCs/>
          <w:lang w:val="vi-VN"/>
        </w:rPr>
      </w:pPr>
    </w:p>
    <w:p w14:paraId="76AF5541" w14:textId="03253C64" w:rsidR="00ED36AE" w:rsidRDefault="00ED36AE" w:rsidP="00931DC8">
      <w:pPr>
        <w:rPr>
          <w:rFonts w:ascii="Times New Roman" w:hAnsi="Times New Roman"/>
          <w:b/>
          <w:bCs/>
          <w:lang w:val="vi-VN"/>
        </w:rPr>
      </w:pPr>
    </w:p>
    <w:p w14:paraId="468A810C" w14:textId="4263EB40" w:rsidR="00ED36AE" w:rsidRDefault="00ED36AE" w:rsidP="00ED36AE">
      <w:pPr>
        <w:jc w:val="center"/>
        <w:rPr>
          <w:rFonts w:ascii="Times New Roman" w:hAnsi="Times New Roman"/>
          <w:b/>
          <w:bCs/>
          <w:lang w:val="vi-VN"/>
        </w:rPr>
      </w:pPr>
      <w:r w:rsidRPr="00ED36AE">
        <w:rPr>
          <w:rFonts w:ascii="Times New Roman" w:hAnsi="Times New Roman"/>
          <w:b/>
          <w:bCs/>
          <w:noProof/>
          <w:lang w:val="vi-VN"/>
        </w:rPr>
        <w:drawing>
          <wp:inline distT="0" distB="0" distL="0" distR="0" wp14:anchorId="7D1EA597" wp14:editId="17036CCD">
            <wp:extent cx="5546293" cy="62955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3075" cy="6303243"/>
                    </a:xfrm>
                    <a:prstGeom prst="rect">
                      <a:avLst/>
                    </a:prstGeom>
                  </pic:spPr>
                </pic:pic>
              </a:graphicData>
            </a:graphic>
          </wp:inline>
        </w:drawing>
      </w:r>
    </w:p>
    <w:p w14:paraId="0E44BB56" w14:textId="455C2A86" w:rsidR="00ED36AE" w:rsidRDefault="00ED36AE" w:rsidP="00ED36AE">
      <w:pPr>
        <w:jc w:val="center"/>
        <w:rPr>
          <w:rFonts w:ascii="Times New Roman" w:hAnsi="Times New Roman"/>
          <w:b/>
          <w:bCs/>
          <w:lang w:val="vi-VN"/>
        </w:rPr>
      </w:pPr>
    </w:p>
    <w:p w14:paraId="4C5C8880" w14:textId="25587D8E" w:rsidR="00931DC8" w:rsidRDefault="00931DC8" w:rsidP="00931DC8">
      <w:pPr>
        <w:rPr>
          <w:rFonts w:asciiTheme="minorHAnsi" w:hAnsiTheme="minorHAnsi"/>
          <w:lang w:val="vi-VN"/>
        </w:rPr>
      </w:pPr>
    </w:p>
    <w:p w14:paraId="4ED56689" w14:textId="3C8B06C1" w:rsidR="00260081" w:rsidRDefault="00260081" w:rsidP="00931DC8">
      <w:pPr>
        <w:rPr>
          <w:rFonts w:asciiTheme="minorHAnsi" w:hAnsiTheme="minorHAnsi"/>
          <w:lang w:val="vi-VN"/>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260081" w:rsidRPr="0073400D" w14:paraId="264ECF65" w14:textId="77777777" w:rsidTr="008A685F">
        <w:trPr>
          <w:jc w:val="center"/>
        </w:trPr>
        <w:tc>
          <w:tcPr>
            <w:tcW w:w="4531" w:type="dxa"/>
            <w:shd w:val="clear" w:color="auto" w:fill="auto"/>
            <w:tcMar>
              <w:top w:w="100" w:type="dxa"/>
              <w:left w:w="100" w:type="dxa"/>
              <w:bottom w:w="100" w:type="dxa"/>
              <w:right w:w="100" w:type="dxa"/>
            </w:tcMar>
          </w:tcPr>
          <w:p w14:paraId="00E59C20" w14:textId="77777777" w:rsidR="00260081" w:rsidRPr="0073400D" w:rsidRDefault="00260081" w:rsidP="008A685F">
            <w:pPr>
              <w:widowControl w:val="0"/>
              <w:spacing w:line="360" w:lineRule="auto"/>
              <w:rPr>
                <w:rFonts w:ascii="Times New Roman" w:hAnsi="Times New Roman"/>
                <w:b/>
              </w:rPr>
            </w:pPr>
            <w:r w:rsidRPr="0073400D">
              <w:rPr>
                <w:rFonts w:ascii="Times New Roman" w:hAnsi="Times New Roman"/>
                <w:b/>
              </w:rPr>
              <w:lastRenderedPageBreak/>
              <w:t>Chức năng</w:t>
            </w:r>
          </w:p>
        </w:tc>
        <w:tc>
          <w:tcPr>
            <w:tcW w:w="4531" w:type="dxa"/>
            <w:shd w:val="clear" w:color="auto" w:fill="auto"/>
            <w:tcMar>
              <w:top w:w="100" w:type="dxa"/>
              <w:left w:w="100" w:type="dxa"/>
              <w:bottom w:w="100" w:type="dxa"/>
              <w:right w:w="100" w:type="dxa"/>
            </w:tcMar>
          </w:tcPr>
          <w:p w14:paraId="03A32F00" w14:textId="2495C190" w:rsidR="00260081" w:rsidRPr="00931DC8" w:rsidRDefault="00611F8B" w:rsidP="008A685F">
            <w:pPr>
              <w:widowControl w:val="0"/>
              <w:spacing w:line="360" w:lineRule="auto"/>
              <w:rPr>
                <w:rFonts w:ascii="Times New Roman" w:hAnsi="Times New Roman"/>
                <w:b/>
                <w:lang w:val="vi-VN"/>
              </w:rPr>
            </w:pPr>
            <w:r>
              <w:rPr>
                <w:rFonts w:ascii="Times New Roman" w:hAnsi="Times New Roman"/>
                <w:b/>
                <w:lang w:val="vi-VN"/>
              </w:rPr>
              <w:t>Đổi mật khẩu</w:t>
            </w:r>
          </w:p>
        </w:tc>
      </w:tr>
      <w:tr w:rsidR="00260081" w:rsidRPr="0073400D" w14:paraId="102141B3" w14:textId="77777777" w:rsidTr="008A685F">
        <w:trPr>
          <w:jc w:val="center"/>
        </w:trPr>
        <w:tc>
          <w:tcPr>
            <w:tcW w:w="4531" w:type="dxa"/>
            <w:shd w:val="clear" w:color="auto" w:fill="auto"/>
            <w:tcMar>
              <w:top w:w="100" w:type="dxa"/>
              <w:left w:w="100" w:type="dxa"/>
              <w:bottom w:w="100" w:type="dxa"/>
              <w:right w:w="100" w:type="dxa"/>
            </w:tcMar>
          </w:tcPr>
          <w:p w14:paraId="3877241A" w14:textId="77777777" w:rsidR="00260081" w:rsidRPr="0073400D" w:rsidRDefault="00260081" w:rsidP="008A685F">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4DB0BBCB" w14:textId="7C4A9DF8" w:rsidR="00260081" w:rsidRPr="00ED36AE" w:rsidRDefault="00260081" w:rsidP="008A685F">
            <w:pPr>
              <w:widowControl w:val="0"/>
              <w:spacing w:line="360" w:lineRule="auto"/>
              <w:jc w:val="both"/>
              <w:rPr>
                <w:rFonts w:ascii="Times New Roman" w:hAnsi="Times New Roman"/>
                <w:lang w:val="vi-VN"/>
              </w:rPr>
            </w:pPr>
            <w:r w:rsidRPr="0073400D">
              <w:rPr>
                <w:rFonts w:ascii="Times New Roman" w:hAnsi="Times New Roman"/>
              </w:rPr>
              <w:t xml:space="preserve">- </w:t>
            </w:r>
            <w:r>
              <w:rPr>
                <w:rFonts w:ascii="Times New Roman" w:hAnsi="Times New Roman"/>
              </w:rPr>
              <w:t xml:space="preserve">Cho phép người dùng có thể </w:t>
            </w:r>
            <w:r>
              <w:rPr>
                <w:rFonts w:ascii="Times New Roman" w:hAnsi="Times New Roman"/>
                <w:lang w:val="vi-VN"/>
              </w:rPr>
              <w:t xml:space="preserve">thay đổi mật khẩu.  </w:t>
            </w:r>
          </w:p>
        </w:tc>
      </w:tr>
      <w:tr w:rsidR="00260081" w:rsidRPr="0073400D" w14:paraId="6378A553" w14:textId="77777777" w:rsidTr="008A685F">
        <w:trPr>
          <w:jc w:val="center"/>
        </w:trPr>
        <w:tc>
          <w:tcPr>
            <w:tcW w:w="4531" w:type="dxa"/>
            <w:shd w:val="clear" w:color="auto" w:fill="auto"/>
            <w:tcMar>
              <w:top w:w="100" w:type="dxa"/>
              <w:left w:w="100" w:type="dxa"/>
              <w:bottom w:w="100" w:type="dxa"/>
              <w:right w:w="100" w:type="dxa"/>
            </w:tcMar>
          </w:tcPr>
          <w:p w14:paraId="66E23988" w14:textId="77777777" w:rsidR="00260081" w:rsidRPr="0073400D" w:rsidRDefault="00260081" w:rsidP="008A685F">
            <w:pPr>
              <w:widowControl w:val="0"/>
              <w:spacing w:line="360" w:lineRule="auto"/>
              <w:rPr>
                <w:rFonts w:ascii="Times New Roman" w:hAnsi="Times New Roman"/>
                <w:b/>
              </w:rPr>
            </w:pPr>
          </w:p>
          <w:p w14:paraId="0FC5F784" w14:textId="77777777" w:rsidR="00260081" w:rsidRPr="0073400D" w:rsidRDefault="00260081" w:rsidP="008A685F">
            <w:pPr>
              <w:widowControl w:val="0"/>
              <w:spacing w:line="360" w:lineRule="auto"/>
              <w:rPr>
                <w:rFonts w:ascii="Times New Roman" w:hAnsi="Times New Roman"/>
                <w:b/>
              </w:rPr>
            </w:pPr>
          </w:p>
          <w:p w14:paraId="38B54604" w14:textId="77777777" w:rsidR="00260081" w:rsidRPr="0073400D" w:rsidRDefault="00260081" w:rsidP="008A685F">
            <w:pPr>
              <w:widowControl w:val="0"/>
              <w:spacing w:line="360" w:lineRule="auto"/>
              <w:rPr>
                <w:rFonts w:ascii="Times New Roman" w:hAnsi="Times New Roman"/>
                <w:b/>
              </w:rPr>
            </w:pPr>
            <w:r w:rsidRPr="0073400D">
              <w:rPr>
                <w:rFonts w:ascii="Times New Roman" w:hAnsi="Times New Roman"/>
                <w:b/>
              </w:rPr>
              <w:t>Mô tả</w:t>
            </w:r>
          </w:p>
        </w:tc>
        <w:tc>
          <w:tcPr>
            <w:tcW w:w="4531" w:type="dxa"/>
            <w:shd w:val="clear" w:color="auto" w:fill="auto"/>
            <w:tcMar>
              <w:top w:w="100" w:type="dxa"/>
              <w:left w:w="100" w:type="dxa"/>
              <w:bottom w:w="100" w:type="dxa"/>
              <w:right w:w="100" w:type="dxa"/>
            </w:tcMar>
          </w:tcPr>
          <w:p w14:paraId="1D4BD0BC" w14:textId="77777777" w:rsidR="00260081" w:rsidRPr="00ED36AE" w:rsidRDefault="00260081" w:rsidP="008A685F">
            <w:pPr>
              <w:widowControl w:val="0"/>
              <w:spacing w:line="360" w:lineRule="auto"/>
              <w:jc w:val="both"/>
              <w:rPr>
                <w:rFonts w:ascii="Times New Roman" w:hAnsi="Times New Roman"/>
                <w:lang w:val="vi-VN"/>
              </w:rPr>
            </w:pPr>
            <w:r w:rsidRPr="007611CF">
              <w:rPr>
                <w:rFonts w:ascii="Times New Roman" w:hAnsi="Times New Roman"/>
              </w:rPr>
              <w:t>-</w:t>
            </w:r>
            <w:r>
              <w:rPr>
                <w:rFonts w:ascii="Times New Roman" w:hAnsi="Times New Roman"/>
              </w:rPr>
              <w:t xml:space="preserve"> Đầu tiên người dùng vào màn hình </w:t>
            </w:r>
            <w:r>
              <w:rPr>
                <w:rFonts w:ascii="Times New Roman" w:hAnsi="Times New Roman"/>
                <w:lang w:val="vi-VN"/>
              </w:rPr>
              <w:t>tài khoản</w:t>
            </w:r>
          </w:p>
          <w:p w14:paraId="00938881" w14:textId="77777777" w:rsidR="00260081" w:rsidRPr="00ED36AE" w:rsidRDefault="00260081" w:rsidP="008A685F">
            <w:pPr>
              <w:widowControl w:val="0"/>
              <w:spacing w:line="360" w:lineRule="auto"/>
              <w:jc w:val="both"/>
              <w:rPr>
                <w:rFonts w:ascii="Times New Roman" w:hAnsi="Times New Roman"/>
                <w:lang w:val="vi-VN"/>
              </w:rPr>
            </w:pPr>
            <w:r w:rsidRPr="007611CF">
              <w:rPr>
                <w:rFonts w:ascii="Times New Roman" w:hAnsi="Times New Roman"/>
                <w:lang w:val="vi-VN"/>
              </w:rPr>
              <w:t>-</w:t>
            </w:r>
            <w:r>
              <w:rPr>
                <w:rFonts w:ascii="Times New Roman" w:hAnsi="Times New Roman"/>
              </w:rPr>
              <w:t xml:space="preserve"> Tiếp theo người dùng ấn vào </w:t>
            </w:r>
            <w:r>
              <w:rPr>
                <w:rFonts w:ascii="Times New Roman" w:hAnsi="Times New Roman"/>
                <w:lang w:val="vi-VN"/>
              </w:rPr>
              <w:t>cài đặt</w:t>
            </w:r>
          </w:p>
          <w:p w14:paraId="36E865ED" w14:textId="2C7EBB4F" w:rsidR="00260081" w:rsidRDefault="00260081" w:rsidP="008A685F">
            <w:pPr>
              <w:widowControl w:val="0"/>
              <w:spacing w:line="360" w:lineRule="auto"/>
              <w:jc w:val="both"/>
              <w:rPr>
                <w:rFonts w:ascii="Times New Roman" w:hAnsi="Times New Roman"/>
              </w:rPr>
            </w:pPr>
            <w:r>
              <w:rPr>
                <w:rFonts w:ascii="Times New Roman" w:hAnsi="Times New Roman"/>
              </w:rPr>
              <w:t>- Trong màn hình cài đặt</w:t>
            </w:r>
            <w:r>
              <w:rPr>
                <w:rFonts w:ascii="Times New Roman" w:hAnsi="Times New Roman"/>
                <w:lang w:val="vi-VN"/>
              </w:rPr>
              <w:t>, người dùng</w:t>
            </w:r>
            <w:r>
              <w:rPr>
                <w:rFonts w:ascii="Times New Roman" w:hAnsi="Times New Roman"/>
              </w:rPr>
              <w:t xml:space="preserve"> click đổi mật khẩu để thay đổi mật khẩu.</w:t>
            </w:r>
          </w:p>
          <w:p w14:paraId="14E486BD" w14:textId="3E80F4E3" w:rsidR="00260081" w:rsidRDefault="00260081" w:rsidP="008A685F">
            <w:pPr>
              <w:widowControl w:val="0"/>
              <w:spacing w:line="360" w:lineRule="auto"/>
              <w:jc w:val="both"/>
              <w:rPr>
                <w:rFonts w:ascii="Times New Roman" w:hAnsi="Times New Roman"/>
                <w:lang w:val="vi-VN"/>
              </w:rPr>
            </w:pPr>
            <w:r>
              <w:rPr>
                <w:rFonts w:ascii="Times New Roman" w:hAnsi="Times New Roman"/>
                <w:lang w:val="vi-VN"/>
              </w:rPr>
              <w:t>- Người dụng thao tác thay đổi mật khẩu gồm:</w:t>
            </w:r>
          </w:p>
          <w:p w14:paraId="743F6CF2" w14:textId="3DFFEDFB" w:rsidR="00260081" w:rsidRDefault="00260081" w:rsidP="00EE2611">
            <w:pPr>
              <w:pStyle w:val="ListParagraph"/>
              <w:widowControl w:val="0"/>
              <w:numPr>
                <w:ilvl w:val="0"/>
                <w:numId w:val="17"/>
              </w:numPr>
              <w:spacing w:line="360" w:lineRule="auto"/>
              <w:jc w:val="both"/>
              <w:rPr>
                <w:rFonts w:ascii="Times New Roman" w:hAnsi="Times New Roman"/>
                <w:lang w:val="vi-VN"/>
              </w:rPr>
            </w:pPr>
            <w:r>
              <w:rPr>
                <w:rFonts w:ascii="Times New Roman" w:hAnsi="Times New Roman"/>
                <w:lang w:val="vi-VN"/>
              </w:rPr>
              <w:t>Nhập mật khẩu hiện tại.</w:t>
            </w:r>
          </w:p>
          <w:p w14:paraId="1E5999D7" w14:textId="13CDF738" w:rsidR="00260081" w:rsidRDefault="00260081" w:rsidP="00EE2611">
            <w:pPr>
              <w:pStyle w:val="ListParagraph"/>
              <w:widowControl w:val="0"/>
              <w:numPr>
                <w:ilvl w:val="0"/>
                <w:numId w:val="17"/>
              </w:numPr>
              <w:spacing w:line="360" w:lineRule="auto"/>
              <w:jc w:val="both"/>
              <w:rPr>
                <w:rFonts w:ascii="Times New Roman" w:hAnsi="Times New Roman"/>
                <w:lang w:val="vi-VN"/>
              </w:rPr>
            </w:pPr>
            <w:r>
              <w:rPr>
                <w:rFonts w:ascii="Times New Roman" w:hAnsi="Times New Roman"/>
                <w:lang w:val="vi-VN"/>
              </w:rPr>
              <w:t>Cập nhật mật khẩu mới.</w:t>
            </w:r>
          </w:p>
          <w:p w14:paraId="6B9914DD" w14:textId="4994BB8B" w:rsidR="00260081" w:rsidRDefault="00260081" w:rsidP="00EE2611">
            <w:pPr>
              <w:pStyle w:val="ListParagraph"/>
              <w:widowControl w:val="0"/>
              <w:numPr>
                <w:ilvl w:val="0"/>
                <w:numId w:val="17"/>
              </w:numPr>
              <w:spacing w:line="360" w:lineRule="auto"/>
              <w:jc w:val="both"/>
              <w:rPr>
                <w:rFonts w:ascii="Times New Roman" w:hAnsi="Times New Roman"/>
                <w:lang w:val="vi-VN"/>
              </w:rPr>
            </w:pPr>
            <w:r>
              <w:rPr>
                <w:rFonts w:ascii="Times New Roman" w:hAnsi="Times New Roman"/>
                <w:lang w:val="vi-VN"/>
              </w:rPr>
              <w:t>Nhập lại mật khẩu mới.</w:t>
            </w:r>
          </w:p>
          <w:p w14:paraId="17A6730C" w14:textId="70ADDBD2" w:rsidR="00260081" w:rsidRPr="00260081" w:rsidRDefault="00260081" w:rsidP="00260081">
            <w:pPr>
              <w:widowControl w:val="0"/>
              <w:spacing w:line="360" w:lineRule="auto"/>
              <w:jc w:val="both"/>
              <w:rPr>
                <w:rFonts w:ascii="Times New Roman" w:hAnsi="Times New Roman"/>
                <w:lang w:val="vi-VN"/>
              </w:rPr>
            </w:pPr>
          </w:p>
          <w:p w14:paraId="30F288D8" w14:textId="77777777" w:rsidR="00260081" w:rsidRPr="007611CF" w:rsidRDefault="00260081" w:rsidP="00260081">
            <w:pPr>
              <w:pStyle w:val="ListParagraph"/>
              <w:widowControl w:val="0"/>
              <w:spacing w:line="360" w:lineRule="auto"/>
              <w:ind w:left="1440"/>
              <w:jc w:val="both"/>
              <w:rPr>
                <w:rFonts w:ascii="Times New Roman" w:hAnsi="Times New Roman"/>
              </w:rPr>
            </w:pPr>
          </w:p>
        </w:tc>
      </w:tr>
    </w:tbl>
    <w:p w14:paraId="3C8EF2C1" w14:textId="053F4B5B" w:rsidR="00260081" w:rsidRDefault="00260081" w:rsidP="00931DC8">
      <w:pPr>
        <w:rPr>
          <w:rFonts w:asciiTheme="minorHAnsi" w:hAnsiTheme="minorHAnsi"/>
          <w:lang w:val="vi-VN"/>
        </w:rPr>
      </w:pPr>
    </w:p>
    <w:p w14:paraId="683A9D8D" w14:textId="30F5B4F9" w:rsidR="00260081" w:rsidRDefault="00260081" w:rsidP="00931DC8">
      <w:pPr>
        <w:rPr>
          <w:rFonts w:asciiTheme="minorHAnsi" w:hAnsiTheme="minorHAnsi"/>
          <w:lang w:val="vi-VN"/>
        </w:rPr>
      </w:pPr>
    </w:p>
    <w:p w14:paraId="5D2C8707" w14:textId="1044F7D4" w:rsidR="00260081" w:rsidRDefault="00260081" w:rsidP="00931DC8">
      <w:pPr>
        <w:rPr>
          <w:rFonts w:asciiTheme="minorHAnsi" w:hAnsiTheme="minorHAnsi"/>
          <w:lang w:val="vi-VN"/>
        </w:rPr>
      </w:pPr>
    </w:p>
    <w:p w14:paraId="40E44327" w14:textId="0FF0FF6B" w:rsidR="00260081" w:rsidRDefault="00260081" w:rsidP="00931DC8">
      <w:pPr>
        <w:rPr>
          <w:rFonts w:asciiTheme="minorHAnsi" w:hAnsiTheme="minorHAnsi"/>
          <w:lang w:val="vi-VN"/>
        </w:rPr>
      </w:pPr>
    </w:p>
    <w:p w14:paraId="2B8373F4" w14:textId="6D042770" w:rsidR="00260081" w:rsidRDefault="00260081" w:rsidP="00931DC8">
      <w:pPr>
        <w:rPr>
          <w:rFonts w:asciiTheme="minorHAnsi" w:hAnsiTheme="minorHAnsi"/>
          <w:lang w:val="vi-VN"/>
        </w:rPr>
      </w:pPr>
    </w:p>
    <w:p w14:paraId="5369DEAF" w14:textId="1F90C81A" w:rsidR="00260081" w:rsidRDefault="00260081" w:rsidP="00931DC8">
      <w:pPr>
        <w:rPr>
          <w:rFonts w:asciiTheme="minorHAnsi" w:hAnsiTheme="minorHAnsi"/>
          <w:lang w:val="vi-VN"/>
        </w:rPr>
      </w:pPr>
    </w:p>
    <w:p w14:paraId="10594FD6" w14:textId="4D5875AB" w:rsidR="00260081" w:rsidRDefault="00260081" w:rsidP="00931DC8">
      <w:pPr>
        <w:rPr>
          <w:rFonts w:asciiTheme="minorHAnsi" w:hAnsiTheme="minorHAnsi"/>
          <w:lang w:val="vi-VN"/>
        </w:rPr>
      </w:pPr>
    </w:p>
    <w:p w14:paraId="55A71269" w14:textId="057A3890" w:rsidR="00260081" w:rsidRDefault="00260081" w:rsidP="00931DC8">
      <w:pPr>
        <w:rPr>
          <w:rFonts w:asciiTheme="minorHAnsi" w:hAnsiTheme="minorHAnsi"/>
          <w:lang w:val="vi-VN"/>
        </w:rPr>
      </w:pPr>
    </w:p>
    <w:p w14:paraId="3CD8ADCD" w14:textId="5F9061DE" w:rsidR="00260081" w:rsidRDefault="00260081" w:rsidP="00931DC8">
      <w:pPr>
        <w:rPr>
          <w:rFonts w:asciiTheme="minorHAnsi" w:hAnsiTheme="minorHAnsi"/>
          <w:lang w:val="vi-VN"/>
        </w:rPr>
      </w:pPr>
    </w:p>
    <w:p w14:paraId="41077E08" w14:textId="577AC076" w:rsidR="00260081" w:rsidRDefault="00260081" w:rsidP="00931DC8">
      <w:pPr>
        <w:rPr>
          <w:rFonts w:asciiTheme="minorHAnsi" w:hAnsiTheme="minorHAnsi"/>
          <w:lang w:val="vi-VN"/>
        </w:rPr>
      </w:pPr>
    </w:p>
    <w:p w14:paraId="1B365A9E" w14:textId="0F3F1A85" w:rsidR="00260081" w:rsidRDefault="00260081" w:rsidP="00931DC8">
      <w:pPr>
        <w:rPr>
          <w:rFonts w:asciiTheme="minorHAnsi" w:hAnsiTheme="minorHAnsi"/>
          <w:lang w:val="vi-VN"/>
        </w:rPr>
      </w:pPr>
    </w:p>
    <w:p w14:paraId="02E91FDC" w14:textId="4477EF99" w:rsidR="00260081" w:rsidRDefault="00260081" w:rsidP="00931DC8">
      <w:pPr>
        <w:rPr>
          <w:rFonts w:asciiTheme="minorHAnsi" w:hAnsiTheme="minorHAnsi"/>
          <w:lang w:val="vi-VN"/>
        </w:rPr>
      </w:pPr>
    </w:p>
    <w:p w14:paraId="482F8EA9" w14:textId="6380BE36" w:rsidR="00260081" w:rsidRDefault="00260081" w:rsidP="00931DC8">
      <w:pPr>
        <w:rPr>
          <w:rFonts w:asciiTheme="minorHAnsi" w:hAnsiTheme="minorHAnsi"/>
          <w:lang w:val="vi-VN"/>
        </w:rPr>
      </w:pPr>
    </w:p>
    <w:p w14:paraId="5D0E0F22" w14:textId="7F676C4E" w:rsidR="00260081" w:rsidRDefault="00260081" w:rsidP="00931DC8">
      <w:pPr>
        <w:rPr>
          <w:rFonts w:asciiTheme="minorHAnsi" w:hAnsiTheme="minorHAnsi"/>
          <w:lang w:val="vi-VN"/>
        </w:rPr>
      </w:pPr>
    </w:p>
    <w:p w14:paraId="3327E645" w14:textId="1CB9A655" w:rsidR="00260081" w:rsidRDefault="00260081" w:rsidP="00931DC8">
      <w:pPr>
        <w:rPr>
          <w:rFonts w:asciiTheme="minorHAnsi" w:hAnsiTheme="minorHAnsi"/>
          <w:lang w:val="vi-VN"/>
        </w:rPr>
      </w:pPr>
    </w:p>
    <w:p w14:paraId="40EE49AA" w14:textId="0B983144" w:rsidR="00260081" w:rsidRDefault="00260081" w:rsidP="00931DC8">
      <w:pPr>
        <w:rPr>
          <w:rFonts w:asciiTheme="minorHAnsi" w:hAnsiTheme="minorHAnsi"/>
          <w:lang w:val="vi-VN"/>
        </w:rPr>
      </w:pPr>
    </w:p>
    <w:p w14:paraId="68A6C3AF" w14:textId="5F1CDE3B" w:rsidR="00260081" w:rsidRPr="00701B5E" w:rsidRDefault="00701B5E" w:rsidP="00701B5E">
      <w:pPr>
        <w:rPr>
          <w:rFonts w:ascii="Times New Roman" w:hAnsi="Times New Roman"/>
          <w:b/>
          <w:bCs/>
          <w:i/>
          <w:iCs/>
          <w:sz w:val="24"/>
          <w:lang w:val="vi-VN"/>
        </w:rPr>
      </w:pPr>
      <w:r>
        <w:rPr>
          <w:rFonts w:ascii="Times New Roman" w:hAnsi="Times New Roman"/>
          <w:b/>
          <w:bCs/>
          <w:i/>
          <w:iCs/>
          <w:sz w:val="24"/>
        </w:rPr>
        <w:lastRenderedPageBreak/>
        <w:t xml:space="preserve">3.6.2.17 </w:t>
      </w:r>
      <w:r w:rsidR="00260081" w:rsidRPr="00701B5E">
        <w:rPr>
          <w:rFonts w:ascii="Times New Roman" w:hAnsi="Times New Roman"/>
          <w:b/>
          <w:bCs/>
          <w:i/>
          <w:iCs/>
          <w:sz w:val="24"/>
          <w:lang w:val="vi-VN"/>
        </w:rPr>
        <w:t>Chức năng Cài đặt thông báo</w:t>
      </w:r>
    </w:p>
    <w:p w14:paraId="2174CEE7" w14:textId="18D8C734" w:rsidR="00260081" w:rsidRDefault="00260081" w:rsidP="00260081">
      <w:pPr>
        <w:ind w:left="360"/>
        <w:rPr>
          <w:rFonts w:ascii="Times New Roman" w:hAnsi="Times New Roman"/>
          <w:b/>
          <w:bCs/>
          <w:lang w:val="vi-VN"/>
        </w:rPr>
      </w:pPr>
    </w:p>
    <w:p w14:paraId="4F5EC53F" w14:textId="1B6D5F4A" w:rsidR="00260081" w:rsidRDefault="00260081" w:rsidP="00260081">
      <w:pPr>
        <w:ind w:left="360"/>
        <w:rPr>
          <w:rFonts w:ascii="Times New Roman" w:hAnsi="Times New Roman"/>
          <w:b/>
          <w:bCs/>
          <w:lang w:val="vi-VN"/>
        </w:rPr>
      </w:pPr>
    </w:p>
    <w:p w14:paraId="4DED5823" w14:textId="30E65050" w:rsidR="00260081" w:rsidRDefault="00611F8B" w:rsidP="00611F8B">
      <w:pPr>
        <w:ind w:left="360"/>
        <w:jc w:val="center"/>
        <w:rPr>
          <w:rFonts w:ascii="Times New Roman" w:hAnsi="Times New Roman"/>
          <w:b/>
          <w:bCs/>
          <w:lang w:val="vi-VN"/>
        </w:rPr>
      </w:pPr>
      <w:r w:rsidRPr="00611F8B">
        <w:rPr>
          <w:rFonts w:ascii="Times New Roman" w:hAnsi="Times New Roman"/>
          <w:b/>
          <w:bCs/>
          <w:noProof/>
          <w:lang w:val="vi-VN"/>
        </w:rPr>
        <w:drawing>
          <wp:inline distT="0" distB="0" distL="0" distR="0" wp14:anchorId="55F75E38" wp14:editId="0DE66BAE">
            <wp:extent cx="5052498" cy="5174428"/>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52498" cy="5174428"/>
                    </a:xfrm>
                    <a:prstGeom prst="rect">
                      <a:avLst/>
                    </a:prstGeom>
                  </pic:spPr>
                </pic:pic>
              </a:graphicData>
            </a:graphic>
          </wp:inline>
        </w:drawing>
      </w:r>
    </w:p>
    <w:p w14:paraId="0EA3CB2E" w14:textId="0BDE4B17" w:rsidR="00611F8B" w:rsidRDefault="00611F8B" w:rsidP="00611F8B">
      <w:pPr>
        <w:ind w:left="360"/>
        <w:jc w:val="center"/>
        <w:rPr>
          <w:rFonts w:ascii="Times New Roman" w:hAnsi="Times New Roman"/>
          <w:b/>
          <w:bCs/>
          <w:lang w:val="vi-VN"/>
        </w:rPr>
      </w:pPr>
    </w:p>
    <w:p w14:paraId="69F37BC2" w14:textId="47CCB2D7" w:rsidR="00611F8B" w:rsidRDefault="00611F8B" w:rsidP="00611F8B">
      <w:pPr>
        <w:ind w:left="360"/>
        <w:jc w:val="center"/>
        <w:rPr>
          <w:rFonts w:ascii="Times New Roman" w:hAnsi="Times New Roman"/>
          <w:i/>
          <w:iCs/>
          <w:lang w:val="vi-VN"/>
        </w:rPr>
      </w:pPr>
    </w:p>
    <w:p w14:paraId="537CDFA3" w14:textId="42500ED6" w:rsidR="00611F8B" w:rsidRDefault="00611F8B" w:rsidP="00611F8B">
      <w:pPr>
        <w:ind w:left="360"/>
        <w:jc w:val="center"/>
        <w:rPr>
          <w:rFonts w:ascii="Times New Roman" w:hAnsi="Times New Roman"/>
          <w:i/>
          <w:iCs/>
          <w:lang w:val="vi-VN"/>
        </w:rPr>
      </w:pPr>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611F8B" w:rsidRPr="0073400D" w14:paraId="786071ED" w14:textId="77777777" w:rsidTr="008A685F">
        <w:trPr>
          <w:jc w:val="center"/>
        </w:trPr>
        <w:tc>
          <w:tcPr>
            <w:tcW w:w="4531" w:type="dxa"/>
            <w:shd w:val="clear" w:color="auto" w:fill="auto"/>
            <w:tcMar>
              <w:top w:w="100" w:type="dxa"/>
              <w:left w:w="100" w:type="dxa"/>
              <w:bottom w:w="100" w:type="dxa"/>
              <w:right w:w="100" w:type="dxa"/>
            </w:tcMar>
          </w:tcPr>
          <w:p w14:paraId="2E422AB8" w14:textId="77777777" w:rsidR="00611F8B" w:rsidRPr="0073400D" w:rsidRDefault="00611F8B" w:rsidP="008A685F">
            <w:pPr>
              <w:widowControl w:val="0"/>
              <w:spacing w:line="360" w:lineRule="auto"/>
              <w:rPr>
                <w:rFonts w:ascii="Times New Roman" w:hAnsi="Times New Roman"/>
                <w:b/>
              </w:rPr>
            </w:pPr>
            <w:r w:rsidRPr="0073400D">
              <w:rPr>
                <w:rFonts w:ascii="Times New Roman" w:hAnsi="Times New Roman"/>
                <w:b/>
              </w:rPr>
              <w:t>Chức năng</w:t>
            </w:r>
          </w:p>
        </w:tc>
        <w:tc>
          <w:tcPr>
            <w:tcW w:w="4531" w:type="dxa"/>
            <w:shd w:val="clear" w:color="auto" w:fill="auto"/>
            <w:tcMar>
              <w:top w:w="100" w:type="dxa"/>
              <w:left w:w="100" w:type="dxa"/>
              <w:bottom w:w="100" w:type="dxa"/>
              <w:right w:w="100" w:type="dxa"/>
            </w:tcMar>
          </w:tcPr>
          <w:p w14:paraId="3B6DA505" w14:textId="65922AE0" w:rsidR="00611F8B" w:rsidRPr="00931DC8" w:rsidRDefault="00611F8B" w:rsidP="008A685F">
            <w:pPr>
              <w:widowControl w:val="0"/>
              <w:spacing w:line="360" w:lineRule="auto"/>
              <w:rPr>
                <w:rFonts w:ascii="Times New Roman" w:hAnsi="Times New Roman"/>
                <w:b/>
                <w:lang w:val="vi-VN"/>
              </w:rPr>
            </w:pPr>
            <w:r>
              <w:rPr>
                <w:rFonts w:ascii="Times New Roman" w:hAnsi="Times New Roman"/>
                <w:b/>
                <w:lang w:val="vi-VN"/>
              </w:rPr>
              <w:t>Cài đặt thông báo</w:t>
            </w:r>
          </w:p>
        </w:tc>
      </w:tr>
      <w:tr w:rsidR="00611F8B" w:rsidRPr="0073400D" w14:paraId="047BCDF9" w14:textId="77777777" w:rsidTr="008A685F">
        <w:trPr>
          <w:jc w:val="center"/>
        </w:trPr>
        <w:tc>
          <w:tcPr>
            <w:tcW w:w="4531" w:type="dxa"/>
            <w:shd w:val="clear" w:color="auto" w:fill="auto"/>
            <w:tcMar>
              <w:top w:w="100" w:type="dxa"/>
              <w:left w:w="100" w:type="dxa"/>
              <w:bottom w:w="100" w:type="dxa"/>
              <w:right w:w="100" w:type="dxa"/>
            </w:tcMar>
          </w:tcPr>
          <w:p w14:paraId="26FF8B62" w14:textId="77777777" w:rsidR="00611F8B" w:rsidRPr="0073400D" w:rsidRDefault="00611F8B" w:rsidP="008A685F">
            <w:pPr>
              <w:widowControl w:val="0"/>
              <w:spacing w:line="360" w:lineRule="auto"/>
              <w:rPr>
                <w:rFonts w:ascii="Times New Roman" w:hAnsi="Times New Roman"/>
                <w:b/>
              </w:rPr>
            </w:pPr>
            <w:r w:rsidRPr="0073400D">
              <w:rPr>
                <w:rFonts w:ascii="Times New Roman" w:hAnsi="Times New Roman"/>
                <w:b/>
              </w:rPr>
              <w:t>Mục đích</w:t>
            </w:r>
          </w:p>
        </w:tc>
        <w:tc>
          <w:tcPr>
            <w:tcW w:w="4531" w:type="dxa"/>
            <w:shd w:val="clear" w:color="auto" w:fill="auto"/>
            <w:tcMar>
              <w:top w:w="100" w:type="dxa"/>
              <w:left w:w="100" w:type="dxa"/>
              <w:bottom w:w="100" w:type="dxa"/>
              <w:right w:w="100" w:type="dxa"/>
            </w:tcMar>
          </w:tcPr>
          <w:p w14:paraId="3492F2DD" w14:textId="12EB5C53" w:rsidR="00611F8B" w:rsidRPr="00ED36AE" w:rsidRDefault="00611F8B" w:rsidP="008A685F">
            <w:pPr>
              <w:widowControl w:val="0"/>
              <w:spacing w:line="360" w:lineRule="auto"/>
              <w:jc w:val="both"/>
              <w:rPr>
                <w:rFonts w:ascii="Times New Roman" w:hAnsi="Times New Roman"/>
                <w:lang w:val="vi-VN"/>
              </w:rPr>
            </w:pPr>
            <w:r w:rsidRPr="0073400D">
              <w:rPr>
                <w:rFonts w:ascii="Times New Roman" w:hAnsi="Times New Roman"/>
              </w:rPr>
              <w:t xml:space="preserve">- </w:t>
            </w:r>
            <w:r>
              <w:rPr>
                <w:rFonts w:ascii="Times New Roman" w:hAnsi="Times New Roman"/>
              </w:rPr>
              <w:t xml:space="preserve">Cho phép người dùng có thể </w:t>
            </w:r>
            <w:r>
              <w:rPr>
                <w:rFonts w:ascii="Times New Roman" w:hAnsi="Times New Roman"/>
                <w:lang w:val="vi-VN"/>
              </w:rPr>
              <w:t>bật tắt chế độ thông báo trên điện thoại của Ứng dụng</w:t>
            </w:r>
          </w:p>
        </w:tc>
      </w:tr>
      <w:tr w:rsidR="00611F8B" w:rsidRPr="0073400D" w14:paraId="1C4DD358" w14:textId="77777777" w:rsidTr="008A685F">
        <w:trPr>
          <w:jc w:val="center"/>
        </w:trPr>
        <w:tc>
          <w:tcPr>
            <w:tcW w:w="4531" w:type="dxa"/>
            <w:shd w:val="clear" w:color="auto" w:fill="auto"/>
            <w:tcMar>
              <w:top w:w="100" w:type="dxa"/>
              <w:left w:w="100" w:type="dxa"/>
              <w:bottom w:w="100" w:type="dxa"/>
              <w:right w:w="100" w:type="dxa"/>
            </w:tcMar>
          </w:tcPr>
          <w:p w14:paraId="1C997A17" w14:textId="77777777" w:rsidR="00611F8B" w:rsidRPr="0073400D" w:rsidRDefault="00611F8B" w:rsidP="008A685F">
            <w:pPr>
              <w:widowControl w:val="0"/>
              <w:spacing w:line="360" w:lineRule="auto"/>
              <w:rPr>
                <w:rFonts w:ascii="Times New Roman" w:hAnsi="Times New Roman"/>
                <w:b/>
              </w:rPr>
            </w:pPr>
          </w:p>
          <w:p w14:paraId="46ED7369" w14:textId="77777777" w:rsidR="00611F8B" w:rsidRPr="0073400D" w:rsidRDefault="00611F8B" w:rsidP="008A685F">
            <w:pPr>
              <w:widowControl w:val="0"/>
              <w:spacing w:line="360" w:lineRule="auto"/>
              <w:rPr>
                <w:rFonts w:ascii="Times New Roman" w:hAnsi="Times New Roman"/>
                <w:b/>
              </w:rPr>
            </w:pPr>
          </w:p>
          <w:p w14:paraId="1E715FAF" w14:textId="77777777" w:rsidR="00611F8B" w:rsidRPr="0073400D" w:rsidRDefault="00611F8B" w:rsidP="008A685F">
            <w:pPr>
              <w:widowControl w:val="0"/>
              <w:spacing w:line="360" w:lineRule="auto"/>
              <w:rPr>
                <w:rFonts w:ascii="Times New Roman" w:hAnsi="Times New Roman"/>
                <w:b/>
              </w:rPr>
            </w:pPr>
            <w:r w:rsidRPr="0073400D">
              <w:rPr>
                <w:rFonts w:ascii="Times New Roman" w:hAnsi="Times New Roman"/>
                <w:b/>
              </w:rPr>
              <w:t>Mô tả</w:t>
            </w:r>
          </w:p>
        </w:tc>
        <w:tc>
          <w:tcPr>
            <w:tcW w:w="4531" w:type="dxa"/>
            <w:shd w:val="clear" w:color="auto" w:fill="auto"/>
            <w:tcMar>
              <w:top w:w="100" w:type="dxa"/>
              <w:left w:w="100" w:type="dxa"/>
              <w:bottom w:w="100" w:type="dxa"/>
              <w:right w:w="100" w:type="dxa"/>
            </w:tcMar>
          </w:tcPr>
          <w:p w14:paraId="7E707C8F" w14:textId="77777777" w:rsidR="00611F8B" w:rsidRPr="00ED36AE" w:rsidRDefault="00611F8B" w:rsidP="008A685F">
            <w:pPr>
              <w:widowControl w:val="0"/>
              <w:spacing w:line="360" w:lineRule="auto"/>
              <w:jc w:val="both"/>
              <w:rPr>
                <w:rFonts w:ascii="Times New Roman" w:hAnsi="Times New Roman"/>
                <w:lang w:val="vi-VN"/>
              </w:rPr>
            </w:pPr>
            <w:r w:rsidRPr="007611CF">
              <w:rPr>
                <w:rFonts w:ascii="Times New Roman" w:hAnsi="Times New Roman"/>
              </w:rPr>
              <w:t>-</w:t>
            </w:r>
            <w:r>
              <w:rPr>
                <w:rFonts w:ascii="Times New Roman" w:hAnsi="Times New Roman"/>
              </w:rPr>
              <w:t xml:space="preserve"> Đầu tiên người dùng vào màn hình </w:t>
            </w:r>
            <w:r>
              <w:rPr>
                <w:rFonts w:ascii="Times New Roman" w:hAnsi="Times New Roman"/>
                <w:lang w:val="vi-VN"/>
              </w:rPr>
              <w:t>tài khoản</w:t>
            </w:r>
          </w:p>
          <w:p w14:paraId="3C677ECC" w14:textId="77777777" w:rsidR="00611F8B" w:rsidRPr="00ED36AE" w:rsidRDefault="00611F8B" w:rsidP="008A685F">
            <w:pPr>
              <w:widowControl w:val="0"/>
              <w:spacing w:line="360" w:lineRule="auto"/>
              <w:jc w:val="both"/>
              <w:rPr>
                <w:rFonts w:ascii="Times New Roman" w:hAnsi="Times New Roman"/>
                <w:lang w:val="vi-VN"/>
              </w:rPr>
            </w:pPr>
            <w:r w:rsidRPr="007611CF">
              <w:rPr>
                <w:rFonts w:ascii="Times New Roman" w:hAnsi="Times New Roman"/>
                <w:lang w:val="vi-VN"/>
              </w:rPr>
              <w:t>-</w:t>
            </w:r>
            <w:r>
              <w:rPr>
                <w:rFonts w:ascii="Times New Roman" w:hAnsi="Times New Roman"/>
              </w:rPr>
              <w:t xml:space="preserve"> Tiếp theo người dùng ấn vào </w:t>
            </w:r>
            <w:r>
              <w:rPr>
                <w:rFonts w:ascii="Times New Roman" w:hAnsi="Times New Roman"/>
                <w:lang w:val="vi-VN"/>
              </w:rPr>
              <w:t>cài đặt</w:t>
            </w:r>
          </w:p>
          <w:p w14:paraId="697833E5" w14:textId="67951C86" w:rsidR="00611F8B" w:rsidRDefault="00611F8B" w:rsidP="008A685F">
            <w:pPr>
              <w:widowControl w:val="0"/>
              <w:spacing w:line="360" w:lineRule="auto"/>
              <w:jc w:val="both"/>
              <w:rPr>
                <w:rFonts w:ascii="Times New Roman" w:hAnsi="Times New Roman"/>
              </w:rPr>
            </w:pPr>
            <w:r>
              <w:rPr>
                <w:rFonts w:ascii="Times New Roman" w:hAnsi="Times New Roman"/>
              </w:rPr>
              <w:t>- Trong màn hình cài đặt</w:t>
            </w:r>
            <w:r>
              <w:rPr>
                <w:rFonts w:ascii="Times New Roman" w:hAnsi="Times New Roman"/>
                <w:lang w:val="vi-VN"/>
              </w:rPr>
              <w:t>, người dùng</w:t>
            </w:r>
            <w:r>
              <w:rPr>
                <w:rFonts w:ascii="Times New Roman" w:hAnsi="Times New Roman"/>
              </w:rPr>
              <w:t xml:space="preserve"> click </w:t>
            </w:r>
            <w:r w:rsidR="00DC42D8">
              <w:rPr>
                <w:rFonts w:ascii="Times New Roman" w:hAnsi="Times New Roman"/>
                <w:lang w:val="vi-VN"/>
              </w:rPr>
              <w:t>Cài đặt thông báo</w:t>
            </w:r>
            <w:r>
              <w:rPr>
                <w:rFonts w:ascii="Times New Roman" w:hAnsi="Times New Roman"/>
              </w:rPr>
              <w:t>.</w:t>
            </w:r>
          </w:p>
          <w:p w14:paraId="387FDCFE" w14:textId="16B2E5A0" w:rsidR="00611F8B" w:rsidRPr="007611CF" w:rsidRDefault="00611F8B" w:rsidP="00DC42D8">
            <w:pPr>
              <w:widowControl w:val="0"/>
              <w:spacing w:line="360" w:lineRule="auto"/>
              <w:jc w:val="both"/>
              <w:rPr>
                <w:rFonts w:ascii="Times New Roman" w:hAnsi="Times New Roman"/>
              </w:rPr>
            </w:pPr>
            <w:r>
              <w:rPr>
                <w:rFonts w:ascii="Times New Roman" w:hAnsi="Times New Roman"/>
                <w:lang w:val="vi-VN"/>
              </w:rPr>
              <w:t xml:space="preserve">- </w:t>
            </w:r>
            <w:r w:rsidR="00DC42D8">
              <w:rPr>
                <w:rFonts w:ascii="Times New Roman" w:hAnsi="Times New Roman"/>
                <w:lang w:val="vi-VN"/>
              </w:rPr>
              <w:t>Click vào nút bặt / tắt chế độ thông báo trên điện thoại của ứng dụng</w:t>
            </w:r>
          </w:p>
        </w:tc>
      </w:tr>
    </w:tbl>
    <w:p w14:paraId="14560734" w14:textId="77777777" w:rsidR="00611F8B" w:rsidRPr="00611F8B" w:rsidRDefault="00611F8B" w:rsidP="00611F8B">
      <w:pPr>
        <w:ind w:left="360"/>
        <w:jc w:val="center"/>
        <w:rPr>
          <w:rFonts w:ascii="Times New Roman" w:hAnsi="Times New Roman"/>
          <w:i/>
          <w:iCs/>
          <w:lang w:val="vi-VN"/>
        </w:rPr>
      </w:pPr>
    </w:p>
    <w:p w14:paraId="7AA503F9" w14:textId="62A82858" w:rsidR="00442D85" w:rsidRDefault="00442D85" w:rsidP="00415056">
      <w:pPr>
        <w:pStyle w:val="Heading1"/>
        <w:rPr>
          <w:rFonts w:ascii="Times New Roman" w:hAnsi="Times New Roman"/>
          <w:sz w:val="32"/>
          <w:szCs w:val="32"/>
        </w:rPr>
      </w:pPr>
    </w:p>
    <w:p w14:paraId="6820927B" w14:textId="50059E78" w:rsidR="004D221D" w:rsidRDefault="004D221D" w:rsidP="004D221D"/>
    <w:p w14:paraId="029D3405" w14:textId="23A82FB3" w:rsidR="004D221D" w:rsidRDefault="004D221D" w:rsidP="004D221D"/>
    <w:p w14:paraId="063AAC17" w14:textId="13E89B77" w:rsidR="004D221D" w:rsidRDefault="004D221D" w:rsidP="004D221D"/>
    <w:p w14:paraId="5DA0E50B" w14:textId="007FB569" w:rsidR="004D221D" w:rsidRDefault="004D221D" w:rsidP="004D221D"/>
    <w:p w14:paraId="3E5F2B87" w14:textId="64159E3A" w:rsidR="004D221D" w:rsidRDefault="004D221D" w:rsidP="004D221D"/>
    <w:p w14:paraId="2C64079D" w14:textId="1484E522" w:rsidR="004D221D" w:rsidRDefault="004D221D" w:rsidP="004D221D"/>
    <w:p w14:paraId="49570DB0" w14:textId="2BB4E597" w:rsidR="004D221D" w:rsidRDefault="004D221D" w:rsidP="004D221D"/>
    <w:p w14:paraId="55D8A4BA" w14:textId="7334495C" w:rsidR="004D221D" w:rsidRDefault="004D221D" w:rsidP="004D221D"/>
    <w:p w14:paraId="37EF4DCD" w14:textId="72888337" w:rsidR="004D221D" w:rsidRDefault="004D221D" w:rsidP="004D221D"/>
    <w:p w14:paraId="7A1EDBB3" w14:textId="0CDF52A6" w:rsidR="004D221D" w:rsidRDefault="004D221D" w:rsidP="004D221D"/>
    <w:p w14:paraId="6E725E14" w14:textId="349012D0" w:rsidR="004D221D" w:rsidRDefault="004D221D" w:rsidP="004D221D"/>
    <w:p w14:paraId="162E7E9F" w14:textId="10BC5110" w:rsidR="004D221D" w:rsidRDefault="004D221D" w:rsidP="004D221D"/>
    <w:p w14:paraId="237E883D" w14:textId="483D5331" w:rsidR="004D221D" w:rsidRDefault="004D221D" w:rsidP="004D221D"/>
    <w:p w14:paraId="73AD6021" w14:textId="5D4DD051" w:rsidR="004D221D" w:rsidRDefault="004D221D" w:rsidP="004D221D"/>
    <w:p w14:paraId="0D3D96DC" w14:textId="0ED12AD3" w:rsidR="004D221D" w:rsidRDefault="004D221D" w:rsidP="004D221D"/>
    <w:p w14:paraId="09649D46" w14:textId="73F237E1" w:rsidR="004D221D" w:rsidRDefault="004D221D" w:rsidP="004D221D"/>
    <w:p w14:paraId="2E56AE72" w14:textId="4E6F210E" w:rsidR="004D221D" w:rsidRDefault="004D221D" w:rsidP="004D221D"/>
    <w:p w14:paraId="18540788" w14:textId="6AB1A008" w:rsidR="004D221D" w:rsidRDefault="004D221D" w:rsidP="004D221D"/>
    <w:p w14:paraId="3B553284" w14:textId="4E7FC31A" w:rsidR="004D221D" w:rsidRDefault="004D221D" w:rsidP="004D221D"/>
    <w:p w14:paraId="166C8B6C" w14:textId="5D2D72F1" w:rsidR="004D221D" w:rsidRDefault="004D221D" w:rsidP="004D221D"/>
    <w:p w14:paraId="339F770C" w14:textId="0AF2CD28" w:rsidR="004D221D" w:rsidRDefault="004D221D" w:rsidP="004D221D"/>
    <w:p w14:paraId="1FB52EFB" w14:textId="37C33D63" w:rsidR="004D221D" w:rsidRDefault="004D221D" w:rsidP="004D221D"/>
    <w:p w14:paraId="5816CFF6" w14:textId="3C9D6FC6" w:rsidR="004D221D" w:rsidRDefault="004D221D" w:rsidP="004D221D"/>
    <w:p w14:paraId="7ED5CB34" w14:textId="73218AB1" w:rsidR="004D221D" w:rsidRDefault="004D221D" w:rsidP="004D221D"/>
    <w:p w14:paraId="68D28E80" w14:textId="6BD197E8" w:rsidR="004D221D" w:rsidRDefault="004D221D" w:rsidP="004D221D"/>
    <w:p w14:paraId="62BD99CA" w14:textId="1F4CD381" w:rsidR="004D221D" w:rsidRDefault="004D221D" w:rsidP="004D221D"/>
    <w:p w14:paraId="0B79E571" w14:textId="0414AF8C" w:rsidR="004D221D" w:rsidRPr="00C2594E" w:rsidRDefault="00C2594E" w:rsidP="00C2594E">
      <w:pPr>
        <w:pStyle w:val="ListParagraph"/>
        <w:numPr>
          <w:ilvl w:val="3"/>
          <w:numId w:val="54"/>
        </w:numPr>
        <w:rPr>
          <w:rFonts w:ascii="Times New Roman" w:hAnsi="Times New Roman"/>
          <w:b/>
          <w:bCs/>
          <w:i/>
          <w:iCs/>
          <w:sz w:val="24"/>
          <w:lang w:val="vi-VN"/>
        </w:rPr>
      </w:pPr>
      <w:r>
        <w:rPr>
          <w:rFonts w:ascii="Times New Roman" w:hAnsi="Times New Roman"/>
          <w:b/>
          <w:bCs/>
          <w:i/>
          <w:iCs/>
          <w:sz w:val="24"/>
        </w:rPr>
        <w:lastRenderedPageBreak/>
        <w:t xml:space="preserve"> </w:t>
      </w:r>
      <w:r w:rsidR="004D221D" w:rsidRPr="00C2594E">
        <w:rPr>
          <w:rFonts w:ascii="Times New Roman" w:hAnsi="Times New Roman"/>
          <w:b/>
          <w:bCs/>
          <w:i/>
          <w:iCs/>
          <w:sz w:val="24"/>
          <w:lang w:val="vi-VN"/>
        </w:rPr>
        <w:t>Chức năng thêm địa chỉ giao hàng mới</w:t>
      </w:r>
    </w:p>
    <w:p w14:paraId="15AC94B8" w14:textId="3E0CEFD2" w:rsidR="004D221D" w:rsidRDefault="004D221D" w:rsidP="004D221D">
      <w:pPr>
        <w:rPr>
          <w:rFonts w:ascii="Times New Roman" w:hAnsi="Times New Roman"/>
          <w:b/>
          <w:bCs/>
          <w:lang w:val="vi-VN"/>
        </w:rPr>
      </w:pPr>
    </w:p>
    <w:p w14:paraId="1159177F" w14:textId="1FDEB858" w:rsidR="004D221D" w:rsidRDefault="004D221D" w:rsidP="004D221D">
      <w:pPr>
        <w:rPr>
          <w:rFonts w:ascii="Times New Roman" w:hAnsi="Times New Roman"/>
          <w:b/>
          <w:bCs/>
          <w:lang w:val="vi-VN"/>
        </w:rPr>
      </w:pPr>
    </w:p>
    <w:p w14:paraId="3E52C87C" w14:textId="4D2441AF" w:rsidR="004D221D" w:rsidRDefault="0055749D" w:rsidP="004D221D">
      <w:pPr>
        <w:jc w:val="center"/>
        <w:rPr>
          <w:rFonts w:ascii="Times New Roman" w:hAnsi="Times New Roman"/>
          <w:b/>
          <w:bCs/>
          <w:lang w:val="vi-VN"/>
        </w:rPr>
      </w:pPr>
      <w:r w:rsidRPr="0055749D">
        <w:rPr>
          <w:rFonts w:ascii="Times New Roman" w:hAnsi="Times New Roman"/>
          <w:b/>
          <w:bCs/>
          <w:noProof/>
          <w:lang w:val="vi-VN"/>
        </w:rPr>
        <w:drawing>
          <wp:inline distT="0" distB="0" distL="0" distR="0" wp14:anchorId="54FFA286" wp14:editId="2A2BA9E7">
            <wp:extent cx="6327140" cy="54051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27140" cy="5405120"/>
                    </a:xfrm>
                    <a:prstGeom prst="rect">
                      <a:avLst/>
                    </a:prstGeom>
                    <a:noFill/>
                    <a:ln>
                      <a:noFill/>
                    </a:ln>
                  </pic:spPr>
                </pic:pic>
              </a:graphicData>
            </a:graphic>
          </wp:inline>
        </w:drawing>
      </w:r>
    </w:p>
    <w:p w14:paraId="540F8EFF" w14:textId="77777777" w:rsidR="00367E73" w:rsidRDefault="00367E73" w:rsidP="00367E73">
      <w:pPr>
        <w:rPr>
          <w:rFonts w:ascii="Times New Roman" w:hAnsi="Times New Roman"/>
          <w:b/>
          <w:bCs/>
          <w:lang w:val="vi-VN"/>
        </w:rPr>
      </w:pPr>
    </w:p>
    <w:p w14:paraId="66668A9B" w14:textId="73F9CE69" w:rsidR="004D221D" w:rsidRDefault="004D221D" w:rsidP="004D221D">
      <w:pPr>
        <w:jc w:val="center"/>
        <w:rPr>
          <w:rFonts w:ascii="Times New Roman" w:hAnsi="Times New Roman"/>
          <w:b/>
          <w:bCs/>
          <w:lang w:val="vi-VN"/>
        </w:rPr>
      </w:pPr>
    </w:p>
    <w:p w14:paraId="5BDDB97E" w14:textId="5D2100E3" w:rsidR="004D221D" w:rsidRDefault="004D221D" w:rsidP="004D221D">
      <w:pPr>
        <w:jc w:val="center"/>
        <w:rPr>
          <w:rFonts w:ascii="Times New Roman" w:hAnsi="Times New Roman"/>
          <w:i/>
          <w:iCs/>
          <w:lang w:val="vi-VN"/>
        </w:rPr>
      </w:pPr>
    </w:p>
    <w:tbl>
      <w:tblPr>
        <w:tblW w:w="913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608"/>
      </w:tblGrid>
      <w:tr w:rsidR="004D221D" w:rsidRPr="0073400D" w14:paraId="5D992A2F" w14:textId="77777777" w:rsidTr="004E5E10">
        <w:trPr>
          <w:jc w:val="center"/>
        </w:trPr>
        <w:tc>
          <w:tcPr>
            <w:tcW w:w="4531" w:type="dxa"/>
            <w:shd w:val="clear" w:color="auto" w:fill="auto"/>
            <w:tcMar>
              <w:top w:w="100" w:type="dxa"/>
              <w:left w:w="100" w:type="dxa"/>
              <w:bottom w:w="100" w:type="dxa"/>
              <w:right w:w="100" w:type="dxa"/>
            </w:tcMar>
          </w:tcPr>
          <w:p w14:paraId="77C4D50A" w14:textId="77777777" w:rsidR="004D221D" w:rsidRPr="0073400D" w:rsidRDefault="004D221D" w:rsidP="008A685F">
            <w:pPr>
              <w:widowControl w:val="0"/>
              <w:spacing w:line="360" w:lineRule="auto"/>
              <w:rPr>
                <w:rFonts w:ascii="Times New Roman" w:hAnsi="Times New Roman"/>
                <w:b/>
              </w:rPr>
            </w:pPr>
            <w:r w:rsidRPr="0073400D">
              <w:rPr>
                <w:rFonts w:ascii="Times New Roman" w:hAnsi="Times New Roman"/>
                <w:b/>
              </w:rPr>
              <w:t>Chức năng</w:t>
            </w:r>
          </w:p>
        </w:tc>
        <w:tc>
          <w:tcPr>
            <w:tcW w:w="4608" w:type="dxa"/>
            <w:shd w:val="clear" w:color="auto" w:fill="auto"/>
            <w:tcMar>
              <w:top w:w="100" w:type="dxa"/>
              <w:left w:w="100" w:type="dxa"/>
              <w:bottom w:w="100" w:type="dxa"/>
              <w:right w:w="100" w:type="dxa"/>
            </w:tcMar>
          </w:tcPr>
          <w:p w14:paraId="552DEAE5" w14:textId="77777777" w:rsidR="004D221D" w:rsidRPr="00931DC8" w:rsidRDefault="004D221D" w:rsidP="008A685F">
            <w:pPr>
              <w:widowControl w:val="0"/>
              <w:spacing w:line="360" w:lineRule="auto"/>
              <w:rPr>
                <w:rFonts w:ascii="Times New Roman" w:hAnsi="Times New Roman"/>
                <w:b/>
                <w:lang w:val="vi-VN"/>
              </w:rPr>
            </w:pPr>
            <w:r>
              <w:rPr>
                <w:rFonts w:ascii="Times New Roman" w:hAnsi="Times New Roman"/>
                <w:b/>
                <w:lang w:val="vi-VN"/>
              </w:rPr>
              <w:t>Cài đặt thông báo</w:t>
            </w:r>
          </w:p>
        </w:tc>
      </w:tr>
      <w:tr w:rsidR="004D221D" w:rsidRPr="0073400D" w14:paraId="559D750D" w14:textId="77777777" w:rsidTr="004E5E10">
        <w:trPr>
          <w:jc w:val="center"/>
        </w:trPr>
        <w:tc>
          <w:tcPr>
            <w:tcW w:w="4531" w:type="dxa"/>
            <w:shd w:val="clear" w:color="auto" w:fill="auto"/>
            <w:tcMar>
              <w:top w:w="100" w:type="dxa"/>
              <w:left w:w="100" w:type="dxa"/>
              <w:bottom w:w="100" w:type="dxa"/>
              <w:right w:w="100" w:type="dxa"/>
            </w:tcMar>
          </w:tcPr>
          <w:p w14:paraId="57F4227E" w14:textId="77777777" w:rsidR="004D221D" w:rsidRPr="0073400D" w:rsidRDefault="004D221D" w:rsidP="008A685F">
            <w:pPr>
              <w:widowControl w:val="0"/>
              <w:spacing w:line="360" w:lineRule="auto"/>
              <w:rPr>
                <w:rFonts w:ascii="Times New Roman" w:hAnsi="Times New Roman"/>
                <w:b/>
              </w:rPr>
            </w:pPr>
            <w:r w:rsidRPr="0073400D">
              <w:rPr>
                <w:rFonts w:ascii="Times New Roman" w:hAnsi="Times New Roman"/>
                <w:b/>
              </w:rPr>
              <w:t>Mục đích</w:t>
            </w:r>
          </w:p>
        </w:tc>
        <w:tc>
          <w:tcPr>
            <w:tcW w:w="4608" w:type="dxa"/>
            <w:shd w:val="clear" w:color="auto" w:fill="auto"/>
            <w:tcMar>
              <w:top w:w="100" w:type="dxa"/>
              <w:left w:w="100" w:type="dxa"/>
              <w:bottom w:w="100" w:type="dxa"/>
              <w:right w:w="100" w:type="dxa"/>
            </w:tcMar>
          </w:tcPr>
          <w:p w14:paraId="4BDC184F" w14:textId="678D96F5" w:rsidR="004D221D" w:rsidRPr="004D221D" w:rsidRDefault="004D221D" w:rsidP="008A685F">
            <w:pPr>
              <w:widowControl w:val="0"/>
              <w:spacing w:line="360" w:lineRule="auto"/>
              <w:jc w:val="both"/>
              <w:rPr>
                <w:rFonts w:ascii="Times New Roman" w:hAnsi="Times New Roman"/>
                <w:lang w:val="vi-VN"/>
              </w:rPr>
            </w:pPr>
            <w:r w:rsidRPr="0073400D">
              <w:rPr>
                <w:rFonts w:ascii="Times New Roman" w:hAnsi="Times New Roman"/>
              </w:rPr>
              <w:t xml:space="preserve">- </w:t>
            </w:r>
            <w:r>
              <w:rPr>
                <w:rFonts w:ascii="Times New Roman" w:hAnsi="Times New Roman"/>
                <w:lang w:val="vi-VN"/>
              </w:rPr>
              <w:t>Thêm Địa chỉ giao hàng mới cho người dùng.</w:t>
            </w:r>
          </w:p>
        </w:tc>
      </w:tr>
      <w:tr w:rsidR="004D221D" w:rsidRPr="0073400D" w14:paraId="77184557" w14:textId="77777777" w:rsidTr="004E5E10">
        <w:trPr>
          <w:trHeight w:val="4608"/>
          <w:jc w:val="center"/>
        </w:trPr>
        <w:tc>
          <w:tcPr>
            <w:tcW w:w="4531" w:type="dxa"/>
            <w:shd w:val="clear" w:color="auto" w:fill="auto"/>
            <w:tcMar>
              <w:top w:w="100" w:type="dxa"/>
              <w:left w:w="100" w:type="dxa"/>
              <w:bottom w:w="100" w:type="dxa"/>
              <w:right w:w="100" w:type="dxa"/>
            </w:tcMar>
          </w:tcPr>
          <w:p w14:paraId="14A05236" w14:textId="77777777" w:rsidR="004D221D" w:rsidRPr="0073400D" w:rsidRDefault="004D221D" w:rsidP="008A685F">
            <w:pPr>
              <w:widowControl w:val="0"/>
              <w:spacing w:line="360" w:lineRule="auto"/>
              <w:rPr>
                <w:rFonts w:ascii="Times New Roman" w:hAnsi="Times New Roman"/>
                <w:b/>
              </w:rPr>
            </w:pPr>
          </w:p>
          <w:p w14:paraId="657E96F7" w14:textId="77777777" w:rsidR="004D221D" w:rsidRPr="0073400D" w:rsidRDefault="004D221D" w:rsidP="008A685F">
            <w:pPr>
              <w:widowControl w:val="0"/>
              <w:spacing w:line="360" w:lineRule="auto"/>
              <w:rPr>
                <w:rFonts w:ascii="Times New Roman" w:hAnsi="Times New Roman"/>
                <w:b/>
              </w:rPr>
            </w:pPr>
          </w:p>
          <w:p w14:paraId="44726828" w14:textId="77777777" w:rsidR="004D221D" w:rsidRPr="0073400D" w:rsidRDefault="004D221D" w:rsidP="008A685F">
            <w:pPr>
              <w:widowControl w:val="0"/>
              <w:spacing w:line="360" w:lineRule="auto"/>
              <w:rPr>
                <w:rFonts w:ascii="Times New Roman" w:hAnsi="Times New Roman"/>
                <w:b/>
              </w:rPr>
            </w:pPr>
            <w:r w:rsidRPr="0073400D">
              <w:rPr>
                <w:rFonts w:ascii="Times New Roman" w:hAnsi="Times New Roman"/>
                <w:b/>
              </w:rPr>
              <w:t>Mô tả</w:t>
            </w:r>
          </w:p>
        </w:tc>
        <w:tc>
          <w:tcPr>
            <w:tcW w:w="4608" w:type="dxa"/>
            <w:shd w:val="clear" w:color="auto" w:fill="auto"/>
            <w:tcMar>
              <w:top w:w="100" w:type="dxa"/>
              <w:left w:w="100" w:type="dxa"/>
              <w:bottom w:w="100" w:type="dxa"/>
              <w:right w:w="100" w:type="dxa"/>
            </w:tcMar>
          </w:tcPr>
          <w:p w14:paraId="19D1B3BD" w14:textId="77777777" w:rsidR="004D221D" w:rsidRDefault="004D221D" w:rsidP="008A685F">
            <w:pPr>
              <w:widowControl w:val="0"/>
              <w:spacing w:line="360" w:lineRule="auto"/>
              <w:jc w:val="both"/>
              <w:rPr>
                <w:rFonts w:ascii="Times New Roman" w:hAnsi="Times New Roman"/>
                <w:lang w:val="vi-VN"/>
              </w:rPr>
            </w:pPr>
            <w:r w:rsidRPr="007611CF">
              <w:rPr>
                <w:rFonts w:ascii="Times New Roman" w:hAnsi="Times New Roman"/>
              </w:rPr>
              <w:t>-</w:t>
            </w:r>
            <w:r>
              <w:rPr>
                <w:rFonts w:ascii="Times New Roman" w:hAnsi="Times New Roman"/>
              </w:rPr>
              <w:t xml:space="preserve"> </w:t>
            </w:r>
            <w:r>
              <w:rPr>
                <w:rFonts w:ascii="Times New Roman" w:hAnsi="Times New Roman"/>
                <w:lang w:val="vi-VN"/>
              </w:rPr>
              <w:t>Sau khi người dùng click vào thanh toán trong phần giỏ hàng, màn hình sẽ được chuyển qua màn hình thanh toán.</w:t>
            </w:r>
          </w:p>
          <w:p w14:paraId="7412ABFB" w14:textId="08D7CE95" w:rsidR="004D221D" w:rsidRPr="00ED36AE" w:rsidRDefault="004D221D" w:rsidP="008A685F">
            <w:pPr>
              <w:widowControl w:val="0"/>
              <w:spacing w:line="360" w:lineRule="auto"/>
              <w:jc w:val="both"/>
              <w:rPr>
                <w:rFonts w:ascii="Times New Roman" w:hAnsi="Times New Roman"/>
                <w:lang w:val="vi-VN"/>
              </w:rPr>
            </w:pPr>
            <w:r>
              <w:rPr>
                <w:rFonts w:ascii="Times New Roman" w:hAnsi="Times New Roman"/>
                <w:lang w:val="vi-VN"/>
              </w:rPr>
              <w:t>- Ở trong màn hình thanh toán người dùng click vào thêm địa chỉ mới để có thể thêm địa chỉ giao hàng mới.</w:t>
            </w:r>
          </w:p>
          <w:p w14:paraId="0B5CBA24" w14:textId="6F5D291A" w:rsidR="004D221D" w:rsidRPr="00ED36AE" w:rsidRDefault="004D221D" w:rsidP="008A685F">
            <w:pPr>
              <w:widowControl w:val="0"/>
              <w:spacing w:line="360" w:lineRule="auto"/>
              <w:jc w:val="both"/>
              <w:rPr>
                <w:rFonts w:ascii="Times New Roman" w:hAnsi="Times New Roman"/>
                <w:lang w:val="vi-VN"/>
              </w:rPr>
            </w:pPr>
            <w:r w:rsidRPr="007611CF">
              <w:rPr>
                <w:rFonts w:ascii="Times New Roman" w:hAnsi="Times New Roman"/>
                <w:lang w:val="vi-VN"/>
              </w:rPr>
              <w:t>-</w:t>
            </w:r>
            <w:r>
              <w:rPr>
                <w:rFonts w:ascii="Times New Roman" w:hAnsi="Times New Roman"/>
              </w:rPr>
              <w:t xml:space="preserve"> Ứng dụng sẽ tiếp tục chuyển qua màn hình thêm địa chỉ.</w:t>
            </w:r>
          </w:p>
          <w:p w14:paraId="7F5DB796" w14:textId="13457ECB" w:rsidR="004D221D" w:rsidRDefault="004D221D" w:rsidP="008A685F">
            <w:pPr>
              <w:widowControl w:val="0"/>
              <w:spacing w:line="360" w:lineRule="auto"/>
              <w:jc w:val="both"/>
              <w:rPr>
                <w:rFonts w:ascii="Times New Roman" w:hAnsi="Times New Roman"/>
              </w:rPr>
            </w:pPr>
            <w:r>
              <w:rPr>
                <w:rFonts w:ascii="Times New Roman" w:hAnsi="Times New Roman"/>
              </w:rPr>
              <w:t>- Trong màn hình thêm địa chỉ, người dùng cần nhập đầy đủ thông tin tên người nhận số điện thoại và địa chỉ giao hàng.</w:t>
            </w:r>
          </w:p>
          <w:p w14:paraId="495904C1" w14:textId="314BFE4E" w:rsidR="004D221D" w:rsidRPr="007611CF" w:rsidRDefault="004D221D" w:rsidP="008A685F">
            <w:pPr>
              <w:widowControl w:val="0"/>
              <w:spacing w:line="360" w:lineRule="auto"/>
              <w:jc w:val="both"/>
              <w:rPr>
                <w:rFonts w:ascii="Times New Roman" w:hAnsi="Times New Roman"/>
              </w:rPr>
            </w:pPr>
            <w:r>
              <w:rPr>
                <w:rFonts w:ascii="Times New Roman" w:hAnsi="Times New Roman"/>
                <w:lang w:val="vi-VN"/>
              </w:rPr>
              <w:t>- Cuối cùng, click vào thêm địa chỉ =&gt; ứng dụng sẽ hiển thị một thông báo là. Thêm địa chỉ thành công.</w:t>
            </w:r>
          </w:p>
        </w:tc>
      </w:tr>
      <w:bookmarkEnd w:id="68"/>
    </w:tbl>
    <w:p w14:paraId="3F2E98DF" w14:textId="557AF7E5" w:rsidR="004D221D" w:rsidRDefault="004D221D" w:rsidP="004D221D">
      <w:pPr>
        <w:jc w:val="center"/>
        <w:rPr>
          <w:rFonts w:ascii="Times New Roman" w:hAnsi="Times New Roman"/>
          <w:i/>
          <w:iCs/>
          <w:lang w:val="vi-VN"/>
        </w:rPr>
      </w:pPr>
    </w:p>
    <w:p w14:paraId="6984F863" w14:textId="5B9B3A35" w:rsidR="004D221D" w:rsidRDefault="004D221D" w:rsidP="004D221D">
      <w:pPr>
        <w:jc w:val="center"/>
        <w:rPr>
          <w:rFonts w:ascii="Times New Roman" w:hAnsi="Times New Roman"/>
          <w:i/>
          <w:iCs/>
          <w:lang w:val="vi-VN"/>
        </w:rPr>
      </w:pPr>
    </w:p>
    <w:p w14:paraId="6D14D8BF" w14:textId="53CBFAE4" w:rsidR="000C5F6B" w:rsidRDefault="000C5F6B" w:rsidP="004D221D">
      <w:pPr>
        <w:jc w:val="center"/>
        <w:rPr>
          <w:rFonts w:ascii="Times New Roman" w:hAnsi="Times New Roman"/>
          <w:i/>
          <w:iCs/>
          <w:lang w:val="vi-VN"/>
        </w:rPr>
      </w:pPr>
    </w:p>
    <w:p w14:paraId="5364DF0F" w14:textId="5FCE214F" w:rsidR="000C5F6B" w:rsidRDefault="000C5F6B" w:rsidP="004D221D">
      <w:pPr>
        <w:jc w:val="center"/>
        <w:rPr>
          <w:rFonts w:ascii="Times New Roman" w:hAnsi="Times New Roman"/>
          <w:i/>
          <w:iCs/>
          <w:lang w:val="vi-VN"/>
        </w:rPr>
      </w:pPr>
    </w:p>
    <w:p w14:paraId="01E0ABE5" w14:textId="232F1BA7" w:rsidR="000C5F6B" w:rsidRDefault="000C5F6B" w:rsidP="004D221D">
      <w:pPr>
        <w:jc w:val="center"/>
        <w:rPr>
          <w:rFonts w:ascii="Times New Roman" w:hAnsi="Times New Roman"/>
          <w:i/>
          <w:iCs/>
          <w:lang w:val="vi-VN"/>
        </w:rPr>
      </w:pPr>
    </w:p>
    <w:p w14:paraId="614496A2" w14:textId="1F53A1D7" w:rsidR="000C5F6B" w:rsidRDefault="000C5F6B" w:rsidP="004D221D">
      <w:pPr>
        <w:jc w:val="center"/>
        <w:rPr>
          <w:rFonts w:ascii="Times New Roman" w:hAnsi="Times New Roman"/>
          <w:i/>
          <w:iCs/>
          <w:lang w:val="vi-VN"/>
        </w:rPr>
      </w:pPr>
    </w:p>
    <w:p w14:paraId="6674788A" w14:textId="1D413242" w:rsidR="000C5F6B" w:rsidRDefault="000C5F6B" w:rsidP="004D221D">
      <w:pPr>
        <w:jc w:val="center"/>
        <w:rPr>
          <w:rFonts w:ascii="Times New Roman" w:hAnsi="Times New Roman"/>
          <w:i/>
          <w:iCs/>
          <w:lang w:val="vi-VN"/>
        </w:rPr>
      </w:pPr>
    </w:p>
    <w:p w14:paraId="6931C592" w14:textId="357569B3" w:rsidR="000C5F6B" w:rsidRDefault="000C5F6B" w:rsidP="004D221D">
      <w:pPr>
        <w:jc w:val="center"/>
        <w:rPr>
          <w:rFonts w:ascii="Times New Roman" w:hAnsi="Times New Roman"/>
          <w:i/>
          <w:iCs/>
          <w:lang w:val="vi-VN"/>
        </w:rPr>
      </w:pPr>
    </w:p>
    <w:p w14:paraId="7464D4F0" w14:textId="5B49DE04" w:rsidR="000C5F6B" w:rsidRDefault="000C5F6B" w:rsidP="004D221D">
      <w:pPr>
        <w:jc w:val="center"/>
        <w:rPr>
          <w:rFonts w:ascii="Times New Roman" w:hAnsi="Times New Roman"/>
          <w:i/>
          <w:iCs/>
          <w:lang w:val="vi-VN"/>
        </w:rPr>
      </w:pPr>
    </w:p>
    <w:p w14:paraId="3BD72FC5" w14:textId="49507D1F" w:rsidR="000C5F6B" w:rsidRDefault="000C5F6B" w:rsidP="004D221D">
      <w:pPr>
        <w:jc w:val="center"/>
        <w:rPr>
          <w:rFonts w:ascii="Times New Roman" w:hAnsi="Times New Roman"/>
          <w:i/>
          <w:iCs/>
          <w:lang w:val="vi-VN"/>
        </w:rPr>
      </w:pPr>
    </w:p>
    <w:p w14:paraId="2FDCDEF6" w14:textId="47624EE5" w:rsidR="000C5F6B" w:rsidRDefault="000C5F6B" w:rsidP="004D221D">
      <w:pPr>
        <w:jc w:val="center"/>
        <w:rPr>
          <w:rFonts w:ascii="Times New Roman" w:hAnsi="Times New Roman"/>
          <w:i/>
          <w:iCs/>
          <w:lang w:val="vi-VN"/>
        </w:rPr>
      </w:pPr>
    </w:p>
    <w:p w14:paraId="217984A1" w14:textId="4DE1DB5F" w:rsidR="000C5F6B" w:rsidRDefault="000C5F6B" w:rsidP="004D221D">
      <w:pPr>
        <w:jc w:val="center"/>
        <w:rPr>
          <w:rFonts w:ascii="Times New Roman" w:hAnsi="Times New Roman"/>
          <w:i/>
          <w:iCs/>
          <w:lang w:val="vi-VN"/>
        </w:rPr>
      </w:pPr>
    </w:p>
    <w:p w14:paraId="6CA99EE8" w14:textId="42420A7D" w:rsidR="000C5F6B" w:rsidRDefault="000C5F6B" w:rsidP="004D221D">
      <w:pPr>
        <w:jc w:val="center"/>
        <w:rPr>
          <w:rFonts w:ascii="Times New Roman" w:hAnsi="Times New Roman"/>
          <w:i/>
          <w:iCs/>
          <w:lang w:val="vi-VN"/>
        </w:rPr>
      </w:pPr>
    </w:p>
    <w:p w14:paraId="7A993FF0" w14:textId="6436D4EB" w:rsidR="000C5F6B" w:rsidRDefault="000C5F6B" w:rsidP="004D221D">
      <w:pPr>
        <w:jc w:val="center"/>
        <w:rPr>
          <w:rFonts w:ascii="Times New Roman" w:hAnsi="Times New Roman"/>
          <w:i/>
          <w:iCs/>
          <w:lang w:val="vi-VN"/>
        </w:rPr>
      </w:pPr>
    </w:p>
    <w:p w14:paraId="26932998" w14:textId="76AF671C" w:rsidR="000C5F6B" w:rsidRDefault="000C5F6B" w:rsidP="004D221D">
      <w:pPr>
        <w:jc w:val="center"/>
        <w:rPr>
          <w:rFonts w:ascii="Times New Roman" w:hAnsi="Times New Roman"/>
          <w:i/>
          <w:iCs/>
          <w:lang w:val="vi-VN"/>
        </w:rPr>
      </w:pPr>
    </w:p>
    <w:p w14:paraId="42139488" w14:textId="04360CE3" w:rsidR="000C5F6B" w:rsidRDefault="000C5F6B" w:rsidP="004D221D">
      <w:pPr>
        <w:jc w:val="center"/>
        <w:rPr>
          <w:rFonts w:ascii="Times New Roman" w:hAnsi="Times New Roman"/>
          <w:i/>
          <w:iCs/>
          <w:lang w:val="vi-VN"/>
        </w:rPr>
      </w:pPr>
    </w:p>
    <w:p w14:paraId="6FC77E93" w14:textId="4DD52DDA" w:rsidR="000C5F6B" w:rsidRDefault="000C5F6B" w:rsidP="004D221D">
      <w:pPr>
        <w:jc w:val="center"/>
        <w:rPr>
          <w:rFonts w:ascii="Times New Roman" w:hAnsi="Times New Roman"/>
          <w:i/>
          <w:iCs/>
          <w:lang w:val="vi-VN"/>
        </w:rPr>
      </w:pPr>
    </w:p>
    <w:p w14:paraId="07435DEB" w14:textId="3E76A59C" w:rsidR="00874A54" w:rsidRDefault="00874A54" w:rsidP="000C5F6B">
      <w:pPr>
        <w:rPr>
          <w:rFonts w:ascii="Times New Roman" w:hAnsi="Times New Roman"/>
          <w:b/>
          <w:bCs/>
          <w:sz w:val="28"/>
          <w:szCs w:val="28"/>
        </w:rPr>
      </w:pPr>
    </w:p>
    <w:p w14:paraId="68BC3613" w14:textId="77777777" w:rsidR="00874A54" w:rsidRDefault="00874A54" w:rsidP="000C5F6B">
      <w:pPr>
        <w:rPr>
          <w:rFonts w:ascii="Times New Roman" w:hAnsi="Times New Roman"/>
          <w:b/>
          <w:bCs/>
          <w:sz w:val="28"/>
          <w:szCs w:val="28"/>
        </w:rPr>
      </w:pPr>
    </w:p>
    <w:p w14:paraId="42FA2D12" w14:textId="1DB4C83C" w:rsidR="000C5F6B" w:rsidRPr="004A63C8" w:rsidRDefault="000C5F6B" w:rsidP="000C5F6B">
      <w:pPr>
        <w:rPr>
          <w:rFonts w:ascii="Times New Roman" w:hAnsi="Times New Roman"/>
          <w:b/>
          <w:bCs/>
          <w:sz w:val="28"/>
          <w:szCs w:val="28"/>
        </w:rPr>
      </w:pPr>
      <w:r w:rsidRPr="004A63C8">
        <w:rPr>
          <w:rFonts w:ascii="Times New Roman" w:hAnsi="Times New Roman"/>
          <w:b/>
          <w:bCs/>
          <w:sz w:val="28"/>
          <w:szCs w:val="28"/>
        </w:rPr>
        <w:lastRenderedPageBreak/>
        <w:t>3.7 Thiết kế giao diện</w:t>
      </w:r>
    </w:p>
    <w:p w14:paraId="1FF00423" w14:textId="0DF43CAB" w:rsidR="000C5F6B" w:rsidRDefault="000C5F6B" w:rsidP="000C5F6B">
      <w:pPr>
        <w:rPr>
          <w:rFonts w:ascii="Times New Roman" w:hAnsi="Times New Roman"/>
          <w:b/>
          <w:bCs/>
        </w:rPr>
      </w:pPr>
    </w:p>
    <w:p w14:paraId="516E3612" w14:textId="556CFB10" w:rsidR="00793368" w:rsidRDefault="00793368" w:rsidP="00793368">
      <w:pPr>
        <w:spacing w:line="360" w:lineRule="auto"/>
        <w:rPr>
          <w:rFonts w:ascii="Times New Roman" w:hAnsi="Times New Roman"/>
          <w:b/>
          <w:i/>
          <w:iCs/>
        </w:rPr>
      </w:pPr>
      <w:r w:rsidRPr="00A82196">
        <w:rPr>
          <w:rFonts w:ascii="Times New Roman" w:hAnsi="Times New Roman"/>
          <w:b/>
          <w:bCs/>
          <w:i/>
          <w:iCs/>
        </w:rPr>
        <w:t xml:space="preserve">3.7.1 </w:t>
      </w:r>
      <w:r w:rsidRPr="00A82196">
        <w:rPr>
          <w:rFonts w:ascii="Times New Roman" w:hAnsi="Times New Roman"/>
          <w:b/>
          <w:i/>
          <w:iCs/>
        </w:rPr>
        <w:t>Workflow</w:t>
      </w:r>
    </w:p>
    <w:p w14:paraId="50E876AB" w14:textId="542DA869" w:rsidR="00623429" w:rsidRPr="00A82196" w:rsidRDefault="00623429" w:rsidP="00623429">
      <w:pPr>
        <w:spacing w:line="360" w:lineRule="auto"/>
        <w:jc w:val="center"/>
        <w:rPr>
          <w:rFonts w:ascii="Times New Roman" w:hAnsi="Times New Roman"/>
          <w:b/>
          <w:i/>
          <w:iCs/>
        </w:rPr>
      </w:pPr>
      <w:r w:rsidRPr="0073400D">
        <w:rPr>
          <w:rFonts w:ascii="Times New Roman" w:hAnsi="Times New Roman"/>
          <w:noProof/>
        </w:rPr>
        <w:drawing>
          <wp:inline distT="114300" distB="114300" distL="114300" distR="114300" wp14:anchorId="76A2A121" wp14:editId="580C58C9">
            <wp:extent cx="5628959" cy="6315075"/>
            <wp:effectExtent l="0" t="0" r="0" b="0"/>
            <wp:docPr id="8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0"/>
                    <a:srcRect/>
                    <a:stretch>
                      <a:fillRect/>
                    </a:stretch>
                  </pic:blipFill>
                  <pic:spPr>
                    <a:xfrm>
                      <a:off x="0" y="0"/>
                      <a:ext cx="5633639" cy="6320326"/>
                    </a:xfrm>
                    <a:prstGeom prst="rect">
                      <a:avLst/>
                    </a:prstGeom>
                    <a:ln/>
                  </pic:spPr>
                </pic:pic>
              </a:graphicData>
            </a:graphic>
          </wp:inline>
        </w:drawing>
      </w:r>
    </w:p>
    <w:p w14:paraId="6DC8365F" w14:textId="0C1D2FDA" w:rsidR="000C5F6B" w:rsidRDefault="000C5F6B" w:rsidP="000C5F6B">
      <w:pPr>
        <w:rPr>
          <w:rFonts w:ascii="Times New Roman" w:hAnsi="Times New Roman"/>
          <w:b/>
          <w:bCs/>
        </w:rPr>
      </w:pPr>
    </w:p>
    <w:p w14:paraId="4B0E0FEA" w14:textId="75855EF8" w:rsidR="000C5F6B" w:rsidRDefault="000C5F6B" w:rsidP="000C5F6B">
      <w:pPr>
        <w:rPr>
          <w:rFonts w:ascii="Times New Roman" w:hAnsi="Times New Roman"/>
          <w:b/>
          <w:bCs/>
        </w:rPr>
      </w:pPr>
    </w:p>
    <w:p w14:paraId="18993D91" w14:textId="17736008" w:rsidR="000C5F6B" w:rsidRDefault="000C5F6B" w:rsidP="000C5F6B">
      <w:pPr>
        <w:rPr>
          <w:rFonts w:ascii="Times New Roman" w:hAnsi="Times New Roman"/>
          <w:b/>
          <w:bCs/>
        </w:rPr>
      </w:pPr>
    </w:p>
    <w:p w14:paraId="4037C050" w14:textId="77777777" w:rsidR="00874A54" w:rsidRDefault="00874A54" w:rsidP="000C5F6B">
      <w:pPr>
        <w:rPr>
          <w:rFonts w:ascii="Times New Roman" w:hAnsi="Times New Roman"/>
          <w:b/>
          <w:bCs/>
        </w:rPr>
      </w:pPr>
    </w:p>
    <w:p w14:paraId="75FE735D" w14:textId="514E2CC6" w:rsidR="00623429" w:rsidRPr="00F73827" w:rsidRDefault="00623429" w:rsidP="000C5F6B">
      <w:pPr>
        <w:rPr>
          <w:rFonts w:ascii="Times New Roman" w:hAnsi="Times New Roman"/>
          <w:b/>
          <w:bCs/>
          <w:i/>
          <w:iCs/>
        </w:rPr>
      </w:pPr>
      <w:r w:rsidRPr="00F73827">
        <w:rPr>
          <w:rFonts w:ascii="Times New Roman" w:hAnsi="Times New Roman"/>
          <w:b/>
          <w:bCs/>
          <w:i/>
          <w:iCs/>
        </w:rPr>
        <w:lastRenderedPageBreak/>
        <w:t xml:space="preserve">3.7.2 </w:t>
      </w:r>
      <w:r w:rsidR="00F73827" w:rsidRPr="00F73827">
        <w:rPr>
          <w:rFonts w:ascii="Times New Roman" w:hAnsi="Times New Roman"/>
          <w:b/>
          <w:bCs/>
          <w:i/>
          <w:iCs/>
        </w:rPr>
        <w:t xml:space="preserve">Giao diện </w:t>
      </w:r>
      <w:r w:rsidR="00DF3728">
        <w:rPr>
          <w:rFonts w:ascii="Times New Roman" w:hAnsi="Times New Roman"/>
          <w:b/>
          <w:bCs/>
          <w:i/>
          <w:iCs/>
        </w:rPr>
        <w:t>Ứng dụng</w:t>
      </w:r>
    </w:p>
    <w:p w14:paraId="0E2096F2" w14:textId="77777777" w:rsidR="00617041" w:rsidRDefault="00617041" w:rsidP="000C5F6B">
      <w:pPr>
        <w:rPr>
          <w:rFonts w:ascii="Times New Roman" w:hAnsi="Times New Roman"/>
          <w:b/>
          <w:bCs/>
        </w:rPr>
      </w:pPr>
    </w:p>
    <w:p w14:paraId="0A702BC1" w14:textId="3467D344" w:rsidR="000C5F6B" w:rsidRDefault="00F73827" w:rsidP="00617041">
      <w:pPr>
        <w:ind w:firstLine="720"/>
        <w:rPr>
          <w:rFonts w:ascii="Times New Roman" w:hAnsi="Times New Roman"/>
        </w:rPr>
      </w:pPr>
      <w:r w:rsidRPr="00F940F2">
        <w:rPr>
          <w:rFonts w:ascii="Times New Roman" w:hAnsi="Times New Roman"/>
        </w:rPr>
        <w:t>a,</w:t>
      </w:r>
      <w:r>
        <w:rPr>
          <w:rFonts w:ascii="Times New Roman" w:hAnsi="Times New Roman"/>
          <w:b/>
          <w:bCs/>
        </w:rPr>
        <w:t xml:space="preserve"> </w:t>
      </w:r>
      <w:r>
        <w:rPr>
          <w:rFonts w:ascii="Times New Roman" w:hAnsi="Times New Roman"/>
        </w:rPr>
        <w:t>Bản thiết kế</w:t>
      </w:r>
    </w:p>
    <w:p w14:paraId="75396D3D" w14:textId="77777777" w:rsidR="004A63C8" w:rsidRDefault="004A63C8" w:rsidP="00DF3728">
      <w:pPr>
        <w:jc w:val="center"/>
        <w:rPr>
          <w:noProof/>
        </w:rPr>
      </w:pPr>
    </w:p>
    <w:p w14:paraId="710DD29A" w14:textId="06A4A422" w:rsidR="00F73827" w:rsidRDefault="00DF3728" w:rsidP="00DF3728">
      <w:pPr>
        <w:jc w:val="center"/>
        <w:rPr>
          <w:rFonts w:ascii="Times New Roman" w:hAnsi="Times New Roman"/>
        </w:rPr>
      </w:pPr>
      <w:r>
        <w:rPr>
          <w:noProof/>
        </w:rPr>
        <w:drawing>
          <wp:inline distT="0" distB="0" distL="0" distR="0" wp14:anchorId="55B40262" wp14:editId="1EDC7C3F">
            <wp:extent cx="3012500" cy="65180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63927" cy="6629302"/>
                    </a:xfrm>
                    <a:prstGeom prst="rect">
                      <a:avLst/>
                    </a:prstGeom>
                    <a:noFill/>
                    <a:ln>
                      <a:noFill/>
                    </a:ln>
                  </pic:spPr>
                </pic:pic>
              </a:graphicData>
            </a:graphic>
          </wp:inline>
        </w:drawing>
      </w:r>
    </w:p>
    <w:p w14:paraId="444AC8D2" w14:textId="0406FB12" w:rsidR="00DF3728" w:rsidRDefault="00DF3728" w:rsidP="00DF3728">
      <w:pPr>
        <w:jc w:val="center"/>
        <w:rPr>
          <w:rFonts w:ascii="Times New Roman" w:hAnsi="Times New Roman"/>
        </w:rPr>
      </w:pPr>
    </w:p>
    <w:p w14:paraId="1ADA8402" w14:textId="4C07097B" w:rsidR="00DF3728" w:rsidRDefault="00DF3728" w:rsidP="00DF3728">
      <w:pPr>
        <w:jc w:val="center"/>
        <w:rPr>
          <w:rFonts w:ascii="Times New Roman" w:hAnsi="Times New Roman"/>
        </w:rPr>
      </w:pPr>
    </w:p>
    <w:p w14:paraId="45039BD5" w14:textId="367E26A7" w:rsidR="00DF3728" w:rsidRDefault="00DF3728" w:rsidP="00DF3728">
      <w:pPr>
        <w:jc w:val="center"/>
        <w:rPr>
          <w:rFonts w:ascii="Times New Roman" w:hAnsi="Times New Roman"/>
        </w:rPr>
      </w:pPr>
    </w:p>
    <w:p w14:paraId="209D9A34" w14:textId="593185F2" w:rsidR="00DF3728" w:rsidRDefault="00DF3728" w:rsidP="00DF3728">
      <w:pPr>
        <w:jc w:val="center"/>
        <w:rPr>
          <w:rFonts w:ascii="Times New Roman" w:hAnsi="Times New Roman"/>
        </w:rPr>
      </w:pPr>
    </w:p>
    <w:p w14:paraId="5BEC7293" w14:textId="18F44D31" w:rsidR="00DF3728" w:rsidRDefault="00DF3728" w:rsidP="00DF3728">
      <w:pPr>
        <w:jc w:val="center"/>
        <w:rPr>
          <w:rFonts w:ascii="Times New Roman" w:hAnsi="Times New Roman"/>
        </w:rPr>
      </w:pPr>
    </w:p>
    <w:p w14:paraId="18D471BA" w14:textId="62E90D70" w:rsidR="002479CD" w:rsidRPr="00F73827" w:rsidRDefault="002479CD" w:rsidP="002479CD">
      <w:pPr>
        <w:rPr>
          <w:rFonts w:ascii="Times New Roman" w:hAnsi="Times New Roman"/>
          <w:b/>
          <w:bCs/>
          <w:i/>
          <w:iCs/>
        </w:rPr>
      </w:pPr>
      <w:r w:rsidRPr="00F73827">
        <w:rPr>
          <w:rFonts w:ascii="Times New Roman" w:hAnsi="Times New Roman"/>
          <w:b/>
          <w:bCs/>
          <w:i/>
          <w:iCs/>
        </w:rPr>
        <w:t xml:space="preserve">3.7.2 Giao diện </w:t>
      </w:r>
      <w:r>
        <w:rPr>
          <w:rFonts w:ascii="Times New Roman" w:hAnsi="Times New Roman"/>
          <w:b/>
          <w:bCs/>
          <w:i/>
          <w:iCs/>
        </w:rPr>
        <w:t>Đăng nhập</w:t>
      </w:r>
    </w:p>
    <w:p w14:paraId="12E348AD" w14:textId="77777777" w:rsidR="00617041" w:rsidRDefault="00617041" w:rsidP="00E42FAC">
      <w:pPr>
        <w:ind w:firstLine="720"/>
        <w:rPr>
          <w:rFonts w:ascii="Times New Roman" w:hAnsi="Times New Roman"/>
        </w:rPr>
      </w:pPr>
    </w:p>
    <w:p w14:paraId="291BB7A6" w14:textId="4CE1F0E4" w:rsidR="002479CD" w:rsidRDefault="002B5ED1" w:rsidP="00E42FAC">
      <w:pPr>
        <w:ind w:firstLine="720"/>
        <w:rPr>
          <w:rFonts w:ascii="Times New Roman" w:hAnsi="Times New Roman"/>
        </w:rPr>
      </w:pPr>
      <w:r>
        <w:rPr>
          <w:rFonts w:ascii="Times New Roman" w:hAnsi="Times New Roman"/>
        </w:rPr>
        <w:t>a,</w:t>
      </w:r>
      <w:r w:rsidR="002479CD">
        <w:rPr>
          <w:rFonts w:ascii="Times New Roman" w:hAnsi="Times New Roman"/>
          <w:b/>
          <w:bCs/>
        </w:rPr>
        <w:t xml:space="preserve"> </w:t>
      </w:r>
      <w:r w:rsidR="002479CD">
        <w:rPr>
          <w:rFonts w:ascii="Times New Roman" w:hAnsi="Times New Roman"/>
        </w:rPr>
        <w:t>Bản thiết kế</w:t>
      </w:r>
    </w:p>
    <w:p w14:paraId="7FF6316D" w14:textId="77777777" w:rsidR="00E42FAC" w:rsidRDefault="00E42FAC" w:rsidP="002479CD">
      <w:pPr>
        <w:rPr>
          <w:rFonts w:ascii="Times New Roman" w:hAnsi="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8"/>
        <w:gridCol w:w="4626"/>
      </w:tblGrid>
      <w:tr w:rsidR="008D7A6B" w14:paraId="184D6795" w14:textId="77777777" w:rsidTr="008D7A6B">
        <w:tc>
          <w:tcPr>
            <w:tcW w:w="6486" w:type="dxa"/>
          </w:tcPr>
          <w:p w14:paraId="00CF4A01" w14:textId="7381B774" w:rsidR="00A96BE6" w:rsidRDefault="00A96BE6" w:rsidP="00E42FAC">
            <w:pPr>
              <w:jc w:val="center"/>
              <w:rPr>
                <w:rFonts w:ascii="Times New Roman" w:hAnsi="Times New Roman"/>
              </w:rPr>
            </w:pPr>
            <w:r>
              <w:rPr>
                <w:noProof/>
              </w:rPr>
              <w:drawing>
                <wp:inline distT="0" distB="0" distL="0" distR="0" wp14:anchorId="6A77C404" wp14:editId="219BDD82">
                  <wp:extent cx="2807677" cy="6074865"/>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45539" cy="6156785"/>
                          </a:xfrm>
                          <a:prstGeom prst="rect">
                            <a:avLst/>
                          </a:prstGeom>
                          <a:noFill/>
                          <a:ln>
                            <a:noFill/>
                          </a:ln>
                        </pic:spPr>
                      </pic:pic>
                    </a:graphicData>
                  </a:graphic>
                </wp:inline>
              </w:drawing>
            </w:r>
          </w:p>
        </w:tc>
        <w:tc>
          <w:tcPr>
            <w:tcW w:w="1734" w:type="dxa"/>
          </w:tcPr>
          <w:p w14:paraId="2B56C7E7" w14:textId="57A98805" w:rsidR="00A96BE6" w:rsidRDefault="00A96BE6" w:rsidP="00E42FAC">
            <w:pPr>
              <w:jc w:val="center"/>
              <w:rPr>
                <w:rFonts w:ascii="Times New Roman" w:hAnsi="Times New Roman"/>
              </w:rPr>
            </w:pPr>
            <w:r>
              <w:rPr>
                <w:noProof/>
              </w:rPr>
              <w:drawing>
                <wp:inline distT="0" distB="0" distL="0" distR="0" wp14:anchorId="4F752E01" wp14:editId="728710ED">
                  <wp:extent cx="2796784" cy="6051297"/>
                  <wp:effectExtent l="0" t="0" r="381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05219" cy="6069547"/>
                          </a:xfrm>
                          <a:prstGeom prst="rect">
                            <a:avLst/>
                          </a:prstGeom>
                          <a:noFill/>
                          <a:ln>
                            <a:noFill/>
                          </a:ln>
                        </pic:spPr>
                      </pic:pic>
                    </a:graphicData>
                  </a:graphic>
                </wp:inline>
              </w:drawing>
            </w:r>
          </w:p>
        </w:tc>
      </w:tr>
    </w:tbl>
    <w:p w14:paraId="0B1674E4" w14:textId="390DFC43" w:rsidR="00E42FAC" w:rsidRDefault="00E42FAC" w:rsidP="00E42FAC">
      <w:pPr>
        <w:jc w:val="center"/>
        <w:rPr>
          <w:rFonts w:ascii="Times New Roman" w:hAnsi="Times New Roman"/>
        </w:rPr>
      </w:pPr>
    </w:p>
    <w:p w14:paraId="6F4217D5" w14:textId="0DCA200A" w:rsidR="00DF3728" w:rsidRDefault="00DF3728" w:rsidP="00DF3728">
      <w:pPr>
        <w:jc w:val="center"/>
        <w:rPr>
          <w:rFonts w:ascii="Times New Roman" w:hAnsi="Times New Roman"/>
        </w:rPr>
      </w:pPr>
    </w:p>
    <w:p w14:paraId="1E3BCCF8" w14:textId="6F587278" w:rsidR="002B5ED1" w:rsidRDefault="002B5ED1" w:rsidP="002B5ED1">
      <w:pPr>
        <w:rPr>
          <w:rFonts w:ascii="Times New Roman" w:hAnsi="Times New Roman"/>
        </w:rPr>
      </w:pPr>
      <w:r>
        <w:rPr>
          <w:rFonts w:ascii="Times New Roman" w:hAnsi="Times New Roman"/>
        </w:rPr>
        <w:tab/>
        <w:t>b, Code giao diện</w:t>
      </w:r>
    </w:p>
    <w:p w14:paraId="2F2C5B75" w14:textId="77777777" w:rsidR="002B5ED1" w:rsidRDefault="002B5ED1" w:rsidP="002B5ED1">
      <w:pPr>
        <w:rPr>
          <w:rFonts w:ascii="Times New Roman" w:hAnsi="Times New Roman"/>
        </w:rPr>
      </w:pPr>
    </w:p>
    <w:p w14:paraId="1A0A574A" w14:textId="31F68FA8" w:rsidR="00E42FAC" w:rsidRDefault="00E021C7" w:rsidP="00E021C7">
      <w:pPr>
        <w:jc w:val="center"/>
        <w:rPr>
          <w:rFonts w:ascii="Times New Roman" w:hAnsi="Times New Roman"/>
        </w:rPr>
      </w:pPr>
      <w:r w:rsidRPr="00E021C7">
        <w:rPr>
          <w:rFonts w:ascii="Times New Roman" w:hAnsi="Times New Roman"/>
          <w:noProof/>
        </w:rPr>
        <w:drawing>
          <wp:inline distT="0" distB="0" distL="0" distR="0" wp14:anchorId="20E4631A" wp14:editId="69CE7F4D">
            <wp:extent cx="6327140" cy="33712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27140" cy="3371215"/>
                    </a:xfrm>
                    <a:prstGeom prst="rect">
                      <a:avLst/>
                    </a:prstGeom>
                  </pic:spPr>
                </pic:pic>
              </a:graphicData>
            </a:graphic>
          </wp:inline>
        </w:drawing>
      </w:r>
    </w:p>
    <w:p w14:paraId="5AF1DBF9" w14:textId="0B90C54A" w:rsidR="00E021C7" w:rsidRDefault="00E021C7" w:rsidP="00E42FAC">
      <w:pPr>
        <w:rPr>
          <w:rFonts w:ascii="Times New Roman" w:hAnsi="Times New Roman"/>
        </w:rPr>
      </w:pPr>
    </w:p>
    <w:p w14:paraId="4BED5597" w14:textId="500BF699" w:rsidR="00E021C7" w:rsidRDefault="00B62179" w:rsidP="00E42FAC">
      <w:pPr>
        <w:rPr>
          <w:rFonts w:ascii="Times New Roman" w:hAnsi="Times New Roman"/>
        </w:rPr>
      </w:pPr>
      <w:r w:rsidRPr="00B62179">
        <w:rPr>
          <w:rFonts w:ascii="Times New Roman" w:hAnsi="Times New Roman"/>
          <w:noProof/>
        </w:rPr>
        <w:drawing>
          <wp:inline distT="0" distB="0" distL="0" distR="0" wp14:anchorId="76003C59" wp14:editId="7542D5DB">
            <wp:extent cx="6327140" cy="33578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27140" cy="3357880"/>
                    </a:xfrm>
                    <a:prstGeom prst="rect">
                      <a:avLst/>
                    </a:prstGeom>
                  </pic:spPr>
                </pic:pic>
              </a:graphicData>
            </a:graphic>
          </wp:inline>
        </w:drawing>
      </w:r>
    </w:p>
    <w:p w14:paraId="0383E7D7" w14:textId="7661CA37" w:rsidR="00950583" w:rsidRDefault="00950583" w:rsidP="00E42FAC">
      <w:pPr>
        <w:rPr>
          <w:rFonts w:ascii="Times New Roman" w:hAnsi="Times New Roman"/>
        </w:rPr>
      </w:pPr>
    </w:p>
    <w:p w14:paraId="20979924" w14:textId="72DAC8FA" w:rsidR="00950583" w:rsidRDefault="00950583" w:rsidP="00E42FAC">
      <w:pPr>
        <w:rPr>
          <w:rFonts w:ascii="Times New Roman" w:hAnsi="Times New Roman"/>
        </w:rPr>
      </w:pPr>
    </w:p>
    <w:p w14:paraId="4E5D02ED" w14:textId="61460B59" w:rsidR="00950583" w:rsidRDefault="00950583" w:rsidP="00E42FAC">
      <w:pPr>
        <w:rPr>
          <w:rFonts w:ascii="Times New Roman" w:hAnsi="Times New Roman"/>
        </w:rPr>
      </w:pPr>
    </w:p>
    <w:p w14:paraId="572E3996" w14:textId="23640AAF" w:rsidR="00950583" w:rsidRDefault="00950583" w:rsidP="00E42FAC">
      <w:pPr>
        <w:rPr>
          <w:rFonts w:ascii="Times New Roman" w:hAnsi="Times New Roman"/>
        </w:rPr>
      </w:pPr>
    </w:p>
    <w:p w14:paraId="4FFA9139" w14:textId="77777777" w:rsidR="00950583" w:rsidRPr="00F73827" w:rsidRDefault="00950583" w:rsidP="00E42FAC">
      <w:pPr>
        <w:rPr>
          <w:rFonts w:ascii="Times New Roman" w:hAnsi="Times New Roman"/>
        </w:rPr>
      </w:pPr>
    </w:p>
    <w:p w14:paraId="00AE0B00" w14:textId="5AA213A5" w:rsidR="00950583" w:rsidRDefault="00950583" w:rsidP="00950583">
      <w:pPr>
        <w:pStyle w:val="Heading1"/>
        <w:jc w:val="left"/>
        <w:rPr>
          <w:rFonts w:ascii="Times New Roman" w:hAnsi="Times New Roman"/>
          <w:i/>
          <w:iCs/>
          <w:szCs w:val="26"/>
        </w:rPr>
      </w:pPr>
      <w:bookmarkStart w:id="104" w:name="_Toc121767623"/>
      <w:r w:rsidRPr="00950583">
        <w:rPr>
          <w:rFonts w:ascii="Times New Roman" w:hAnsi="Times New Roman"/>
          <w:i/>
          <w:iCs/>
          <w:szCs w:val="26"/>
        </w:rPr>
        <w:t>3.7.3 Giao diện Đăng kí</w:t>
      </w:r>
      <w:bookmarkEnd w:id="104"/>
    </w:p>
    <w:p w14:paraId="44DC2771" w14:textId="77777777" w:rsidR="00617041" w:rsidRDefault="00950583" w:rsidP="00950583">
      <w:r>
        <w:tab/>
      </w:r>
    </w:p>
    <w:p w14:paraId="6B850184" w14:textId="72E135DC" w:rsidR="00B709E7" w:rsidRDefault="00950583" w:rsidP="00617041">
      <w:pPr>
        <w:ind w:firstLine="720"/>
        <w:rPr>
          <w:rFonts w:ascii="Times New Roman" w:hAnsi="Times New Roman"/>
        </w:rPr>
      </w:pPr>
      <w:r>
        <w:rPr>
          <w:rFonts w:ascii="Times New Roman" w:hAnsi="Times New Roman"/>
        </w:rPr>
        <w:t xml:space="preserve">a, </w:t>
      </w:r>
      <w:r w:rsidR="00B709E7">
        <w:rPr>
          <w:rFonts w:ascii="Times New Roman" w:hAnsi="Times New Roman"/>
        </w:rPr>
        <w:t>Thiết kế</w:t>
      </w:r>
    </w:p>
    <w:p w14:paraId="2EEF29C6" w14:textId="28226680" w:rsidR="00B709E7" w:rsidRDefault="00B709E7" w:rsidP="00950583">
      <w:pPr>
        <w:rPr>
          <w:rFonts w:ascii="Times New Roman" w:hAnsi="Times New Roman"/>
        </w:rPr>
      </w:pPr>
    </w:p>
    <w:p w14:paraId="4AC3009C" w14:textId="77777777" w:rsidR="00B709E7" w:rsidRDefault="00B709E7" w:rsidP="00950583">
      <w:pPr>
        <w:rPr>
          <w:rFonts w:ascii="Times New Roman" w:hAnsi="Times New Roman"/>
        </w:rPr>
      </w:pPr>
    </w:p>
    <w:p w14:paraId="4B5E3CDF" w14:textId="35FB3EC8" w:rsidR="00B709E7" w:rsidRDefault="00B709E7" w:rsidP="00B709E7">
      <w:pPr>
        <w:jc w:val="center"/>
        <w:rPr>
          <w:rFonts w:ascii="Times New Roman" w:hAnsi="Times New Roman"/>
        </w:rPr>
      </w:pPr>
      <w:r>
        <w:rPr>
          <w:noProof/>
        </w:rPr>
        <w:drawing>
          <wp:inline distT="0" distB="0" distL="0" distR="0" wp14:anchorId="2C77EC3F" wp14:editId="44DFEF9C">
            <wp:extent cx="2368061" cy="5123685"/>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78429" cy="5146118"/>
                    </a:xfrm>
                    <a:prstGeom prst="rect">
                      <a:avLst/>
                    </a:prstGeom>
                    <a:noFill/>
                    <a:ln>
                      <a:noFill/>
                    </a:ln>
                  </pic:spPr>
                </pic:pic>
              </a:graphicData>
            </a:graphic>
          </wp:inline>
        </w:drawing>
      </w:r>
    </w:p>
    <w:p w14:paraId="02A45DE5" w14:textId="76B2C87E" w:rsidR="00B709E7" w:rsidRDefault="00B709E7" w:rsidP="00B709E7">
      <w:pPr>
        <w:jc w:val="center"/>
        <w:rPr>
          <w:rFonts w:ascii="Times New Roman" w:hAnsi="Times New Roman"/>
        </w:rPr>
      </w:pPr>
    </w:p>
    <w:p w14:paraId="43C293B8" w14:textId="1CB8E829" w:rsidR="00B709E7" w:rsidRDefault="00B709E7" w:rsidP="00B709E7">
      <w:pPr>
        <w:rPr>
          <w:rFonts w:ascii="Times New Roman" w:hAnsi="Times New Roman"/>
        </w:rPr>
      </w:pPr>
      <w:r>
        <w:rPr>
          <w:rFonts w:ascii="Times New Roman" w:hAnsi="Times New Roman"/>
        </w:rPr>
        <w:tab/>
        <w:t>b, Code giao diện</w:t>
      </w:r>
    </w:p>
    <w:p w14:paraId="7CAF3A5E" w14:textId="77777777" w:rsidR="00B709E7" w:rsidRPr="00950583" w:rsidRDefault="00B709E7" w:rsidP="00B709E7">
      <w:pPr>
        <w:rPr>
          <w:rFonts w:ascii="Times New Roman" w:hAnsi="Times New Roman"/>
        </w:rPr>
      </w:pPr>
    </w:p>
    <w:p w14:paraId="7C815DC9" w14:textId="2362C752" w:rsidR="00950583" w:rsidRDefault="00B709E7" w:rsidP="00950583">
      <w:r w:rsidRPr="00950583">
        <w:rPr>
          <w:rFonts w:ascii="Times New Roman" w:hAnsi="Times New Roman"/>
          <w:noProof/>
        </w:rPr>
        <w:lastRenderedPageBreak/>
        <w:drawing>
          <wp:inline distT="0" distB="0" distL="0" distR="0" wp14:anchorId="0B60E3BD" wp14:editId="4BB9ECFF">
            <wp:extent cx="6327140" cy="33578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27140" cy="3357880"/>
                    </a:xfrm>
                    <a:prstGeom prst="rect">
                      <a:avLst/>
                    </a:prstGeom>
                  </pic:spPr>
                </pic:pic>
              </a:graphicData>
            </a:graphic>
          </wp:inline>
        </w:drawing>
      </w:r>
    </w:p>
    <w:p w14:paraId="1F855767" w14:textId="6E800DE2" w:rsidR="0093123D" w:rsidRDefault="0093123D" w:rsidP="00950583"/>
    <w:p w14:paraId="41A19AC0" w14:textId="6FBA9722" w:rsidR="0093123D" w:rsidRDefault="0093123D" w:rsidP="00950583"/>
    <w:p w14:paraId="6444D5F5" w14:textId="3FD0F358" w:rsidR="0093123D" w:rsidRDefault="0093123D" w:rsidP="00950583"/>
    <w:p w14:paraId="4E143A8E" w14:textId="79172D47" w:rsidR="0093123D" w:rsidRDefault="0093123D" w:rsidP="00950583"/>
    <w:p w14:paraId="0930F8E1" w14:textId="36C87B6C" w:rsidR="0093123D" w:rsidRDefault="0093123D" w:rsidP="00950583"/>
    <w:p w14:paraId="4433B41A" w14:textId="0E91296F" w:rsidR="0093123D" w:rsidRDefault="0093123D" w:rsidP="00950583"/>
    <w:p w14:paraId="71EF2E95" w14:textId="7FDB1139" w:rsidR="0093123D" w:rsidRDefault="0093123D" w:rsidP="00950583"/>
    <w:p w14:paraId="1230A4BB" w14:textId="6F2C587F" w:rsidR="0093123D" w:rsidRDefault="0093123D" w:rsidP="00950583"/>
    <w:p w14:paraId="134BF3AE" w14:textId="63D01148" w:rsidR="0093123D" w:rsidRDefault="0093123D" w:rsidP="00950583"/>
    <w:p w14:paraId="4033E467" w14:textId="21CE16D1" w:rsidR="0093123D" w:rsidRDefault="0093123D" w:rsidP="00950583"/>
    <w:p w14:paraId="7A4E09C4" w14:textId="1ED9AD19" w:rsidR="0093123D" w:rsidRDefault="0093123D" w:rsidP="00950583"/>
    <w:p w14:paraId="1FD26C87" w14:textId="669A45B7" w:rsidR="0093123D" w:rsidRDefault="0093123D" w:rsidP="00950583"/>
    <w:p w14:paraId="4771730B" w14:textId="6657469C" w:rsidR="0093123D" w:rsidRDefault="0093123D" w:rsidP="00950583"/>
    <w:p w14:paraId="3D3CB1CD" w14:textId="5C7DEB39" w:rsidR="0093123D" w:rsidRDefault="0093123D" w:rsidP="00950583"/>
    <w:p w14:paraId="65B5DD2B" w14:textId="0CF2B74E" w:rsidR="0093123D" w:rsidRDefault="0093123D" w:rsidP="00950583"/>
    <w:p w14:paraId="566EE867" w14:textId="77D692AD" w:rsidR="0093123D" w:rsidRDefault="0093123D" w:rsidP="00950583"/>
    <w:p w14:paraId="7DC60030" w14:textId="30022FB1" w:rsidR="0093123D" w:rsidRDefault="0093123D" w:rsidP="00950583"/>
    <w:p w14:paraId="5EEC75B0" w14:textId="306BB95B" w:rsidR="0093123D" w:rsidRDefault="0093123D" w:rsidP="00950583"/>
    <w:p w14:paraId="2FB2986C" w14:textId="718E4232" w:rsidR="0093123D" w:rsidRDefault="0093123D" w:rsidP="00950583"/>
    <w:p w14:paraId="798E65A2" w14:textId="66DDE03A" w:rsidR="0093123D" w:rsidRDefault="0093123D" w:rsidP="00950583"/>
    <w:p w14:paraId="68EFEBF5" w14:textId="573BFC81" w:rsidR="0093123D" w:rsidRDefault="0093123D" w:rsidP="00950583"/>
    <w:p w14:paraId="3352CD49" w14:textId="0A9A3CFE" w:rsidR="0093123D" w:rsidRDefault="0093123D" w:rsidP="00950583"/>
    <w:p w14:paraId="5A229D16" w14:textId="7CF13366" w:rsidR="0093123D" w:rsidRDefault="0093123D" w:rsidP="00950583"/>
    <w:p w14:paraId="5F77CE84" w14:textId="15E4A93C" w:rsidR="0093123D" w:rsidRDefault="0093123D" w:rsidP="0093123D">
      <w:pPr>
        <w:pStyle w:val="Heading1"/>
        <w:jc w:val="left"/>
        <w:rPr>
          <w:rFonts w:ascii="Times New Roman" w:hAnsi="Times New Roman"/>
          <w:i/>
          <w:iCs/>
          <w:szCs w:val="26"/>
          <w:lang w:val="vi-VN"/>
        </w:rPr>
      </w:pPr>
      <w:bookmarkStart w:id="105" w:name="_Toc121767624"/>
      <w:r w:rsidRPr="00950583">
        <w:rPr>
          <w:rFonts w:ascii="Times New Roman" w:hAnsi="Times New Roman"/>
          <w:i/>
          <w:iCs/>
          <w:szCs w:val="26"/>
        </w:rPr>
        <w:t>3.7.</w:t>
      </w:r>
      <w:r>
        <w:rPr>
          <w:rFonts w:ascii="Times New Roman" w:hAnsi="Times New Roman"/>
          <w:i/>
          <w:iCs/>
          <w:szCs w:val="26"/>
        </w:rPr>
        <w:t>4</w:t>
      </w:r>
      <w:r w:rsidRPr="00950583">
        <w:rPr>
          <w:rFonts w:ascii="Times New Roman" w:hAnsi="Times New Roman"/>
          <w:i/>
          <w:iCs/>
          <w:szCs w:val="26"/>
        </w:rPr>
        <w:t xml:space="preserve"> Giao diện </w:t>
      </w:r>
      <w:r>
        <w:rPr>
          <w:rFonts w:ascii="Times New Roman" w:hAnsi="Times New Roman"/>
          <w:i/>
          <w:iCs/>
          <w:szCs w:val="26"/>
        </w:rPr>
        <w:t>Quên</w:t>
      </w:r>
      <w:r>
        <w:rPr>
          <w:rFonts w:ascii="Times New Roman" w:hAnsi="Times New Roman"/>
          <w:i/>
          <w:iCs/>
          <w:szCs w:val="26"/>
          <w:lang w:val="vi-VN"/>
        </w:rPr>
        <w:t xml:space="preserve"> mật khẩu</w:t>
      </w:r>
      <w:bookmarkEnd w:id="105"/>
    </w:p>
    <w:p w14:paraId="4324B930" w14:textId="77777777" w:rsidR="00617041" w:rsidRDefault="0093123D" w:rsidP="0093123D">
      <w:pPr>
        <w:rPr>
          <w:rFonts w:ascii="Times New Roman" w:hAnsi="Times New Roman"/>
          <w:lang w:val="vi-VN"/>
        </w:rPr>
      </w:pPr>
      <w:r>
        <w:rPr>
          <w:rFonts w:ascii="Times New Roman" w:hAnsi="Times New Roman"/>
          <w:lang w:val="vi-VN"/>
        </w:rPr>
        <w:t xml:space="preserve">    </w:t>
      </w:r>
    </w:p>
    <w:p w14:paraId="003D1B86" w14:textId="03F7592D" w:rsidR="0093123D" w:rsidRDefault="0093123D" w:rsidP="00617041">
      <w:pPr>
        <w:ind w:firstLine="720"/>
        <w:rPr>
          <w:rFonts w:ascii="Times New Roman" w:hAnsi="Times New Roman"/>
        </w:rPr>
      </w:pPr>
      <w:r>
        <w:rPr>
          <w:rFonts w:ascii="Times New Roman" w:hAnsi="Times New Roman"/>
        </w:rPr>
        <w:t>a, Thiết kế</w:t>
      </w:r>
    </w:p>
    <w:p w14:paraId="5CCD106D" w14:textId="77777777" w:rsidR="0093123D" w:rsidRDefault="0093123D" w:rsidP="0093123D">
      <w:pPr>
        <w:rPr>
          <w:rFonts w:ascii="Times New Roman" w:hAnsi="Times New Roman"/>
        </w:rPr>
      </w:pPr>
    </w:p>
    <w:p w14:paraId="3931E737" w14:textId="3E563117" w:rsidR="0093123D" w:rsidRDefault="0093123D" w:rsidP="0093123D">
      <w:pPr>
        <w:jc w:val="center"/>
        <w:rPr>
          <w:rFonts w:asciiTheme="minorHAnsi" w:hAnsiTheme="minorHAnsi"/>
          <w:lang w:val="vi-VN"/>
        </w:rPr>
      </w:pPr>
      <w:r w:rsidRPr="0093123D">
        <w:rPr>
          <w:rFonts w:asciiTheme="minorHAnsi" w:hAnsiTheme="minorHAnsi"/>
          <w:noProof/>
          <w:lang w:val="vi-VN"/>
        </w:rPr>
        <w:drawing>
          <wp:inline distT="0" distB="0" distL="0" distR="0" wp14:anchorId="5688CE02" wp14:editId="665BCD97">
            <wp:extent cx="3009900" cy="6012423"/>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16279" cy="6025166"/>
                    </a:xfrm>
                    <a:prstGeom prst="rect">
                      <a:avLst/>
                    </a:prstGeom>
                  </pic:spPr>
                </pic:pic>
              </a:graphicData>
            </a:graphic>
          </wp:inline>
        </w:drawing>
      </w:r>
    </w:p>
    <w:p w14:paraId="0BA6124E" w14:textId="77777777" w:rsidR="0093123D" w:rsidRDefault="0093123D" w:rsidP="0093123D">
      <w:pPr>
        <w:jc w:val="center"/>
        <w:rPr>
          <w:rFonts w:asciiTheme="minorHAnsi" w:hAnsiTheme="minorHAnsi"/>
          <w:lang w:val="vi-VN"/>
        </w:rPr>
      </w:pPr>
    </w:p>
    <w:p w14:paraId="6098EA33" w14:textId="6AEB06CD" w:rsidR="0093123D" w:rsidRDefault="0093123D" w:rsidP="0093123D">
      <w:pPr>
        <w:rPr>
          <w:rFonts w:ascii="Times New Roman" w:hAnsi="Times New Roman"/>
        </w:rPr>
      </w:pPr>
      <w:r>
        <w:rPr>
          <w:rFonts w:ascii="Times New Roman" w:hAnsi="Times New Roman"/>
        </w:rPr>
        <w:tab/>
        <w:t>b, Code giao diện</w:t>
      </w:r>
    </w:p>
    <w:p w14:paraId="5570C45B" w14:textId="6229C7D3" w:rsidR="0093123D" w:rsidRDefault="0093123D" w:rsidP="0093123D">
      <w:pPr>
        <w:rPr>
          <w:rFonts w:ascii="Times New Roman" w:hAnsi="Times New Roman"/>
        </w:rPr>
      </w:pPr>
    </w:p>
    <w:p w14:paraId="77E3D1A6" w14:textId="68601B68" w:rsidR="0093123D" w:rsidRDefault="0093123D" w:rsidP="0093123D">
      <w:pPr>
        <w:rPr>
          <w:rFonts w:ascii="Times New Roman" w:hAnsi="Times New Roman"/>
        </w:rPr>
      </w:pPr>
      <w:r w:rsidRPr="0093123D">
        <w:rPr>
          <w:rFonts w:ascii="Times New Roman" w:hAnsi="Times New Roman"/>
          <w:noProof/>
        </w:rPr>
        <w:lastRenderedPageBreak/>
        <w:drawing>
          <wp:inline distT="0" distB="0" distL="0" distR="0" wp14:anchorId="4A084C55" wp14:editId="2A9B5C09">
            <wp:extent cx="6327140" cy="337121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27140" cy="3371215"/>
                    </a:xfrm>
                    <a:prstGeom prst="rect">
                      <a:avLst/>
                    </a:prstGeom>
                  </pic:spPr>
                </pic:pic>
              </a:graphicData>
            </a:graphic>
          </wp:inline>
        </w:drawing>
      </w:r>
    </w:p>
    <w:p w14:paraId="43754F9C" w14:textId="77777777" w:rsidR="0093123D" w:rsidRPr="0093123D" w:rsidRDefault="0093123D" w:rsidP="0093123D">
      <w:pPr>
        <w:jc w:val="center"/>
        <w:rPr>
          <w:rFonts w:asciiTheme="minorHAnsi" w:hAnsiTheme="minorHAnsi"/>
          <w:lang w:val="vi-VN"/>
        </w:rPr>
      </w:pPr>
    </w:p>
    <w:p w14:paraId="58DF82F7" w14:textId="2F7E9FEE" w:rsidR="0093123D" w:rsidRPr="0093123D" w:rsidRDefault="0093123D" w:rsidP="0093123D">
      <w:pPr>
        <w:rPr>
          <w:rFonts w:asciiTheme="minorHAnsi" w:hAnsiTheme="minorHAnsi"/>
          <w:lang w:val="vi-VN"/>
        </w:rPr>
      </w:pPr>
    </w:p>
    <w:p w14:paraId="4C4DCB29" w14:textId="77777777" w:rsidR="0093123D" w:rsidRDefault="0093123D" w:rsidP="00950583"/>
    <w:p w14:paraId="1CDF8562" w14:textId="12CFA313" w:rsidR="00B62179" w:rsidRDefault="00B62179" w:rsidP="00950583"/>
    <w:p w14:paraId="42AFBB96" w14:textId="6ABC3F5C" w:rsidR="00B62179" w:rsidRDefault="00B62179" w:rsidP="00950583"/>
    <w:p w14:paraId="52D78C67" w14:textId="32323F68" w:rsidR="00B62179" w:rsidRDefault="00B62179" w:rsidP="00950583"/>
    <w:p w14:paraId="4CB75983" w14:textId="30F1E389" w:rsidR="00B62179" w:rsidRDefault="00B62179" w:rsidP="00950583"/>
    <w:p w14:paraId="4AB2DCA8" w14:textId="4AC7E35C" w:rsidR="00B62179" w:rsidRDefault="00B62179" w:rsidP="00950583"/>
    <w:p w14:paraId="716A2174" w14:textId="0F92419A" w:rsidR="00B62179" w:rsidRDefault="00B62179" w:rsidP="00950583"/>
    <w:p w14:paraId="78EB5821" w14:textId="77A0EA1D" w:rsidR="00B62179" w:rsidRDefault="00B62179" w:rsidP="00950583"/>
    <w:p w14:paraId="73424BC0" w14:textId="5160F045" w:rsidR="00B62179" w:rsidRDefault="00B62179" w:rsidP="00950583"/>
    <w:p w14:paraId="0EEE7A16" w14:textId="6DCE4A7F" w:rsidR="00B62179" w:rsidRDefault="00B62179" w:rsidP="00950583"/>
    <w:p w14:paraId="1E0CE64C" w14:textId="6FEBA455" w:rsidR="00B62179" w:rsidRDefault="00B62179" w:rsidP="00950583"/>
    <w:p w14:paraId="3E0C4FF5" w14:textId="7964463D" w:rsidR="00B62179" w:rsidRDefault="00B62179" w:rsidP="00950583"/>
    <w:p w14:paraId="16E78301" w14:textId="4A99861E" w:rsidR="00B62179" w:rsidRDefault="00B62179" w:rsidP="00950583"/>
    <w:p w14:paraId="7EBB150C" w14:textId="6A2359A1" w:rsidR="00B62179" w:rsidRDefault="00B62179" w:rsidP="00950583"/>
    <w:p w14:paraId="69326175" w14:textId="4CD1BBE4" w:rsidR="00B62179" w:rsidRDefault="00B62179" w:rsidP="00950583"/>
    <w:p w14:paraId="2521F35F" w14:textId="22823950" w:rsidR="00B62179" w:rsidRDefault="00B62179" w:rsidP="00950583"/>
    <w:p w14:paraId="78DD7592" w14:textId="62F45521" w:rsidR="00B62179" w:rsidRDefault="00B62179" w:rsidP="00950583"/>
    <w:p w14:paraId="3D430FD9" w14:textId="3720A28A" w:rsidR="00B62179" w:rsidRDefault="00B62179" w:rsidP="00950583"/>
    <w:p w14:paraId="7A0858D4" w14:textId="77777777" w:rsidR="004A63C8" w:rsidRDefault="004A63C8" w:rsidP="00950583"/>
    <w:p w14:paraId="00A08412" w14:textId="28F74D0E" w:rsidR="00B62179" w:rsidRDefault="00B62179" w:rsidP="00950583"/>
    <w:p w14:paraId="70558AF3" w14:textId="693142C0" w:rsidR="00B62179" w:rsidRPr="006A1E2A" w:rsidRDefault="00B46B85" w:rsidP="00950583">
      <w:pPr>
        <w:rPr>
          <w:rFonts w:ascii="Times New Roman" w:hAnsi="Times New Roman"/>
          <w:b/>
          <w:bCs/>
          <w:i/>
          <w:iCs/>
        </w:rPr>
      </w:pPr>
      <w:r w:rsidRPr="006A1E2A">
        <w:rPr>
          <w:rFonts w:ascii="Times New Roman" w:hAnsi="Times New Roman"/>
          <w:b/>
          <w:bCs/>
          <w:i/>
          <w:iCs/>
        </w:rPr>
        <w:lastRenderedPageBreak/>
        <w:t>3.7.</w:t>
      </w:r>
      <w:r w:rsidR="0082340B">
        <w:rPr>
          <w:rFonts w:ascii="Times New Roman" w:hAnsi="Times New Roman"/>
          <w:b/>
          <w:bCs/>
          <w:i/>
          <w:iCs/>
        </w:rPr>
        <w:t>5</w:t>
      </w:r>
      <w:r w:rsidRPr="006A1E2A">
        <w:rPr>
          <w:rFonts w:ascii="Times New Roman" w:hAnsi="Times New Roman"/>
          <w:b/>
          <w:bCs/>
          <w:i/>
          <w:iCs/>
        </w:rPr>
        <w:t xml:space="preserve"> Giao diện Trang chủ</w:t>
      </w:r>
    </w:p>
    <w:p w14:paraId="4A178933" w14:textId="77777777" w:rsidR="00617041" w:rsidRDefault="00B46B85" w:rsidP="00950583">
      <w:pPr>
        <w:rPr>
          <w:rFonts w:ascii="Times New Roman" w:hAnsi="Times New Roman"/>
          <w:b/>
          <w:bCs/>
          <w:i/>
          <w:iCs/>
        </w:rPr>
      </w:pPr>
      <w:r w:rsidRPr="006A1E2A">
        <w:rPr>
          <w:rFonts w:ascii="Times New Roman" w:hAnsi="Times New Roman"/>
          <w:b/>
          <w:bCs/>
          <w:i/>
          <w:iCs/>
        </w:rPr>
        <w:tab/>
      </w:r>
    </w:p>
    <w:p w14:paraId="53F3123F" w14:textId="2400B474" w:rsidR="00B46B85" w:rsidRPr="006A1E2A" w:rsidRDefault="00B46B85" w:rsidP="00617041">
      <w:pPr>
        <w:ind w:firstLine="720"/>
        <w:rPr>
          <w:rFonts w:ascii="Times New Roman" w:hAnsi="Times New Roman"/>
        </w:rPr>
      </w:pPr>
      <w:r w:rsidRPr="006A1E2A">
        <w:rPr>
          <w:rFonts w:ascii="Times New Roman" w:hAnsi="Times New Roman"/>
        </w:rPr>
        <w:t>a, Thiết kế</w:t>
      </w:r>
    </w:p>
    <w:p w14:paraId="37C8D3FC" w14:textId="2E793B19" w:rsidR="00B46B85" w:rsidRDefault="00B46B85" w:rsidP="00950583"/>
    <w:p w14:paraId="7BDCEBAB" w14:textId="6314C634" w:rsidR="00B46B85" w:rsidRDefault="00B46B85" w:rsidP="00B46B85">
      <w:pPr>
        <w:jc w:val="center"/>
      </w:pPr>
      <w:r w:rsidRPr="00B46B85">
        <w:rPr>
          <w:noProof/>
        </w:rPr>
        <w:drawing>
          <wp:inline distT="0" distB="0" distL="0" distR="0" wp14:anchorId="3CDB8102" wp14:editId="52B09C5C">
            <wp:extent cx="2860431" cy="509399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71367" cy="5113467"/>
                    </a:xfrm>
                    <a:prstGeom prst="rect">
                      <a:avLst/>
                    </a:prstGeom>
                  </pic:spPr>
                </pic:pic>
              </a:graphicData>
            </a:graphic>
          </wp:inline>
        </w:drawing>
      </w:r>
    </w:p>
    <w:p w14:paraId="2F04B400" w14:textId="627A282F" w:rsidR="006A1E2A" w:rsidRDefault="006A1E2A" w:rsidP="00B46B85">
      <w:pPr>
        <w:jc w:val="center"/>
      </w:pPr>
    </w:p>
    <w:p w14:paraId="03647828" w14:textId="4D822E42" w:rsidR="006A1E2A" w:rsidRDefault="00297D3B" w:rsidP="00297D3B">
      <w:pPr>
        <w:rPr>
          <w:rFonts w:ascii="Times New Roman" w:hAnsi="Times New Roman"/>
        </w:rPr>
      </w:pPr>
      <w:r w:rsidRPr="00297D3B">
        <w:rPr>
          <w:rFonts w:ascii="Times New Roman" w:hAnsi="Times New Roman"/>
        </w:rPr>
        <w:tab/>
        <w:t>b, Code giao diện</w:t>
      </w:r>
    </w:p>
    <w:p w14:paraId="16358B6C" w14:textId="03C8C641" w:rsidR="00297D3B" w:rsidRDefault="00E169D6" w:rsidP="00297D3B">
      <w:pPr>
        <w:rPr>
          <w:rFonts w:ascii="Times New Roman" w:hAnsi="Times New Roman"/>
        </w:rPr>
      </w:pPr>
      <w:r w:rsidRPr="00E169D6">
        <w:rPr>
          <w:rFonts w:ascii="Times New Roman" w:hAnsi="Times New Roman"/>
          <w:noProof/>
        </w:rPr>
        <w:lastRenderedPageBreak/>
        <w:drawing>
          <wp:inline distT="0" distB="0" distL="0" distR="0" wp14:anchorId="2C8DF804" wp14:editId="06B25DE5">
            <wp:extent cx="6327140" cy="337121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27140" cy="3371215"/>
                    </a:xfrm>
                    <a:prstGeom prst="rect">
                      <a:avLst/>
                    </a:prstGeom>
                  </pic:spPr>
                </pic:pic>
              </a:graphicData>
            </a:graphic>
          </wp:inline>
        </w:drawing>
      </w:r>
    </w:p>
    <w:p w14:paraId="486A5799" w14:textId="32AF53F6" w:rsidR="00E169D6" w:rsidRDefault="00E169D6" w:rsidP="00297D3B">
      <w:pPr>
        <w:rPr>
          <w:rFonts w:ascii="Times New Roman" w:hAnsi="Times New Roman"/>
        </w:rPr>
      </w:pPr>
    </w:p>
    <w:p w14:paraId="0B34D3DF" w14:textId="1DF4CF92" w:rsidR="00E169D6" w:rsidRDefault="006B56F4" w:rsidP="00297D3B">
      <w:pPr>
        <w:rPr>
          <w:rFonts w:ascii="Times New Roman" w:hAnsi="Times New Roman"/>
        </w:rPr>
      </w:pPr>
      <w:r w:rsidRPr="006B56F4">
        <w:rPr>
          <w:rFonts w:ascii="Times New Roman" w:hAnsi="Times New Roman"/>
          <w:noProof/>
        </w:rPr>
        <w:drawing>
          <wp:inline distT="0" distB="0" distL="0" distR="0" wp14:anchorId="43156110" wp14:editId="74B1316C">
            <wp:extent cx="6327140" cy="33616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27140" cy="3361690"/>
                    </a:xfrm>
                    <a:prstGeom prst="rect">
                      <a:avLst/>
                    </a:prstGeom>
                  </pic:spPr>
                </pic:pic>
              </a:graphicData>
            </a:graphic>
          </wp:inline>
        </w:drawing>
      </w:r>
    </w:p>
    <w:p w14:paraId="53CBD527" w14:textId="4DBD0D16" w:rsidR="006B56F4" w:rsidRDefault="006B56F4" w:rsidP="00297D3B">
      <w:pPr>
        <w:rPr>
          <w:rFonts w:ascii="Times New Roman" w:hAnsi="Times New Roman"/>
        </w:rPr>
      </w:pPr>
    </w:p>
    <w:p w14:paraId="68ABEF9D" w14:textId="27144615" w:rsidR="006B56F4" w:rsidRDefault="006B56F4" w:rsidP="00297D3B">
      <w:pPr>
        <w:rPr>
          <w:rFonts w:ascii="Times New Roman" w:hAnsi="Times New Roman"/>
        </w:rPr>
      </w:pPr>
    </w:p>
    <w:p w14:paraId="4FD16A9F" w14:textId="2FF42B2E" w:rsidR="006B56F4" w:rsidRDefault="006B56F4" w:rsidP="00297D3B">
      <w:pPr>
        <w:rPr>
          <w:rFonts w:ascii="Times New Roman" w:hAnsi="Times New Roman"/>
        </w:rPr>
      </w:pPr>
    </w:p>
    <w:p w14:paraId="4529603F" w14:textId="5F5E373D" w:rsidR="006B56F4" w:rsidRDefault="006B56F4" w:rsidP="00297D3B">
      <w:pPr>
        <w:rPr>
          <w:rFonts w:ascii="Times New Roman" w:hAnsi="Times New Roman"/>
        </w:rPr>
      </w:pPr>
    </w:p>
    <w:p w14:paraId="3C79FDA5" w14:textId="2F047EA8" w:rsidR="006B56F4" w:rsidRDefault="006B56F4" w:rsidP="00297D3B">
      <w:pPr>
        <w:rPr>
          <w:rFonts w:ascii="Times New Roman" w:hAnsi="Times New Roman"/>
        </w:rPr>
      </w:pPr>
    </w:p>
    <w:p w14:paraId="5A7BB318" w14:textId="6A59208F" w:rsidR="006B56F4" w:rsidRDefault="006B56F4" w:rsidP="00297D3B">
      <w:pPr>
        <w:rPr>
          <w:rFonts w:ascii="Times New Roman" w:hAnsi="Times New Roman"/>
          <w:b/>
          <w:bCs/>
          <w:i/>
          <w:iCs/>
        </w:rPr>
      </w:pPr>
      <w:r>
        <w:rPr>
          <w:rFonts w:ascii="Times New Roman" w:hAnsi="Times New Roman"/>
          <w:b/>
          <w:bCs/>
          <w:i/>
          <w:iCs/>
        </w:rPr>
        <w:lastRenderedPageBreak/>
        <w:t>3.7.</w:t>
      </w:r>
      <w:r w:rsidR="0082340B">
        <w:rPr>
          <w:rFonts w:ascii="Times New Roman" w:hAnsi="Times New Roman"/>
          <w:b/>
          <w:bCs/>
          <w:i/>
          <w:iCs/>
        </w:rPr>
        <w:t>6</w:t>
      </w:r>
      <w:r>
        <w:rPr>
          <w:rFonts w:ascii="Times New Roman" w:hAnsi="Times New Roman"/>
          <w:b/>
          <w:bCs/>
          <w:i/>
          <w:iCs/>
        </w:rPr>
        <w:t xml:space="preserve"> </w:t>
      </w:r>
      <w:r w:rsidR="00C50FF2">
        <w:rPr>
          <w:rFonts w:ascii="Times New Roman" w:hAnsi="Times New Roman"/>
          <w:b/>
          <w:bCs/>
          <w:i/>
          <w:iCs/>
        </w:rPr>
        <w:t>Giao diện Danh mục loại sản phẩm</w:t>
      </w:r>
    </w:p>
    <w:p w14:paraId="3251C7FC" w14:textId="77777777" w:rsidR="00617041" w:rsidRDefault="00A52CE2" w:rsidP="00297D3B">
      <w:pPr>
        <w:rPr>
          <w:rFonts w:ascii="Times New Roman" w:hAnsi="Times New Roman"/>
          <w:b/>
          <w:bCs/>
          <w:i/>
          <w:iCs/>
        </w:rPr>
      </w:pPr>
      <w:r>
        <w:rPr>
          <w:rFonts w:ascii="Times New Roman" w:hAnsi="Times New Roman"/>
          <w:b/>
          <w:bCs/>
          <w:i/>
          <w:iCs/>
        </w:rPr>
        <w:tab/>
      </w:r>
    </w:p>
    <w:p w14:paraId="68DDB615" w14:textId="0671CF24" w:rsidR="00A52CE2" w:rsidRPr="00A52CE2" w:rsidRDefault="00A52CE2" w:rsidP="00617041">
      <w:pPr>
        <w:ind w:firstLine="720"/>
        <w:rPr>
          <w:rFonts w:ascii="Times New Roman" w:hAnsi="Times New Roman"/>
        </w:rPr>
      </w:pPr>
      <w:r>
        <w:rPr>
          <w:rFonts w:ascii="Times New Roman" w:hAnsi="Times New Roman"/>
        </w:rPr>
        <w:t>a, Thiết kế</w:t>
      </w:r>
    </w:p>
    <w:p w14:paraId="376A69D5" w14:textId="086AD16C" w:rsidR="00C50FF2" w:rsidRDefault="00C50FF2" w:rsidP="00297D3B">
      <w:pPr>
        <w:rPr>
          <w:rFonts w:ascii="Times New Roman" w:hAnsi="Times New Roman"/>
          <w:b/>
          <w:bCs/>
          <w:i/>
          <w:iCs/>
        </w:rPr>
      </w:pPr>
    </w:p>
    <w:p w14:paraId="04F0C2D4" w14:textId="762389B5" w:rsidR="00C50FF2" w:rsidRDefault="00C50FF2" w:rsidP="00C50FF2">
      <w:pPr>
        <w:jc w:val="center"/>
        <w:rPr>
          <w:rFonts w:ascii="Times New Roman" w:hAnsi="Times New Roman"/>
          <w:b/>
          <w:bCs/>
          <w:i/>
          <w:iCs/>
        </w:rPr>
      </w:pPr>
      <w:r>
        <w:rPr>
          <w:noProof/>
        </w:rPr>
        <w:drawing>
          <wp:inline distT="0" distB="0" distL="0" distR="0" wp14:anchorId="7A2F68D0" wp14:editId="30E80000">
            <wp:extent cx="2473569" cy="5351967"/>
            <wp:effectExtent l="0" t="0" r="317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84599" cy="5375832"/>
                    </a:xfrm>
                    <a:prstGeom prst="rect">
                      <a:avLst/>
                    </a:prstGeom>
                    <a:noFill/>
                    <a:ln>
                      <a:noFill/>
                    </a:ln>
                  </pic:spPr>
                </pic:pic>
              </a:graphicData>
            </a:graphic>
          </wp:inline>
        </w:drawing>
      </w:r>
    </w:p>
    <w:p w14:paraId="4C66CB55" w14:textId="1E9348FC" w:rsidR="00A52CE2" w:rsidRDefault="00A52CE2" w:rsidP="00C50FF2">
      <w:pPr>
        <w:jc w:val="center"/>
        <w:rPr>
          <w:rFonts w:ascii="Times New Roman" w:hAnsi="Times New Roman"/>
          <w:b/>
          <w:bCs/>
          <w:i/>
          <w:iCs/>
        </w:rPr>
      </w:pPr>
    </w:p>
    <w:p w14:paraId="13639B81" w14:textId="77412249" w:rsidR="00A52CE2" w:rsidRDefault="00A52CE2" w:rsidP="00A52CE2">
      <w:pPr>
        <w:rPr>
          <w:rFonts w:ascii="Times New Roman" w:hAnsi="Times New Roman"/>
        </w:rPr>
      </w:pPr>
      <w:r>
        <w:rPr>
          <w:rFonts w:ascii="Times New Roman" w:hAnsi="Times New Roman"/>
        </w:rPr>
        <w:tab/>
        <w:t>b, Code giao diện</w:t>
      </w:r>
    </w:p>
    <w:p w14:paraId="18CD3273" w14:textId="25E4B738" w:rsidR="00A52CE2" w:rsidRDefault="00BD2CB5" w:rsidP="00A52CE2">
      <w:pPr>
        <w:rPr>
          <w:rFonts w:ascii="Times New Roman" w:hAnsi="Times New Roman"/>
        </w:rPr>
      </w:pPr>
      <w:r w:rsidRPr="00BD2CB5">
        <w:rPr>
          <w:rFonts w:ascii="Times New Roman" w:hAnsi="Times New Roman"/>
          <w:noProof/>
        </w:rPr>
        <w:lastRenderedPageBreak/>
        <w:drawing>
          <wp:inline distT="0" distB="0" distL="0" distR="0" wp14:anchorId="4A0F3563" wp14:editId="09461C84">
            <wp:extent cx="6327140" cy="33648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27140" cy="3364865"/>
                    </a:xfrm>
                    <a:prstGeom prst="rect">
                      <a:avLst/>
                    </a:prstGeom>
                  </pic:spPr>
                </pic:pic>
              </a:graphicData>
            </a:graphic>
          </wp:inline>
        </w:drawing>
      </w:r>
    </w:p>
    <w:p w14:paraId="5255AE2B" w14:textId="3C0784C2" w:rsidR="00B907BA" w:rsidRDefault="00B907BA" w:rsidP="00A52CE2">
      <w:pPr>
        <w:rPr>
          <w:rFonts w:ascii="Times New Roman" w:hAnsi="Times New Roman"/>
        </w:rPr>
      </w:pPr>
    </w:p>
    <w:p w14:paraId="077CD7DA" w14:textId="5B7183B6" w:rsidR="00B907BA" w:rsidRDefault="00B907BA" w:rsidP="00A52CE2">
      <w:pPr>
        <w:rPr>
          <w:rFonts w:ascii="Times New Roman" w:hAnsi="Times New Roman"/>
        </w:rPr>
      </w:pPr>
    </w:p>
    <w:p w14:paraId="2CD6BBD4" w14:textId="44F07E45" w:rsidR="00B907BA" w:rsidRDefault="00B907BA" w:rsidP="00A52CE2">
      <w:pPr>
        <w:rPr>
          <w:rFonts w:ascii="Times New Roman" w:hAnsi="Times New Roman"/>
        </w:rPr>
      </w:pPr>
    </w:p>
    <w:p w14:paraId="5928F721" w14:textId="139D9391" w:rsidR="00B907BA" w:rsidRDefault="00B907BA" w:rsidP="00A52CE2">
      <w:pPr>
        <w:rPr>
          <w:rFonts w:ascii="Times New Roman" w:hAnsi="Times New Roman"/>
        </w:rPr>
      </w:pPr>
    </w:p>
    <w:p w14:paraId="1F32EEB4" w14:textId="7FFC3EBC" w:rsidR="00B907BA" w:rsidRDefault="00B907BA" w:rsidP="00A52CE2">
      <w:pPr>
        <w:rPr>
          <w:rFonts w:ascii="Times New Roman" w:hAnsi="Times New Roman"/>
        </w:rPr>
      </w:pPr>
    </w:p>
    <w:p w14:paraId="0AFFC037" w14:textId="107DB2A9" w:rsidR="00B907BA" w:rsidRDefault="00B907BA" w:rsidP="00A52CE2">
      <w:pPr>
        <w:rPr>
          <w:rFonts w:ascii="Times New Roman" w:hAnsi="Times New Roman"/>
        </w:rPr>
      </w:pPr>
    </w:p>
    <w:p w14:paraId="413BA51B" w14:textId="2839E0FD" w:rsidR="00B907BA" w:rsidRDefault="00B907BA" w:rsidP="00A52CE2">
      <w:pPr>
        <w:rPr>
          <w:rFonts w:ascii="Times New Roman" w:hAnsi="Times New Roman"/>
        </w:rPr>
      </w:pPr>
    </w:p>
    <w:p w14:paraId="4F791E21" w14:textId="7485B81E" w:rsidR="00B907BA" w:rsidRDefault="00B907BA" w:rsidP="00A52CE2">
      <w:pPr>
        <w:rPr>
          <w:rFonts w:ascii="Times New Roman" w:hAnsi="Times New Roman"/>
        </w:rPr>
      </w:pPr>
    </w:p>
    <w:p w14:paraId="48F558D3" w14:textId="075D6F4C" w:rsidR="00B907BA" w:rsidRDefault="00B907BA" w:rsidP="00A52CE2">
      <w:pPr>
        <w:rPr>
          <w:rFonts w:ascii="Times New Roman" w:hAnsi="Times New Roman"/>
        </w:rPr>
      </w:pPr>
    </w:p>
    <w:p w14:paraId="26836584" w14:textId="19DA478E" w:rsidR="00B907BA" w:rsidRDefault="00B907BA" w:rsidP="00A52CE2">
      <w:pPr>
        <w:rPr>
          <w:rFonts w:ascii="Times New Roman" w:hAnsi="Times New Roman"/>
        </w:rPr>
      </w:pPr>
    </w:p>
    <w:p w14:paraId="65F7DAD1" w14:textId="709261A9" w:rsidR="00B907BA" w:rsidRDefault="00B907BA" w:rsidP="00A52CE2">
      <w:pPr>
        <w:rPr>
          <w:rFonts w:ascii="Times New Roman" w:hAnsi="Times New Roman"/>
        </w:rPr>
      </w:pPr>
    </w:p>
    <w:p w14:paraId="3AB97327" w14:textId="7783623A" w:rsidR="00B907BA" w:rsidRDefault="00B907BA" w:rsidP="00A52CE2">
      <w:pPr>
        <w:rPr>
          <w:rFonts w:ascii="Times New Roman" w:hAnsi="Times New Roman"/>
        </w:rPr>
      </w:pPr>
    </w:p>
    <w:p w14:paraId="065C3AB8" w14:textId="1B454AD6" w:rsidR="00B907BA" w:rsidRDefault="00B907BA" w:rsidP="00A52CE2">
      <w:pPr>
        <w:rPr>
          <w:rFonts w:ascii="Times New Roman" w:hAnsi="Times New Roman"/>
        </w:rPr>
      </w:pPr>
    </w:p>
    <w:p w14:paraId="4C54AABD" w14:textId="6726FAEF" w:rsidR="00B907BA" w:rsidRDefault="00B907BA" w:rsidP="00A52CE2">
      <w:pPr>
        <w:rPr>
          <w:rFonts w:ascii="Times New Roman" w:hAnsi="Times New Roman"/>
        </w:rPr>
      </w:pPr>
    </w:p>
    <w:p w14:paraId="5D75A0B4" w14:textId="04A2F93A" w:rsidR="00B907BA" w:rsidRDefault="00B907BA" w:rsidP="00A52CE2">
      <w:pPr>
        <w:rPr>
          <w:rFonts w:ascii="Times New Roman" w:hAnsi="Times New Roman"/>
        </w:rPr>
      </w:pPr>
    </w:p>
    <w:p w14:paraId="7B3FE5C2" w14:textId="5D5E2C73" w:rsidR="00B907BA" w:rsidRDefault="00B907BA" w:rsidP="00A52CE2">
      <w:pPr>
        <w:rPr>
          <w:rFonts w:ascii="Times New Roman" w:hAnsi="Times New Roman"/>
        </w:rPr>
      </w:pPr>
    </w:p>
    <w:p w14:paraId="00DC240E" w14:textId="185FCC42" w:rsidR="00B907BA" w:rsidRDefault="00B907BA" w:rsidP="00A52CE2">
      <w:pPr>
        <w:rPr>
          <w:rFonts w:ascii="Times New Roman" w:hAnsi="Times New Roman"/>
        </w:rPr>
      </w:pPr>
    </w:p>
    <w:p w14:paraId="2E2BC909" w14:textId="60CC2111" w:rsidR="00B907BA" w:rsidRDefault="00B907BA" w:rsidP="00A52CE2">
      <w:pPr>
        <w:rPr>
          <w:rFonts w:ascii="Times New Roman" w:hAnsi="Times New Roman"/>
        </w:rPr>
      </w:pPr>
    </w:p>
    <w:p w14:paraId="121D739D" w14:textId="7D87C704" w:rsidR="00B907BA" w:rsidRDefault="00B907BA" w:rsidP="00A52CE2">
      <w:pPr>
        <w:rPr>
          <w:rFonts w:ascii="Times New Roman" w:hAnsi="Times New Roman"/>
        </w:rPr>
      </w:pPr>
    </w:p>
    <w:p w14:paraId="5CEAE867" w14:textId="3AE28C50" w:rsidR="00B907BA" w:rsidRDefault="00B907BA" w:rsidP="00A52CE2">
      <w:pPr>
        <w:rPr>
          <w:rFonts w:ascii="Times New Roman" w:hAnsi="Times New Roman"/>
        </w:rPr>
      </w:pPr>
    </w:p>
    <w:p w14:paraId="202DAB30" w14:textId="130D06EA" w:rsidR="00B907BA" w:rsidRDefault="00B907BA" w:rsidP="00A52CE2">
      <w:pPr>
        <w:rPr>
          <w:rFonts w:ascii="Times New Roman" w:hAnsi="Times New Roman"/>
        </w:rPr>
      </w:pPr>
    </w:p>
    <w:p w14:paraId="75CEF481" w14:textId="1F86ED3B" w:rsidR="00B907BA" w:rsidRDefault="00B907BA" w:rsidP="00A52CE2">
      <w:pPr>
        <w:rPr>
          <w:rFonts w:ascii="Times New Roman" w:hAnsi="Times New Roman"/>
        </w:rPr>
      </w:pPr>
    </w:p>
    <w:p w14:paraId="1647A75C" w14:textId="55EC2D5E" w:rsidR="00B907BA" w:rsidRDefault="00B907BA" w:rsidP="00A52CE2">
      <w:pPr>
        <w:rPr>
          <w:rFonts w:ascii="Times New Roman" w:hAnsi="Times New Roman"/>
        </w:rPr>
      </w:pPr>
    </w:p>
    <w:p w14:paraId="60954AC9" w14:textId="5A62E07A" w:rsidR="00B907BA" w:rsidRDefault="00B907BA" w:rsidP="00A52CE2">
      <w:pPr>
        <w:rPr>
          <w:rFonts w:ascii="Times New Roman" w:hAnsi="Times New Roman"/>
        </w:rPr>
      </w:pPr>
    </w:p>
    <w:p w14:paraId="1E4A91E6" w14:textId="4D79467E" w:rsidR="00B907BA" w:rsidRDefault="00B907BA" w:rsidP="00A52CE2">
      <w:pPr>
        <w:rPr>
          <w:rFonts w:ascii="Times New Roman" w:hAnsi="Times New Roman"/>
          <w:b/>
          <w:bCs/>
          <w:i/>
          <w:iCs/>
        </w:rPr>
      </w:pPr>
      <w:r>
        <w:rPr>
          <w:rFonts w:ascii="Times New Roman" w:hAnsi="Times New Roman"/>
          <w:b/>
          <w:bCs/>
          <w:i/>
          <w:iCs/>
        </w:rPr>
        <w:lastRenderedPageBreak/>
        <w:t>3.7.</w:t>
      </w:r>
      <w:r w:rsidR="0082340B">
        <w:rPr>
          <w:rFonts w:ascii="Times New Roman" w:hAnsi="Times New Roman"/>
          <w:b/>
          <w:bCs/>
          <w:i/>
          <w:iCs/>
        </w:rPr>
        <w:t>7</w:t>
      </w:r>
      <w:r>
        <w:rPr>
          <w:rFonts w:ascii="Times New Roman" w:hAnsi="Times New Roman"/>
          <w:b/>
          <w:bCs/>
          <w:i/>
          <w:iCs/>
        </w:rPr>
        <w:t xml:space="preserve"> Giao diện Giỏ hàng</w:t>
      </w:r>
    </w:p>
    <w:p w14:paraId="74963D3D" w14:textId="77777777" w:rsidR="00617041" w:rsidRDefault="00617041" w:rsidP="00617041">
      <w:pPr>
        <w:ind w:firstLine="720"/>
        <w:rPr>
          <w:rFonts w:ascii="Times New Roman" w:hAnsi="Times New Roman"/>
        </w:rPr>
      </w:pPr>
    </w:p>
    <w:p w14:paraId="09FECADE" w14:textId="7750DF5F" w:rsidR="00B907BA" w:rsidRDefault="00B907BA" w:rsidP="00617041">
      <w:pPr>
        <w:ind w:firstLine="720"/>
        <w:rPr>
          <w:rFonts w:ascii="Times New Roman" w:hAnsi="Times New Roman"/>
        </w:rPr>
      </w:pPr>
      <w:r>
        <w:rPr>
          <w:rFonts w:ascii="Times New Roman" w:hAnsi="Times New Roman"/>
        </w:rPr>
        <w:t xml:space="preserve">a, Thiết kế </w:t>
      </w:r>
    </w:p>
    <w:p w14:paraId="344ECE95" w14:textId="77777777" w:rsidR="00954D97" w:rsidRDefault="00954D97" w:rsidP="00A52CE2">
      <w:pPr>
        <w:rPr>
          <w:rFonts w:ascii="Times New Roman" w:hAnsi="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7"/>
        <w:gridCol w:w="4977"/>
      </w:tblGrid>
      <w:tr w:rsidR="00096FDA" w14:paraId="13A29396" w14:textId="77777777" w:rsidTr="001B10C8">
        <w:trPr>
          <w:jc w:val="center"/>
        </w:trPr>
        <w:tc>
          <w:tcPr>
            <w:tcW w:w="4977" w:type="dxa"/>
          </w:tcPr>
          <w:p w14:paraId="44AA418C" w14:textId="52295BE5" w:rsidR="00B907BA" w:rsidRDefault="00954D97" w:rsidP="00096FDA">
            <w:pPr>
              <w:jc w:val="center"/>
              <w:rPr>
                <w:rFonts w:ascii="Times New Roman" w:hAnsi="Times New Roman"/>
              </w:rPr>
            </w:pPr>
            <w:r>
              <w:rPr>
                <w:noProof/>
              </w:rPr>
              <w:drawing>
                <wp:inline distT="0" distB="0" distL="0" distR="0" wp14:anchorId="6542B67F" wp14:editId="0686F30A">
                  <wp:extent cx="2633430" cy="56978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43698" cy="5720072"/>
                          </a:xfrm>
                          <a:prstGeom prst="rect">
                            <a:avLst/>
                          </a:prstGeom>
                          <a:noFill/>
                          <a:ln>
                            <a:noFill/>
                          </a:ln>
                        </pic:spPr>
                      </pic:pic>
                    </a:graphicData>
                  </a:graphic>
                </wp:inline>
              </w:drawing>
            </w:r>
          </w:p>
        </w:tc>
        <w:tc>
          <w:tcPr>
            <w:tcW w:w="4977" w:type="dxa"/>
          </w:tcPr>
          <w:p w14:paraId="52A15E11" w14:textId="71B8B584" w:rsidR="00B907BA" w:rsidRDefault="00954D97" w:rsidP="00096FDA">
            <w:pPr>
              <w:jc w:val="center"/>
              <w:rPr>
                <w:rFonts w:ascii="Times New Roman" w:hAnsi="Times New Roman"/>
              </w:rPr>
            </w:pPr>
            <w:r>
              <w:rPr>
                <w:noProof/>
              </w:rPr>
              <w:drawing>
                <wp:inline distT="0" distB="0" distL="0" distR="0" wp14:anchorId="37CD66C1" wp14:editId="0BD42A5D">
                  <wp:extent cx="2452419" cy="5697946"/>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57602" cy="5709988"/>
                          </a:xfrm>
                          <a:prstGeom prst="rect">
                            <a:avLst/>
                          </a:prstGeom>
                          <a:noFill/>
                          <a:ln>
                            <a:noFill/>
                          </a:ln>
                        </pic:spPr>
                      </pic:pic>
                    </a:graphicData>
                  </a:graphic>
                </wp:inline>
              </w:drawing>
            </w:r>
          </w:p>
        </w:tc>
      </w:tr>
      <w:tr w:rsidR="00096FDA" w14:paraId="1A24BC29" w14:textId="77777777" w:rsidTr="001B10C8">
        <w:trPr>
          <w:jc w:val="center"/>
        </w:trPr>
        <w:tc>
          <w:tcPr>
            <w:tcW w:w="4977" w:type="dxa"/>
          </w:tcPr>
          <w:p w14:paraId="5F049A10" w14:textId="3D14FCC8" w:rsidR="00B907BA" w:rsidRDefault="00E23A9E" w:rsidP="00954D97">
            <w:pPr>
              <w:jc w:val="center"/>
              <w:rPr>
                <w:rFonts w:ascii="Times New Roman" w:hAnsi="Times New Roman"/>
              </w:rPr>
            </w:pPr>
            <w:r>
              <w:rPr>
                <w:rFonts w:ascii="Times New Roman" w:hAnsi="Times New Roman"/>
              </w:rPr>
              <w:t>1.Giao diện giỏ hàng trống</w:t>
            </w:r>
          </w:p>
        </w:tc>
        <w:tc>
          <w:tcPr>
            <w:tcW w:w="4977" w:type="dxa"/>
          </w:tcPr>
          <w:p w14:paraId="4E9736F9" w14:textId="488B61AE" w:rsidR="00B907BA" w:rsidRDefault="00E23A9E" w:rsidP="00E23A9E">
            <w:pPr>
              <w:jc w:val="center"/>
              <w:rPr>
                <w:rFonts w:ascii="Times New Roman" w:hAnsi="Times New Roman"/>
              </w:rPr>
            </w:pPr>
            <w:r>
              <w:rPr>
                <w:rFonts w:ascii="Times New Roman" w:hAnsi="Times New Roman"/>
              </w:rPr>
              <w:t>2. Giao diện giỏ hàng có sản ph</w:t>
            </w:r>
            <w:r w:rsidR="00096FDA">
              <w:rPr>
                <w:rFonts w:ascii="Times New Roman" w:hAnsi="Times New Roman"/>
              </w:rPr>
              <w:t>ẩm</w:t>
            </w:r>
          </w:p>
        </w:tc>
      </w:tr>
    </w:tbl>
    <w:p w14:paraId="44C66C93" w14:textId="46C7BC98" w:rsidR="00B907BA" w:rsidRDefault="00B907BA" w:rsidP="00A52CE2">
      <w:pPr>
        <w:rPr>
          <w:rFonts w:ascii="Times New Roman" w:hAnsi="Times New Roman"/>
        </w:rPr>
      </w:pPr>
    </w:p>
    <w:p w14:paraId="779AF9A5" w14:textId="0F681466" w:rsidR="001B10C8" w:rsidRDefault="001B10C8" w:rsidP="00A52CE2">
      <w:pPr>
        <w:rPr>
          <w:rFonts w:ascii="Times New Roman" w:hAnsi="Times New Roman"/>
        </w:rPr>
      </w:pPr>
    </w:p>
    <w:p w14:paraId="2A3E0745" w14:textId="07D5FE44" w:rsidR="001B10C8" w:rsidRDefault="001B10C8" w:rsidP="00A52CE2">
      <w:pPr>
        <w:rPr>
          <w:rFonts w:ascii="Times New Roman" w:hAnsi="Times New Roman"/>
        </w:rPr>
      </w:pPr>
      <w:r>
        <w:rPr>
          <w:rFonts w:ascii="Times New Roman" w:hAnsi="Times New Roman"/>
        </w:rPr>
        <w:tab/>
        <w:t>b, Code giao diện</w:t>
      </w:r>
    </w:p>
    <w:p w14:paraId="3788321F" w14:textId="49C48DC9" w:rsidR="001B10C8" w:rsidRPr="00B907BA" w:rsidRDefault="00E01BB3" w:rsidP="00A52CE2">
      <w:pPr>
        <w:rPr>
          <w:rFonts w:ascii="Times New Roman" w:hAnsi="Times New Roman"/>
        </w:rPr>
      </w:pPr>
      <w:r w:rsidRPr="00E01BB3">
        <w:rPr>
          <w:rFonts w:ascii="Times New Roman" w:hAnsi="Times New Roman"/>
          <w:noProof/>
        </w:rPr>
        <w:lastRenderedPageBreak/>
        <w:drawing>
          <wp:inline distT="0" distB="0" distL="0" distR="0" wp14:anchorId="14802FCD" wp14:editId="429F3C8F">
            <wp:extent cx="6327140" cy="33547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27140" cy="3354705"/>
                    </a:xfrm>
                    <a:prstGeom prst="rect">
                      <a:avLst/>
                    </a:prstGeom>
                  </pic:spPr>
                </pic:pic>
              </a:graphicData>
            </a:graphic>
          </wp:inline>
        </w:drawing>
      </w:r>
    </w:p>
    <w:p w14:paraId="1EEB4DBC" w14:textId="71E31223" w:rsidR="00B907BA" w:rsidRDefault="00B907BA" w:rsidP="00A52CE2">
      <w:pPr>
        <w:rPr>
          <w:rFonts w:ascii="Times New Roman" w:hAnsi="Times New Roman"/>
        </w:rPr>
      </w:pPr>
    </w:p>
    <w:p w14:paraId="2F3BC0E7" w14:textId="27FD5B40" w:rsidR="00E01BB3" w:rsidRDefault="0040714E" w:rsidP="00A52CE2">
      <w:pPr>
        <w:rPr>
          <w:rFonts w:ascii="Times New Roman" w:hAnsi="Times New Roman"/>
        </w:rPr>
      </w:pPr>
      <w:r w:rsidRPr="0040714E">
        <w:rPr>
          <w:rFonts w:ascii="Times New Roman" w:hAnsi="Times New Roman"/>
          <w:noProof/>
        </w:rPr>
        <w:drawing>
          <wp:inline distT="0" distB="0" distL="0" distR="0" wp14:anchorId="0FDC1B77" wp14:editId="4491C9F3">
            <wp:extent cx="6327140" cy="3361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27140" cy="3361690"/>
                    </a:xfrm>
                    <a:prstGeom prst="rect">
                      <a:avLst/>
                    </a:prstGeom>
                  </pic:spPr>
                </pic:pic>
              </a:graphicData>
            </a:graphic>
          </wp:inline>
        </w:drawing>
      </w:r>
    </w:p>
    <w:p w14:paraId="3DA27646" w14:textId="1CA034F9" w:rsidR="0040714E" w:rsidRDefault="0040714E" w:rsidP="00A52CE2">
      <w:pPr>
        <w:rPr>
          <w:rFonts w:ascii="Times New Roman" w:hAnsi="Times New Roman"/>
        </w:rPr>
      </w:pPr>
    </w:p>
    <w:p w14:paraId="491CEA41" w14:textId="7553A97C" w:rsidR="0040714E" w:rsidRDefault="0040714E" w:rsidP="00A52CE2">
      <w:pPr>
        <w:rPr>
          <w:rFonts w:ascii="Times New Roman" w:hAnsi="Times New Roman"/>
        </w:rPr>
      </w:pPr>
    </w:p>
    <w:p w14:paraId="2599ED23" w14:textId="1D2B318E" w:rsidR="0040714E" w:rsidRDefault="0040714E" w:rsidP="00A52CE2">
      <w:pPr>
        <w:rPr>
          <w:rFonts w:ascii="Times New Roman" w:hAnsi="Times New Roman"/>
        </w:rPr>
      </w:pPr>
    </w:p>
    <w:p w14:paraId="1D18E643" w14:textId="5F464B5D" w:rsidR="0040714E" w:rsidRDefault="0040714E" w:rsidP="00A52CE2">
      <w:pPr>
        <w:rPr>
          <w:rFonts w:ascii="Times New Roman" w:hAnsi="Times New Roman"/>
        </w:rPr>
      </w:pPr>
    </w:p>
    <w:p w14:paraId="26C62360" w14:textId="1A47E5A1" w:rsidR="0040714E" w:rsidRDefault="0040714E" w:rsidP="00A52CE2">
      <w:pPr>
        <w:rPr>
          <w:rFonts w:ascii="Times New Roman" w:hAnsi="Times New Roman"/>
        </w:rPr>
      </w:pPr>
    </w:p>
    <w:p w14:paraId="17C6100F" w14:textId="7F4E2D23" w:rsidR="0040714E" w:rsidRPr="0040714E" w:rsidRDefault="0040714E" w:rsidP="00A52CE2">
      <w:pPr>
        <w:rPr>
          <w:rFonts w:ascii="Times New Roman" w:hAnsi="Times New Roman"/>
          <w:b/>
          <w:bCs/>
          <w:i/>
          <w:iCs/>
        </w:rPr>
      </w:pPr>
      <w:r w:rsidRPr="0040714E">
        <w:rPr>
          <w:rFonts w:ascii="Times New Roman" w:hAnsi="Times New Roman"/>
          <w:b/>
          <w:bCs/>
          <w:i/>
          <w:iCs/>
        </w:rPr>
        <w:lastRenderedPageBreak/>
        <w:t>3.7.</w:t>
      </w:r>
      <w:r w:rsidR="0082340B">
        <w:rPr>
          <w:rFonts w:ascii="Times New Roman" w:hAnsi="Times New Roman"/>
          <w:b/>
          <w:bCs/>
          <w:i/>
          <w:iCs/>
        </w:rPr>
        <w:t>8</w:t>
      </w:r>
      <w:r w:rsidRPr="0040714E">
        <w:rPr>
          <w:rFonts w:ascii="Times New Roman" w:hAnsi="Times New Roman"/>
          <w:b/>
          <w:bCs/>
          <w:i/>
          <w:iCs/>
        </w:rPr>
        <w:t xml:space="preserve"> Giao diện thông báo</w:t>
      </w:r>
    </w:p>
    <w:p w14:paraId="7D79414B" w14:textId="2FCADF2C" w:rsidR="00B907BA" w:rsidRDefault="00B907BA" w:rsidP="00A52CE2">
      <w:pPr>
        <w:rPr>
          <w:rFonts w:ascii="Times New Roman" w:hAnsi="Times New Roman"/>
        </w:rPr>
      </w:pPr>
    </w:p>
    <w:p w14:paraId="14E05774" w14:textId="283625D5" w:rsidR="00B907BA" w:rsidRDefault="003C7A9E" w:rsidP="00A52CE2">
      <w:pPr>
        <w:rPr>
          <w:rFonts w:ascii="Times New Roman" w:hAnsi="Times New Roman"/>
        </w:rPr>
      </w:pPr>
      <w:r>
        <w:rPr>
          <w:rFonts w:ascii="Times New Roman" w:hAnsi="Times New Roman"/>
        </w:rPr>
        <w:tab/>
        <w:t xml:space="preserve">a, Thiết kế </w:t>
      </w:r>
    </w:p>
    <w:p w14:paraId="405611CE" w14:textId="40F5D2DE" w:rsidR="003C7A9E" w:rsidRDefault="003C7A9E" w:rsidP="00A52CE2">
      <w:pPr>
        <w:rPr>
          <w:rFonts w:ascii="Times New Roman" w:hAnsi="Times New Roman"/>
        </w:rPr>
      </w:pPr>
    </w:p>
    <w:p w14:paraId="31A76FFB" w14:textId="3346A37F" w:rsidR="003C7A9E" w:rsidRDefault="006039C4" w:rsidP="003C7A9E">
      <w:pPr>
        <w:jc w:val="center"/>
        <w:rPr>
          <w:rFonts w:ascii="Times New Roman" w:hAnsi="Times New Roman"/>
        </w:rPr>
      </w:pPr>
      <w:r w:rsidRPr="006039C4">
        <w:rPr>
          <w:rFonts w:ascii="Times New Roman" w:hAnsi="Times New Roman"/>
        </w:rPr>
        <w:drawing>
          <wp:inline distT="0" distB="0" distL="0" distR="0" wp14:anchorId="37FB1E39" wp14:editId="0BDD234B">
            <wp:extent cx="2572988" cy="543606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78806" cy="5448359"/>
                    </a:xfrm>
                    <a:prstGeom prst="rect">
                      <a:avLst/>
                    </a:prstGeom>
                  </pic:spPr>
                </pic:pic>
              </a:graphicData>
            </a:graphic>
          </wp:inline>
        </w:drawing>
      </w:r>
    </w:p>
    <w:p w14:paraId="7719EE28" w14:textId="38D25E41" w:rsidR="003C7A9E" w:rsidRDefault="003C7A9E" w:rsidP="003C7A9E">
      <w:pPr>
        <w:jc w:val="center"/>
        <w:rPr>
          <w:rFonts w:ascii="Times New Roman" w:hAnsi="Times New Roman"/>
        </w:rPr>
      </w:pPr>
    </w:p>
    <w:p w14:paraId="7976C8D7" w14:textId="5D03C927" w:rsidR="003C7A9E" w:rsidRDefault="003C7A9E" w:rsidP="003C7A9E">
      <w:pPr>
        <w:jc w:val="center"/>
        <w:rPr>
          <w:rFonts w:ascii="Times New Roman" w:hAnsi="Times New Roman"/>
        </w:rPr>
      </w:pPr>
    </w:p>
    <w:p w14:paraId="7548D07B" w14:textId="7E892BCD" w:rsidR="003C7A9E" w:rsidRDefault="002F589A" w:rsidP="003C7A9E">
      <w:pPr>
        <w:rPr>
          <w:rFonts w:ascii="Times New Roman" w:hAnsi="Times New Roman"/>
        </w:rPr>
      </w:pPr>
      <w:r>
        <w:rPr>
          <w:rFonts w:ascii="Times New Roman" w:hAnsi="Times New Roman"/>
        </w:rPr>
        <w:tab/>
        <w:t>b, Code giao diện</w:t>
      </w:r>
    </w:p>
    <w:p w14:paraId="6F624A2F" w14:textId="4DB6D4A9" w:rsidR="002F589A" w:rsidRDefault="002F589A" w:rsidP="003C7A9E">
      <w:pPr>
        <w:rPr>
          <w:rFonts w:ascii="Times New Roman" w:hAnsi="Times New Roman"/>
          <w:noProof/>
        </w:rPr>
      </w:pPr>
    </w:p>
    <w:p w14:paraId="7A093D38" w14:textId="3AE5BCA5" w:rsidR="00061F42" w:rsidRDefault="00061F42" w:rsidP="003C7A9E">
      <w:pPr>
        <w:rPr>
          <w:rFonts w:ascii="Times New Roman" w:hAnsi="Times New Roman"/>
        </w:rPr>
      </w:pPr>
      <w:r w:rsidRPr="00061F42">
        <w:rPr>
          <w:rFonts w:ascii="Times New Roman" w:hAnsi="Times New Roman"/>
          <w:noProof/>
        </w:rPr>
        <w:lastRenderedPageBreak/>
        <w:drawing>
          <wp:inline distT="0" distB="0" distL="0" distR="0" wp14:anchorId="1A82D405" wp14:editId="7992640C">
            <wp:extent cx="6327140" cy="33712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27140" cy="3371215"/>
                    </a:xfrm>
                    <a:prstGeom prst="rect">
                      <a:avLst/>
                    </a:prstGeom>
                  </pic:spPr>
                </pic:pic>
              </a:graphicData>
            </a:graphic>
          </wp:inline>
        </w:drawing>
      </w:r>
    </w:p>
    <w:p w14:paraId="60E9C24F" w14:textId="02D039AE" w:rsidR="002F589A" w:rsidRDefault="002F589A" w:rsidP="003C7A9E">
      <w:pPr>
        <w:rPr>
          <w:rFonts w:ascii="Times New Roman" w:hAnsi="Times New Roman"/>
        </w:rPr>
      </w:pPr>
    </w:p>
    <w:p w14:paraId="09417EB0" w14:textId="30A5DB71" w:rsidR="002F589A" w:rsidRDefault="002F589A" w:rsidP="003C7A9E">
      <w:pPr>
        <w:rPr>
          <w:rFonts w:ascii="Times New Roman" w:hAnsi="Times New Roman"/>
        </w:rPr>
      </w:pPr>
    </w:p>
    <w:p w14:paraId="65E03CAE" w14:textId="6684CA78" w:rsidR="002F589A" w:rsidRDefault="002F589A" w:rsidP="003C7A9E">
      <w:pPr>
        <w:rPr>
          <w:rFonts w:ascii="Times New Roman" w:hAnsi="Times New Roman"/>
        </w:rPr>
      </w:pPr>
    </w:p>
    <w:p w14:paraId="0F584B4B" w14:textId="494D2CB9" w:rsidR="002F589A" w:rsidRDefault="002F589A" w:rsidP="003C7A9E">
      <w:pPr>
        <w:rPr>
          <w:rFonts w:ascii="Times New Roman" w:hAnsi="Times New Roman"/>
        </w:rPr>
      </w:pPr>
    </w:p>
    <w:p w14:paraId="30B9A30E" w14:textId="5CB10E80" w:rsidR="002F589A" w:rsidRDefault="002F589A" w:rsidP="003C7A9E">
      <w:pPr>
        <w:rPr>
          <w:rFonts w:ascii="Times New Roman" w:hAnsi="Times New Roman"/>
        </w:rPr>
      </w:pPr>
    </w:p>
    <w:p w14:paraId="0F862A1B" w14:textId="290A0CFA" w:rsidR="002F589A" w:rsidRDefault="002F589A" w:rsidP="003C7A9E">
      <w:pPr>
        <w:rPr>
          <w:rFonts w:ascii="Times New Roman" w:hAnsi="Times New Roman"/>
        </w:rPr>
      </w:pPr>
    </w:p>
    <w:p w14:paraId="01A08B05" w14:textId="0701FB23" w:rsidR="002F589A" w:rsidRDefault="002F589A" w:rsidP="003C7A9E">
      <w:pPr>
        <w:rPr>
          <w:rFonts w:ascii="Times New Roman" w:hAnsi="Times New Roman"/>
        </w:rPr>
      </w:pPr>
    </w:p>
    <w:p w14:paraId="720C29A8" w14:textId="57A7035C" w:rsidR="002F589A" w:rsidRDefault="002F589A" w:rsidP="003C7A9E">
      <w:pPr>
        <w:rPr>
          <w:rFonts w:ascii="Times New Roman" w:hAnsi="Times New Roman"/>
        </w:rPr>
      </w:pPr>
    </w:p>
    <w:p w14:paraId="3D38C341" w14:textId="45A75E7E" w:rsidR="002F589A" w:rsidRDefault="002F589A" w:rsidP="003C7A9E">
      <w:pPr>
        <w:rPr>
          <w:rFonts w:ascii="Times New Roman" w:hAnsi="Times New Roman"/>
        </w:rPr>
      </w:pPr>
    </w:p>
    <w:p w14:paraId="40E0E55C" w14:textId="0ECBCF3E" w:rsidR="002F589A" w:rsidRDefault="002F589A" w:rsidP="003C7A9E">
      <w:pPr>
        <w:rPr>
          <w:rFonts w:ascii="Times New Roman" w:hAnsi="Times New Roman"/>
        </w:rPr>
      </w:pPr>
    </w:p>
    <w:p w14:paraId="3BDA48AD" w14:textId="4022F5CE" w:rsidR="002F589A" w:rsidRDefault="002F589A" w:rsidP="003C7A9E">
      <w:pPr>
        <w:rPr>
          <w:rFonts w:ascii="Times New Roman" w:hAnsi="Times New Roman"/>
        </w:rPr>
      </w:pPr>
    </w:p>
    <w:p w14:paraId="183CBB53" w14:textId="6CEB30AC" w:rsidR="002F589A" w:rsidRDefault="002F589A" w:rsidP="003C7A9E">
      <w:pPr>
        <w:rPr>
          <w:rFonts w:ascii="Times New Roman" w:hAnsi="Times New Roman"/>
        </w:rPr>
      </w:pPr>
    </w:p>
    <w:p w14:paraId="15B7284E" w14:textId="2E91E884" w:rsidR="002F589A" w:rsidRDefault="002F589A" w:rsidP="003C7A9E">
      <w:pPr>
        <w:rPr>
          <w:rFonts w:ascii="Times New Roman" w:hAnsi="Times New Roman"/>
        </w:rPr>
      </w:pPr>
    </w:p>
    <w:p w14:paraId="2E91E1ED" w14:textId="2D951000" w:rsidR="002F589A" w:rsidRDefault="002F589A" w:rsidP="003C7A9E">
      <w:pPr>
        <w:rPr>
          <w:rFonts w:ascii="Times New Roman" w:hAnsi="Times New Roman"/>
        </w:rPr>
      </w:pPr>
    </w:p>
    <w:p w14:paraId="4A938DBE" w14:textId="19B17F47" w:rsidR="002F589A" w:rsidRDefault="002F589A" w:rsidP="003C7A9E">
      <w:pPr>
        <w:rPr>
          <w:rFonts w:ascii="Times New Roman" w:hAnsi="Times New Roman"/>
        </w:rPr>
      </w:pPr>
    </w:p>
    <w:p w14:paraId="496C84AF" w14:textId="632B08C3" w:rsidR="002F589A" w:rsidRDefault="002F589A" w:rsidP="003C7A9E">
      <w:pPr>
        <w:rPr>
          <w:rFonts w:ascii="Times New Roman" w:hAnsi="Times New Roman"/>
        </w:rPr>
      </w:pPr>
    </w:p>
    <w:p w14:paraId="04FBFCDB" w14:textId="52201322" w:rsidR="002F589A" w:rsidRDefault="002F589A" w:rsidP="003C7A9E">
      <w:pPr>
        <w:rPr>
          <w:rFonts w:ascii="Times New Roman" w:hAnsi="Times New Roman"/>
        </w:rPr>
      </w:pPr>
    </w:p>
    <w:p w14:paraId="338AD452" w14:textId="700026E0" w:rsidR="002F589A" w:rsidRDefault="002F589A" w:rsidP="003C7A9E">
      <w:pPr>
        <w:rPr>
          <w:rFonts w:ascii="Times New Roman" w:hAnsi="Times New Roman"/>
        </w:rPr>
      </w:pPr>
    </w:p>
    <w:p w14:paraId="50E05E74" w14:textId="4A946461" w:rsidR="002F589A" w:rsidRDefault="002F589A" w:rsidP="003C7A9E">
      <w:pPr>
        <w:rPr>
          <w:rFonts w:ascii="Times New Roman" w:hAnsi="Times New Roman"/>
        </w:rPr>
      </w:pPr>
    </w:p>
    <w:p w14:paraId="39DBA7B8" w14:textId="3ABE0673" w:rsidR="002F589A" w:rsidRDefault="002F589A" w:rsidP="003C7A9E">
      <w:pPr>
        <w:rPr>
          <w:rFonts w:ascii="Times New Roman" w:hAnsi="Times New Roman"/>
        </w:rPr>
      </w:pPr>
    </w:p>
    <w:p w14:paraId="270A43FE" w14:textId="4FDF356C" w:rsidR="002F589A" w:rsidRDefault="002F589A" w:rsidP="003C7A9E">
      <w:pPr>
        <w:rPr>
          <w:rFonts w:ascii="Times New Roman" w:hAnsi="Times New Roman"/>
        </w:rPr>
      </w:pPr>
    </w:p>
    <w:p w14:paraId="41115B62" w14:textId="51EB8EB3" w:rsidR="002F589A" w:rsidRDefault="002F589A" w:rsidP="003C7A9E">
      <w:pPr>
        <w:rPr>
          <w:rFonts w:ascii="Times New Roman" w:hAnsi="Times New Roman"/>
        </w:rPr>
      </w:pPr>
    </w:p>
    <w:p w14:paraId="54CE4989" w14:textId="08E7E4D0" w:rsidR="002F589A" w:rsidRDefault="002F589A" w:rsidP="003C7A9E">
      <w:pPr>
        <w:rPr>
          <w:rFonts w:ascii="Times New Roman" w:hAnsi="Times New Roman"/>
        </w:rPr>
      </w:pPr>
    </w:p>
    <w:p w14:paraId="4341C373" w14:textId="4CF3DBFB" w:rsidR="002F589A" w:rsidRDefault="002F589A" w:rsidP="003C7A9E">
      <w:pPr>
        <w:rPr>
          <w:rFonts w:ascii="Times New Roman" w:hAnsi="Times New Roman"/>
        </w:rPr>
      </w:pPr>
    </w:p>
    <w:p w14:paraId="424B17C8" w14:textId="4E3FE630" w:rsidR="002F589A" w:rsidRDefault="002F589A" w:rsidP="003C7A9E">
      <w:pPr>
        <w:rPr>
          <w:rFonts w:ascii="Times New Roman" w:hAnsi="Times New Roman"/>
          <w:b/>
          <w:bCs/>
          <w:i/>
          <w:iCs/>
        </w:rPr>
      </w:pPr>
      <w:r w:rsidRPr="002F589A">
        <w:rPr>
          <w:rFonts w:ascii="Times New Roman" w:hAnsi="Times New Roman"/>
          <w:b/>
          <w:bCs/>
          <w:i/>
          <w:iCs/>
        </w:rPr>
        <w:lastRenderedPageBreak/>
        <w:t>3.7.</w:t>
      </w:r>
      <w:r w:rsidR="0082340B">
        <w:rPr>
          <w:rFonts w:ascii="Times New Roman" w:hAnsi="Times New Roman"/>
          <w:b/>
          <w:bCs/>
          <w:i/>
          <w:iCs/>
        </w:rPr>
        <w:t>9</w:t>
      </w:r>
      <w:r w:rsidRPr="002F589A">
        <w:rPr>
          <w:rFonts w:ascii="Times New Roman" w:hAnsi="Times New Roman"/>
          <w:b/>
          <w:bCs/>
          <w:i/>
          <w:iCs/>
        </w:rPr>
        <w:t xml:space="preserve"> Giao diện Tài khoản</w:t>
      </w:r>
    </w:p>
    <w:p w14:paraId="046E9D1A" w14:textId="77777777" w:rsidR="00F940F2" w:rsidRDefault="00F940F2" w:rsidP="003C7A9E">
      <w:pPr>
        <w:rPr>
          <w:rFonts w:ascii="Times New Roman" w:hAnsi="Times New Roman"/>
          <w:b/>
          <w:bCs/>
          <w:i/>
          <w:iCs/>
        </w:rPr>
      </w:pPr>
    </w:p>
    <w:p w14:paraId="4F17A8A2" w14:textId="0480ECD5" w:rsidR="002F589A" w:rsidRDefault="00091E9E" w:rsidP="003C7A9E">
      <w:pPr>
        <w:rPr>
          <w:rFonts w:ascii="Times New Roman" w:hAnsi="Times New Roman"/>
        </w:rPr>
      </w:pPr>
      <w:r>
        <w:rPr>
          <w:rFonts w:ascii="Times New Roman" w:hAnsi="Times New Roman"/>
          <w:b/>
          <w:bCs/>
          <w:i/>
          <w:iCs/>
        </w:rPr>
        <w:tab/>
      </w:r>
      <w:r>
        <w:rPr>
          <w:rFonts w:ascii="Times New Roman" w:hAnsi="Times New Roman"/>
        </w:rPr>
        <w:t>a, Thiết kế</w:t>
      </w:r>
    </w:p>
    <w:p w14:paraId="610A5EC0" w14:textId="65E1CE81" w:rsidR="00091E9E" w:rsidRDefault="00091E9E" w:rsidP="003C7A9E">
      <w:pPr>
        <w:rPr>
          <w:rFonts w:ascii="Times New Roman" w:hAnsi="Times New Roman"/>
        </w:rPr>
      </w:pPr>
    </w:p>
    <w:p w14:paraId="22BC1424" w14:textId="584A6D1A" w:rsidR="00091E9E" w:rsidRDefault="00AD6174" w:rsidP="00AD6174">
      <w:pPr>
        <w:jc w:val="center"/>
        <w:rPr>
          <w:rFonts w:ascii="Times New Roman" w:hAnsi="Times New Roman"/>
        </w:rPr>
      </w:pPr>
      <w:r>
        <w:rPr>
          <w:noProof/>
        </w:rPr>
        <w:drawing>
          <wp:inline distT="0" distB="0" distL="0" distR="0" wp14:anchorId="623F1FE6" wp14:editId="6921FF42">
            <wp:extent cx="2430046" cy="5257800"/>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33890" cy="5266117"/>
                    </a:xfrm>
                    <a:prstGeom prst="rect">
                      <a:avLst/>
                    </a:prstGeom>
                    <a:noFill/>
                    <a:ln>
                      <a:noFill/>
                    </a:ln>
                  </pic:spPr>
                </pic:pic>
              </a:graphicData>
            </a:graphic>
          </wp:inline>
        </w:drawing>
      </w:r>
    </w:p>
    <w:p w14:paraId="3A486E64" w14:textId="07BFB40B" w:rsidR="00AD6174" w:rsidRDefault="00AD6174" w:rsidP="00AD6174">
      <w:pPr>
        <w:jc w:val="center"/>
        <w:rPr>
          <w:rFonts w:ascii="Times New Roman" w:hAnsi="Times New Roman"/>
        </w:rPr>
      </w:pPr>
    </w:p>
    <w:p w14:paraId="606AC8EF" w14:textId="248EF5DD" w:rsidR="00AD6174" w:rsidRDefault="00AD6174" w:rsidP="00AD6174">
      <w:pPr>
        <w:rPr>
          <w:rFonts w:ascii="Times New Roman" w:hAnsi="Times New Roman"/>
        </w:rPr>
      </w:pPr>
      <w:r>
        <w:rPr>
          <w:rFonts w:ascii="Times New Roman" w:hAnsi="Times New Roman"/>
        </w:rPr>
        <w:tab/>
        <w:t>b, Code giao diện</w:t>
      </w:r>
    </w:p>
    <w:p w14:paraId="1B7AD9A8" w14:textId="52FCC89D" w:rsidR="00AD6174" w:rsidRDefault="00AD6174" w:rsidP="00AD6174">
      <w:pPr>
        <w:rPr>
          <w:rFonts w:ascii="Times New Roman" w:hAnsi="Times New Roman"/>
        </w:rPr>
      </w:pPr>
    </w:p>
    <w:p w14:paraId="46A90CEC" w14:textId="6B6005F2" w:rsidR="00AD6174" w:rsidRDefault="00EF51C8" w:rsidP="00AD6174">
      <w:pPr>
        <w:rPr>
          <w:rFonts w:ascii="Times New Roman" w:hAnsi="Times New Roman"/>
        </w:rPr>
      </w:pPr>
      <w:r w:rsidRPr="00EF51C8">
        <w:rPr>
          <w:rFonts w:ascii="Times New Roman" w:hAnsi="Times New Roman"/>
          <w:noProof/>
        </w:rPr>
        <w:lastRenderedPageBreak/>
        <w:drawing>
          <wp:inline distT="0" distB="0" distL="0" distR="0" wp14:anchorId="5D3F4142" wp14:editId="3989827F">
            <wp:extent cx="6327140" cy="337121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27140" cy="3371215"/>
                    </a:xfrm>
                    <a:prstGeom prst="rect">
                      <a:avLst/>
                    </a:prstGeom>
                  </pic:spPr>
                </pic:pic>
              </a:graphicData>
            </a:graphic>
          </wp:inline>
        </w:drawing>
      </w:r>
    </w:p>
    <w:p w14:paraId="5DD0FD83" w14:textId="359A7A4F" w:rsidR="00EF51C8" w:rsidRDefault="00EF51C8" w:rsidP="00AD6174">
      <w:pPr>
        <w:rPr>
          <w:rFonts w:ascii="Times New Roman" w:hAnsi="Times New Roman"/>
        </w:rPr>
      </w:pPr>
    </w:p>
    <w:p w14:paraId="0252FBE0" w14:textId="44956551" w:rsidR="00EF51C8" w:rsidRDefault="00EF51C8" w:rsidP="00AD6174">
      <w:pPr>
        <w:rPr>
          <w:rFonts w:ascii="Times New Roman" w:hAnsi="Times New Roman"/>
        </w:rPr>
      </w:pPr>
    </w:p>
    <w:p w14:paraId="325C9CF6" w14:textId="25FE4D41" w:rsidR="00EF51C8" w:rsidRDefault="00EF51C8" w:rsidP="00AD6174">
      <w:pPr>
        <w:rPr>
          <w:rFonts w:ascii="Times New Roman" w:hAnsi="Times New Roman"/>
        </w:rPr>
      </w:pPr>
    </w:p>
    <w:p w14:paraId="27E67FD2" w14:textId="50C26086" w:rsidR="00EF51C8" w:rsidRDefault="00EF51C8" w:rsidP="00AD6174">
      <w:pPr>
        <w:rPr>
          <w:rFonts w:ascii="Times New Roman" w:hAnsi="Times New Roman"/>
        </w:rPr>
      </w:pPr>
    </w:p>
    <w:p w14:paraId="4BFDC839" w14:textId="61F720DA" w:rsidR="00EF51C8" w:rsidRDefault="00EF51C8" w:rsidP="00AD6174">
      <w:pPr>
        <w:rPr>
          <w:rFonts w:ascii="Times New Roman" w:hAnsi="Times New Roman"/>
        </w:rPr>
      </w:pPr>
    </w:p>
    <w:p w14:paraId="60B4257B" w14:textId="7A0EDB2A" w:rsidR="00EF51C8" w:rsidRDefault="00EF51C8" w:rsidP="00AD6174">
      <w:pPr>
        <w:rPr>
          <w:rFonts w:ascii="Times New Roman" w:hAnsi="Times New Roman"/>
        </w:rPr>
      </w:pPr>
    </w:p>
    <w:p w14:paraId="26FAC149" w14:textId="7CD5DE10" w:rsidR="00EF51C8" w:rsidRDefault="00EF51C8" w:rsidP="00AD6174">
      <w:pPr>
        <w:rPr>
          <w:rFonts w:ascii="Times New Roman" w:hAnsi="Times New Roman"/>
        </w:rPr>
      </w:pPr>
    </w:p>
    <w:p w14:paraId="33B51622" w14:textId="451ED5D1" w:rsidR="00EF51C8" w:rsidRDefault="00EF51C8" w:rsidP="00AD6174">
      <w:pPr>
        <w:rPr>
          <w:rFonts w:ascii="Times New Roman" w:hAnsi="Times New Roman"/>
        </w:rPr>
      </w:pPr>
    </w:p>
    <w:p w14:paraId="4AFD86FF" w14:textId="7B30B6D4" w:rsidR="00EF51C8" w:rsidRDefault="00EF51C8" w:rsidP="00AD6174">
      <w:pPr>
        <w:rPr>
          <w:rFonts w:ascii="Times New Roman" w:hAnsi="Times New Roman"/>
        </w:rPr>
      </w:pPr>
    </w:p>
    <w:p w14:paraId="16E2ED30" w14:textId="1AB1FBD1" w:rsidR="00EF51C8" w:rsidRDefault="00EF51C8" w:rsidP="00AD6174">
      <w:pPr>
        <w:rPr>
          <w:rFonts w:ascii="Times New Roman" w:hAnsi="Times New Roman"/>
        </w:rPr>
      </w:pPr>
    </w:p>
    <w:p w14:paraId="39164F4D" w14:textId="27ED16AA" w:rsidR="00EF51C8" w:rsidRDefault="00EF51C8" w:rsidP="00AD6174">
      <w:pPr>
        <w:rPr>
          <w:rFonts w:ascii="Times New Roman" w:hAnsi="Times New Roman"/>
        </w:rPr>
      </w:pPr>
    </w:p>
    <w:p w14:paraId="4D8B3B7E" w14:textId="71763267" w:rsidR="00EF51C8" w:rsidRDefault="00EF51C8" w:rsidP="00AD6174">
      <w:pPr>
        <w:rPr>
          <w:rFonts w:ascii="Times New Roman" w:hAnsi="Times New Roman"/>
        </w:rPr>
      </w:pPr>
    </w:p>
    <w:p w14:paraId="5E788D41" w14:textId="51CFEFEC" w:rsidR="00EF51C8" w:rsidRDefault="00EF51C8" w:rsidP="00AD6174">
      <w:pPr>
        <w:rPr>
          <w:rFonts w:ascii="Times New Roman" w:hAnsi="Times New Roman"/>
        </w:rPr>
      </w:pPr>
    </w:p>
    <w:p w14:paraId="31340D7F" w14:textId="34F69608" w:rsidR="00EF51C8" w:rsidRDefault="00EF51C8" w:rsidP="00AD6174">
      <w:pPr>
        <w:rPr>
          <w:rFonts w:ascii="Times New Roman" w:hAnsi="Times New Roman"/>
        </w:rPr>
      </w:pPr>
    </w:p>
    <w:p w14:paraId="72E68306" w14:textId="103D8062" w:rsidR="00EF51C8" w:rsidRDefault="00EF51C8" w:rsidP="00AD6174">
      <w:pPr>
        <w:rPr>
          <w:rFonts w:ascii="Times New Roman" w:hAnsi="Times New Roman"/>
        </w:rPr>
      </w:pPr>
    </w:p>
    <w:p w14:paraId="2272E52D" w14:textId="2CCEC451" w:rsidR="00EF51C8" w:rsidRDefault="00EF51C8" w:rsidP="00AD6174">
      <w:pPr>
        <w:rPr>
          <w:rFonts w:ascii="Times New Roman" w:hAnsi="Times New Roman"/>
        </w:rPr>
      </w:pPr>
    </w:p>
    <w:p w14:paraId="134E3085" w14:textId="39A810AB" w:rsidR="00EF51C8" w:rsidRDefault="00EF51C8" w:rsidP="00AD6174">
      <w:pPr>
        <w:rPr>
          <w:rFonts w:ascii="Times New Roman" w:hAnsi="Times New Roman"/>
        </w:rPr>
      </w:pPr>
    </w:p>
    <w:p w14:paraId="7F944C5B" w14:textId="77422FE6" w:rsidR="00EF51C8" w:rsidRDefault="00EF51C8" w:rsidP="00AD6174">
      <w:pPr>
        <w:rPr>
          <w:rFonts w:ascii="Times New Roman" w:hAnsi="Times New Roman"/>
        </w:rPr>
      </w:pPr>
    </w:p>
    <w:p w14:paraId="413479AC" w14:textId="152CA3B6" w:rsidR="00EF51C8" w:rsidRDefault="00EF51C8" w:rsidP="00AD6174">
      <w:pPr>
        <w:rPr>
          <w:rFonts w:ascii="Times New Roman" w:hAnsi="Times New Roman"/>
        </w:rPr>
      </w:pPr>
    </w:p>
    <w:p w14:paraId="6C9149FE" w14:textId="1CD07D0D" w:rsidR="00EF51C8" w:rsidRDefault="00EF51C8" w:rsidP="00AD6174">
      <w:pPr>
        <w:rPr>
          <w:rFonts w:ascii="Times New Roman" w:hAnsi="Times New Roman"/>
        </w:rPr>
      </w:pPr>
    </w:p>
    <w:p w14:paraId="055A253B" w14:textId="6E53032D" w:rsidR="00EF51C8" w:rsidRDefault="00EF51C8" w:rsidP="00AD6174">
      <w:pPr>
        <w:rPr>
          <w:rFonts w:ascii="Times New Roman" w:hAnsi="Times New Roman"/>
        </w:rPr>
      </w:pPr>
    </w:p>
    <w:p w14:paraId="01ADBEC7" w14:textId="017C7B4A" w:rsidR="00EF51C8" w:rsidRDefault="00EF51C8" w:rsidP="00AD6174">
      <w:pPr>
        <w:rPr>
          <w:rFonts w:ascii="Times New Roman" w:hAnsi="Times New Roman"/>
        </w:rPr>
      </w:pPr>
    </w:p>
    <w:p w14:paraId="1F9272B2" w14:textId="5046D29A" w:rsidR="00EF51C8" w:rsidRDefault="00EF51C8" w:rsidP="00AD6174">
      <w:pPr>
        <w:rPr>
          <w:rFonts w:ascii="Times New Roman" w:hAnsi="Times New Roman"/>
        </w:rPr>
      </w:pPr>
    </w:p>
    <w:p w14:paraId="480A30A1" w14:textId="49F86801" w:rsidR="00EF51C8" w:rsidRDefault="00EF51C8" w:rsidP="00AD6174">
      <w:pPr>
        <w:rPr>
          <w:rFonts w:ascii="Times New Roman" w:hAnsi="Times New Roman"/>
        </w:rPr>
      </w:pPr>
    </w:p>
    <w:p w14:paraId="59BACE32" w14:textId="228DA3DF" w:rsidR="00EF51C8" w:rsidRDefault="00EF51C8" w:rsidP="00AD6174">
      <w:pPr>
        <w:rPr>
          <w:rFonts w:ascii="Times New Roman" w:hAnsi="Times New Roman"/>
          <w:b/>
          <w:bCs/>
          <w:i/>
          <w:iCs/>
        </w:rPr>
      </w:pPr>
      <w:r>
        <w:rPr>
          <w:rFonts w:ascii="Times New Roman" w:hAnsi="Times New Roman"/>
          <w:b/>
          <w:bCs/>
          <w:i/>
          <w:iCs/>
        </w:rPr>
        <w:lastRenderedPageBreak/>
        <w:t>3.</w:t>
      </w:r>
      <w:r w:rsidR="00A61CA0">
        <w:rPr>
          <w:rFonts w:ascii="Times New Roman" w:hAnsi="Times New Roman"/>
          <w:b/>
          <w:bCs/>
          <w:i/>
          <w:iCs/>
        </w:rPr>
        <w:t>7</w:t>
      </w:r>
      <w:r>
        <w:rPr>
          <w:rFonts w:ascii="Times New Roman" w:hAnsi="Times New Roman"/>
          <w:b/>
          <w:bCs/>
          <w:i/>
          <w:iCs/>
        </w:rPr>
        <w:t>.</w:t>
      </w:r>
      <w:r w:rsidR="0082340B">
        <w:rPr>
          <w:rFonts w:ascii="Times New Roman" w:hAnsi="Times New Roman"/>
          <w:b/>
          <w:bCs/>
          <w:i/>
          <w:iCs/>
        </w:rPr>
        <w:t>10</w:t>
      </w:r>
      <w:r>
        <w:rPr>
          <w:rFonts w:ascii="Times New Roman" w:hAnsi="Times New Roman"/>
          <w:b/>
          <w:bCs/>
          <w:i/>
          <w:iCs/>
        </w:rPr>
        <w:t xml:space="preserve"> </w:t>
      </w:r>
      <w:r w:rsidR="003815DF">
        <w:rPr>
          <w:rFonts w:ascii="Times New Roman" w:hAnsi="Times New Roman"/>
          <w:b/>
          <w:bCs/>
          <w:i/>
          <w:iCs/>
        </w:rPr>
        <w:t>Giao diện Chi tiết sản phẩm</w:t>
      </w:r>
    </w:p>
    <w:p w14:paraId="2ED4690C" w14:textId="25CEAC54" w:rsidR="00F940F2" w:rsidRDefault="00F940F2" w:rsidP="00AD6174">
      <w:pPr>
        <w:rPr>
          <w:rFonts w:ascii="Times New Roman" w:hAnsi="Times New Roman"/>
          <w:b/>
          <w:bCs/>
          <w:i/>
          <w:iCs/>
        </w:rPr>
      </w:pPr>
    </w:p>
    <w:p w14:paraId="04B5EA7C" w14:textId="44793854" w:rsidR="00F940F2" w:rsidRPr="00F940F2" w:rsidRDefault="00F940F2" w:rsidP="00AD6174">
      <w:pPr>
        <w:rPr>
          <w:rFonts w:ascii="Times New Roman" w:hAnsi="Times New Roman"/>
        </w:rPr>
      </w:pPr>
      <w:r>
        <w:rPr>
          <w:rFonts w:ascii="Times New Roman" w:hAnsi="Times New Roman"/>
          <w:b/>
          <w:bCs/>
          <w:i/>
          <w:iCs/>
        </w:rPr>
        <w:tab/>
      </w:r>
      <w:r w:rsidRPr="00F940F2">
        <w:rPr>
          <w:rFonts w:ascii="Times New Roman" w:hAnsi="Times New Roman"/>
        </w:rPr>
        <w:t>a, Bản thiết kế</w:t>
      </w:r>
    </w:p>
    <w:p w14:paraId="026301FD" w14:textId="2B4FE8DB" w:rsidR="003815DF" w:rsidRDefault="003815DF" w:rsidP="00AD6174">
      <w:pPr>
        <w:rPr>
          <w:rFonts w:ascii="Times New Roman" w:hAnsi="Times New Roman"/>
          <w:b/>
          <w:bCs/>
          <w:i/>
          <w:iCs/>
        </w:rPr>
      </w:pPr>
    </w:p>
    <w:p w14:paraId="33A4D7E7" w14:textId="19FAD4AB" w:rsidR="003815DF" w:rsidRDefault="003815DF" w:rsidP="003815DF">
      <w:pPr>
        <w:jc w:val="center"/>
        <w:rPr>
          <w:rFonts w:ascii="Times New Roman" w:hAnsi="Times New Roman"/>
          <w:b/>
          <w:bCs/>
          <w:i/>
          <w:iCs/>
        </w:rPr>
      </w:pPr>
      <w:r>
        <w:rPr>
          <w:noProof/>
        </w:rPr>
        <w:drawing>
          <wp:inline distT="0" distB="0" distL="0" distR="0" wp14:anchorId="4B9C7CCC" wp14:editId="0B16CE57">
            <wp:extent cx="2494879" cy="5949462"/>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99276" cy="5959948"/>
                    </a:xfrm>
                    <a:prstGeom prst="rect">
                      <a:avLst/>
                    </a:prstGeom>
                    <a:noFill/>
                    <a:ln>
                      <a:noFill/>
                    </a:ln>
                  </pic:spPr>
                </pic:pic>
              </a:graphicData>
            </a:graphic>
          </wp:inline>
        </w:drawing>
      </w:r>
    </w:p>
    <w:p w14:paraId="46BD580C" w14:textId="68E7997A" w:rsidR="003815DF" w:rsidRDefault="003815DF" w:rsidP="003815DF">
      <w:pPr>
        <w:jc w:val="center"/>
        <w:rPr>
          <w:rFonts w:ascii="Times New Roman" w:hAnsi="Times New Roman"/>
          <w:b/>
          <w:bCs/>
          <w:i/>
          <w:iCs/>
        </w:rPr>
      </w:pPr>
    </w:p>
    <w:p w14:paraId="17F7C459" w14:textId="17345ACF" w:rsidR="003815DF" w:rsidRDefault="003815DF" w:rsidP="003815DF">
      <w:pPr>
        <w:jc w:val="center"/>
        <w:rPr>
          <w:rFonts w:ascii="Times New Roman" w:hAnsi="Times New Roman"/>
          <w:b/>
          <w:bCs/>
          <w:i/>
          <w:iCs/>
        </w:rPr>
      </w:pPr>
    </w:p>
    <w:p w14:paraId="4E8C6DD2" w14:textId="67DD2D99" w:rsidR="003815DF" w:rsidRDefault="005A06F7" w:rsidP="005A06F7">
      <w:pPr>
        <w:rPr>
          <w:rFonts w:ascii="Times New Roman" w:hAnsi="Times New Roman"/>
        </w:rPr>
      </w:pPr>
      <w:r>
        <w:rPr>
          <w:rFonts w:ascii="Times New Roman" w:hAnsi="Times New Roman"/>
        </w:rPr>
        <w:tab/>
        <w:t>b, Code giao diện</w:t>
      </w:r>
    </w:p>
    <w:p w14:paraId="2B2B2D63" w14:textId="3278EA89" w:rsidR="005A06F7" w:rsidRDefault="005A06F7" w:rsidP="005A06F7">
      <w:pPr>
        <w:rPr>
          <w:rFonts w:ascii="Times New Roman" w:hAnsi="Times New Roman"/>
        </w:rPr>
      </w:pPr>
    </w:p>
    <w:p w14:paraId="63CA4CC1" w14:textId="50A5230B" w:rsidR="005A06F7" w:rsidRDefault="00061F42" w:rsidP="005A06F7">
      <w:pPr>
        <w:rPr>
          <w:rFonts w:ascii="Times New Roman" w:hAnsi="Times New Roman"/>
        </w:rPr>
      </w:pPr>
      <w:r w:rsidRPr="00061F42">
        <w:rPr>
          <w:rFonts w:ascii="Times New Roman" w:hAnsi="Times New Roman"/>
          <w:noProof/>
        </w:rPr>
        <w:lastRenderedPageBreak/>
        <w:drawing>
          <wp:inline distT="0" distB="0" distL="0" distR="0" wp14:anchorId="6A3E3915" wp14:editId="01CB4A5A">
            <wp:extent cx="6327140" cy="33547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27140" cy="3354705"/>
                    </a:xfrm>
                    <a:prstGeom prst="rect">
                      <a:avLst/>
                    </a:prstGeom>
                  </pic:spPr>
                </pic:pic>
              </a:graphicData>
            </a:graphic>
          </wp:inline>
        </w:drawing>
      </w:r>
    </w:p>
    <w:p w14:paraId="19D80E1B" w14:textId="10A1E7F2" w:rsidR="005A06F7" w:rsidRDefault="005A06F7" w:rsidP="005A06F7">
      <w:pPr>
        <w:rPr>
          <w:rFonts w:ascii="Times New Roman" w:hAnsi="Times New Roman"/>
        </w:rPr>
      </w:pPr>
    </w:p>
    <w:p w14:paraId="2E4BE2FE" w14:textId="304FE6F7" w:rsidR="005A06F7" w:rsidRDefault="005A06F7" w:rsidP="005A06F7">
      <w:pPr>
        <w:rPr>
          <w:rFonts w:ascii="Times New Roman" w:hAnsi="Times New Roman"/>
        </w:rPr>
      </w:pPr>
    </w:p>
    <w:p w14:paraId="045C7085" w14:textId="6955492C" w:rsidR="005A06F7" w:rsidRDefault="005A06F7" w:rsidP="005A06F7">
      <w:pPr>
        <w:rPr>
          <w:rFonts w:ascii="Times New Roman" w:hAnsi="Times New Roman"/>
        </w:rPr>
      </w:pPr>
    </w:p>
    <w:p w14:paraId="07E5194B" w14:textId="7B0812D5" w:rsidR="005A06F7" w:rsidRDefault="005A06F7" w:rsidP="005A06F7">
      <w:pPr>
        <w:rPr>
          <w:rFonts w:ascii="Times New Roman" w:hAnsi="Times New Roman"/>
        </w:rPr>
      </w:pPr>
    </w:p>
    <w:p w14:paraId="7FC7653E" w14:textId="1F840312" w:rsidR="005A06F7" w:rsidRDefault="005A06F7" w:rsidP="005A06F7">
      <w:pPr>
        <w:rPr>
          <w:rFonts w:ascii="Times New Roman" w:hAnsi="Times New Roman"/>
        </w:rPr>
      </w:pPr>
    </w:p>
    <w:p w14:paraId="267693A5" w14:textId="2E0AED12" w:rsidR="005A06F7" w:rsidRDefault="005A06F7" w:rsidP="005A06F7">
      <w:pPr>
        <w:rPr>
          <w:rFonts w:ascii="Times New Roman" w:hAnsi="Times New Roman"/>
        </w:rPr>
      </w:pPr>
    </w:p>
    <w:p w14:paraId="743593FE" w14:textId="467B69EA" w:rsidR="005A06F7" w:rsidRDefault="005A06F7" w:rsidP="005A06F7">
      <w:pPr>
        <w:rPr>
          <w:rFonts w:ascii="Times New Roman" w:hAnsi="Times New Roman"/>
        </w:rPr>
      </w:pPr>
    </w:p>
    <w:p w14:paraId="079B0C8E" w14:textId="623D4F31" w:rsidR="005A06F7" w:rsidRDefault="005A06F7" w:rsidP="005A06F7">
      <w:pPr>
        <w:rPr>
          <w:rFonts w:ascii="Times New Roman" w:hAnsi="Times New Roman"/>
        </w:rPr>
      </w:pPr>
    </w:p>
    <w:p w14:paraId="65140010" w14:textId="4B5349EB" w:rsidR="005A06F7" w:rsidRDefault="005A06F7" w:rsidP="005A06F7">
      <w:pPr>
        <w:rPr>
          <w:rFonts w:ascii="Times New Roman" w:hAnsi="Times New Roman"/>
        </w:rPr>
      </w:pPr>
    </w:p>
    <w:p w14:paraId="5547899F" w14:textId="34777D04" w:rsidR="005A06F7" w:rsidRDefault="005A06F7" w:rsidP="005A06F7">
      <w:pPr>
        <w:rPr>
          <w:rFonts w:ascii="Times New Roman" w:hAnsi="Times New Roman"/>
        </w:rPr>
      </w:pPr>
    </w:p>
    <w:p w14:paraId="6703DDA4" w14:textId="1A5AB898" w:rsidR="005A06F7" w:rsidRDefault="005A06F7" w:rsidP="005A06F7">
      <w:pPr>
        <w:rPr>
          <w:rFonts w:ascii="Times New Roman" w:hAnsi="Times New Roman"/>
        </w:rPr>
      </w:pPr>
    </w:p>
    <w:p w14:paraId="256854CB" w14:textId="2E89C4B7" w:rsidR="005A06F7" w:rsidRDefault="005A06F7" w:rsidP="005A06F7">
      <w:pPr>
        <w:rPr>
          <w:rFonts w:ascii="Times New Roman" w:hAnsi="Times New Roman"/>
        </w:rPr>
      </w:pPr>
    </w:p>
    <w:p w14:paraId="764C7991" w14:textId="6EE0AEC0" w:rsidR="005A06F7" w:rsidRDefault="005A06F7" w:rsidP="005A06F7">
      <w:pPr>
        <w:rPr>
          <w:rFonts w:ascii="Times New Roman" w:hAnsi="Times New Roman"/>
        </w:rPr>
      </w:pPr>
    </w:p>
    <w:p w14:paraId="3C9CFE5A" w14:textId="6DD68D3F" w:rsidR="005A06F7" w:rsidRDefault="005A06F7" w:rsidP="005A06F7">
      <w:pPr>
        <w:rPr>
          <w:rFonts w:ascii="Times New Roman" w:hAnsi="Times New Roman"/>
        </w:rPr>
      </w:pPr>
    </w:p>
    <w:p w14:paraId="5AF59FD3" w14:textId="1C0137E6" w:rsidR="005A06F7" w:rsidRDefault="005A06F7" w:rsidP="005A06F7">
      <w:pPr>
        <w:rPr>
          <w:rFonts w:ascii="Times New Roman" w:hAnsi="Times New Roman"/>
        </w:rPr>
      </w:pPr>
    </w:p>
    <w:p w14:paraId="75CA28A6" w14:textId="67866E0D" w:rsidR="005A06F7" w:rsidRDefault="005A06F7" w:rsidP="005A06F7">
      <w:pPr>
        <w:rPr>
          <w:rFonts w:ascii="Times New Roman" w:hAnsi="Times New Roman"/>
        </w:rPr>
      </w:pPr>
    </w:p>
    <w:p w14:paraId="2B38CB68" w14:textId="3CE010B9" w:rsidR="005A06F7" w:rsidRDefault="005A06F7" w:rsidP="005A06F7">
      <w:pPr>
        <w:rPr>
          <w:rFonts w:ascii="Times New Roman" w:hAnsi="Times New Roman"/>
        </w:rPr>
      </w:pPr>
    </w:p>
    <w:p w14:paraId="7AEE6F08" w14:textId="28268057" w:rsidR="005A06F7" w:rsidRDefault="005A06F7" w:rsidP="005A06F7">
      <w:pPr>
        <w:rPr>
          <w:rFonts w:ascii="Times New Roman" w:hAnsi="Times New Roman"/>
        </w:rPr>
      </w:pPr>
    </w:p>
    <w:p w14:paraId="68165BF3" w14:textId="3CD26B05" w:rsidR="005A06F7" w:rsidRDefault="005A06F7" w:rsidP="005A06F7">
      <w:pPr>
        <w:rPr>
          <w:rFonts w:ascii="Times New Roman" w:hAnsi="Times New Roman"/>
        </w:rPr>
      </w:pPr>
    </w:p>
    <w:p w14:paraId="6F606E50" w14:textId="6174E88C" w:rsidR="005A06F7" w:rsidRDefault="005A06F7" w:rsidP="005A06F7">
      <w:pPr>
        <w:rPr>
          <w:rFonts w:ascii="Times New Roman" w:hAnsi="Times New Roman"/>
        </w:rPr>
      </w:pPr>
    </w:p>
    <w:p w14:paraId="5D0A3BDE" w14:textId="6CA79AE6" w:rsidR="005A06F7" w:rsidRDefault="005A06F7" w:rsidP="005A06F7">
      <w:pPr>
        <w:rPr>
          <w:rFonts w:ascii="Times New Roman" w:hAnsi="Times New Roman"/>
        </w:rPr>
      </w:pPr>
    </w:p>
    <w:p w14:paraId="74EE4EEE" w14:textId="7556F785" w:rsidR="005A06F7" w:rsidRDefault="005A06F7" w:rsidP="005A06F7">
      <w:pPr>
        <w:rPr>
          <w:rFonts w:ascii="Times New Roman" w:hAnsi="Times New Roman"/>
        </w:rPr>
      </w:pPr>
    </w:p>
    <w:p w14:paraId="24629B49" w14:textId="75EBFDA2" w:rsidR="005A06F7" w:rsidRDefault="005A06F7" w:rsidP="005A06F7">
      <w:pPr>
        <w:rPr>
          <w:rFonts w:ascii="Times New Roman" w:hAnsi="Times New Roman"/>
        </w:rPr>
      </w:pPr>
    </w:p>
    <w:p w14:paraId="796E1FF1" w14:textId="10CC5691" w:rsidR="005A06F7" w:rsidRDefault="005A06F7" w:rsidP="005A06F7">
      <w:pPr>
        <w:rPr>
          <w:rFonts w:ascii="Times New Roman" w:hAnsi="Times New Roman"/>
        </w:rPr>
      </w:pPr>
    </w:p>
    <w:p w14:paraId="4E90B5AF" w14:textId="6A323B82" w:rsidR="005A06F7" w:rsidRDefault="00F90C48" w:rsidP="005A06F7">
      <w:pPr>
        <w:rPr>
          <w:rFonts w:ascii="Times New Roman" w:hAnsi="Times New Roman"/>
          <w:b/>
          <w:bCs/>
          <w:i/>
          <w:iCs/>
        </w:rPr>
      </w:pPr>
      <w:r>
        <w:rPr>
          <w:rFonts w:ascii="Times New Roman" w:hAnsi="Times New Roman"/>
          <w:b/>
          <w:bCs/>
          <w:i/>
          <w:iCs/>
        </w:rPr>
        <w:lastRenderedPageBreak/>
        <w:t>3.</w:t>
      </w:r>
      <w:r w:rsidR="00A61CA0">
        <w:rPr>
          <w:rFonts w:ascii="Times New Roman" w:hAnsi="Times New Roman"/>
          <w:b/>
          <w:bCs/>
          <w:i/>
          <w:iCs/>
        </w:rPr>
        <w:t>7</w:t>
      </w:r>
      <w:r>
        <w:rPr>
          <w:rFonts w:ascii="Times New Roman" w:hAnsi="Times New Roman"/>
          <w:b/>
          <w:bCs/>
          <w:i/>
          <w:iCs/>
        </w:rPr>
        <w:t>.</w:t>
      </w:r>
      <w:r w:rsidR="00A61CA0">
        <w:rPr>
          <w:rFonts w:ascii="Times New Roman" w:hAnsi="Times New Roman"/>
          <w:b/>
          <w:bCs/>
          <w:i/>
          <w:iCs/>
        </w:rPr>
        <w:t>11</w:t>
      </w:r>
      <w:r>
        <w:rPr>
          <w:rFonts w:ascii="Times New Roman" w:hAnsi="Times New Roman"/>
          <w:b/>
          <w:bCs/>
          <w:i/>
          <w:iCs/>
        </w:rPr>
        <w:t xml:space="preserve"> </w:t>
      </w:r>
      <w:r w:rsidR="00FC12AF">
        <w:rPr>
          <w:rFonts w:ascii="Times New Roman" w:hAnsi="Times New Roman"/>
          <w:b/>
          <w:bCs/>
          <w:i/>
          <w:iCs/>
        </w:rPr>
        <w:t xml:space="preserve">Giao diện Commentr và đánh giá sao </w:t>
      </w:r>
    </w:p>
    <w:p w14:paraId="23629963" w14:textId="18A33E5D" w:rsidR="00FC12AF" w:rsidRDefault="00FC12AF" w:rsidP="005A06F7">
      <w:pPr>
        <w:rPr>
          <w:rFonts w:ascii="Times New Roman" w:hAnsi="Times New Roman"/>
          <w:b/>
          <w:bCs/>
          <w:i/>
          <w:iCs/>
        </w:rPr>
      </w:pPr>
    </w:p>
    <w:p w14:paraId="499C2FA1" w14:textId="022207FE" w:rsidR="00FC12AF" w:rsidRDefault="00FC12AF" w:rsidP="005A06F7">
      <w:pPr>
        <w:rPr>
          <w:rFonts w:ascii="Times New Roman" w:hAnsi="Times New Roman"/>
        </w:rPr>
      </w:pPr>
      <w:r>
        <w:rPr>
          <w:rFonts w:ascii="Times New Roman" w:hAnsi="Times New Roman"/>
        </w:rPr>
        <w:tab/>
        <w:t xml:space="preserve">a, Thiết kế </w:t>
      </w:r>
    </w:p>
    <w:p w14:paraId="6E994F32" w14:textId="0A802CA7" w:rsidR="00FC12AF" w:rsidRDefault="00FC12AF" w:rsidP="005A06F7">
      <w:pPr>
        <w:rPr>
          <w:rFonts w:ascii="Times New Roman" w:hAnsi="Times New Roman"/>
        </w:rPr>
      </w:pPr>
    </w:p>
    <w:p w14:paraId="723DB40B" w14:textId="3AEF6BD6" w:rsidR="00FC12AF" w:rsidRDefault="00FC12AF" w:rsidP="00FC12AF">
      <w:pPr>
        <w:jc w:val="center"/>
        <w:rPr>
          <w:rFonts w:ascii="Times New Roman" w:hAnsi="Times New Roman"/>
        </w:rPr>
      </w:pPr>
      <w:r>
        <w:rPr>
          <w:noProof/>
        </w:rPr>
        <w:drawing>
          <wp:inline distT="0" distB="0" distL="0" distR="0" wp14:anchorId="2B142B5B" wp14:editId="69FD7146">
            <wp:extent cx="2570918" cy="5562600"/>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75783" cy="5573126"/>
                    </a:xfrm>
                    <a:prstGeom prst="rect">
                      <a:avLst/>
                    </a:prstGeom>
                    <a:noFill/>
                    <a:ln>
                      <a:noFill/>
                    </a:ln>
                  </pic:spPr>
                </pic:pic>
              </a:graphicData>
            </a:graphic>
          </wp:inline>
        </w:drawing>
      </w:r>
    </w:p>
    <w:p w14:paraId="0E08CFAE" w14:textId="0313FF03" w:rsidR="00FC12AF" w:rsidRDefault="00FC12AF" w:rsidP="00FC12AF">
      <w:pPr>
        <w:jc w:val="center"/>
        <w:rPr>
          <w:rFonts w:ascii="Times New Roman" w:hAnsi="Times New Roman"/>
        </w:rPr>
      </w:pPr>
    </w:p>
    <w:p w14:paraId="312ABD6E" w14:textId="092207B7" w:rsidR="00FC12AF" w:rsidRDefault="00FC12AF" w:rsidP="00FC12AF">
      <w:pPr>
        <w:rPr>
          <w:rFonts w:ascii="Times New Roman" w:hAnsi="Times New Roman"/>
        </w:rPr>
      </w:pPr>
      <w:r>
        <w:rPr>
          <w:rFonts w:ascii="Times New Roman" w:hAnsi="Times New Roman"/>
        </w:rPr>
        <w:tab/>
        <w:t>b, Code giao diện</w:t>
      </w:r>
    </w:p>
    <w:p w14:paraId="798EB73E" w14:textId="7318B577" w:rsidR="00FC12AF" w:rsidRDefault="00FC12AF" w:rsidP="00FC12AF">
      <w:pPr>
        <w:rPr>
          <w:rFonts w:ascii="Times New Roman" w:hAnsi="Times New Roman"/>
        </w:rPr>
      </w:pPr>
    </w:p>
    <w:p w14:paraId="15F67E75" w14:textId="77777777" w:rsidR="00FC12AF" w:rsidRPr="00FC12AF" w:rsidRDefault="00FC12AF" w:rsidP="00FC12AF">
      <w:pPr>
        <w:rPr>
          <w:rFonts w:ascii="Times New Roman" w:hAnsi="Times New Roman"/>
        </w:rPr>
      </w:pPr>
    </w:p>
    <w:p w14:paraId="46469CA9" w14:textId="04F696E8" w:rsidR="006B56F4" w:rsidRDefault="006B56F4" w:rsidP="00415056">
      <w:pPr>
        <w:pStyle w:val="Heading1"/>
        <w:rPr>
          <w:rFonts w:ascii="Times New Roman" w:hAnsi="Times New Roman"/>
          <w:sz w:val="32"/>
          <w:szCs w:val="32"/>
        </w:rPr>
      </w:pPr>
    </w:p>
    <w:p w14:paraId="0307F7B6" w14:textId="617C4384" w:rsidR="003815DF" w:rsidRDefault="00C644C7" w:rsidP="003815DF">
      <w:r w:rsidRPr="00C644C7">
        <w:rPr>
          <w:rFonts w:ascii="Times New Roman" w:hAnsi="Times New Roman"/>
          <w:noProof/>
        </w:rPr>
        <w:drawing>
          <wp:inline distT="0" distB="0" distL="0" distR="0" wp14:anchorId="7FE4365A" wp14:editId="4C8D3D7A">
            <wp:extent cx="6327140" cy="33515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27140" cy="3351530"/>
                    </a:xfrm>
                    <a:prstGeom prst="rect">
                      <a:avLst/>
                    </a:prstGeom>
                  </pic:spPr>
                </pic:pic>
              </a:graphicData>
            </a:graphic>
          </wp:inline>
        </w:drawing>
      </w:r>
    </w:p>
    <w:p w14:paraId="773702C1" w14:textId="1471A438" w:rsidR="00C644C7" w:rsidRDefault="00C644C7" w:rsidP="003815DF"/>
    <w:p w14:paraId="66B5C6CB" w14:textId="66983A67" w:rsidR="00C644C7" w:rsidRDefault="00C644C7" w:rsidP="003815DF"/>
    <w:p w14:paraId="79056764" w14:textId="5F5C6FB2" w:rsidR="00C644C7" w:rsidRDefault="00C644C7" w:rsidP="003815DF"/>
    <w:p w14:paraId="7835EFFA" w14:textId="484454BD" w:rsidR="00C644C7" w:rsidRDefault="00C644C7" w:rsidP="003815DF"/>
    <w:p w14:paraId="0073A783" w14:textId="6FEDFFB0" w:rsidR="00C644C7" w:rsidRDefault="00C644C7" w:rsidP="003815DF"/>
    <w:p w14:paraId="1876FE80" w14:textId="280E2162" w:rsidR="00C644C7" w:rsidRDefault="00C644C7" w:rsidP="003815DF"/>
    <w:p w14:paraId="41237EE0" w14:textId="09C71BCA" w:rsidR="00C644C7" w:rsidRDefault="00C644C7" w:rsidP="003815DF"/>
    <w:p w14:paraId="3681C1A4" w14:textId="2AEE7F54" w:rsidR="00C644C7" w:rsidRDefault="00C644C7" w:rsidP="003815DF"/>
    <w:p w14:paraId="1A978FB0" w14:textId="43700211" w:rsidR="00C644C7" w:rsidRDefault="00C644C7" w:rsidP="003815DF"/>
    <w:p w14:paraId="3B0C29AE" w14:textId="5CA7DA71" w:rsidR="00C644C7" w:rsidRDefault="00C644C7" w:rsidP="003815DF"/>
    <w:p w14:paraId="2E73FFE9" w14:textId="332D65D6" w:rsidR="00C644C7" w:rsidRDefault="00C644C7" w:rsidP="003815DF"/>
    <w:p w14:paraId="6FA89490" w14:textId="31583FA4" w:rsidR="00C644C7" w:rsidRDefault="00C644C7" w:rsidP="003815DF"/>
    <w:p w14:paraId="218E3CA3" w14:textId="68B90CAF" w:rsidR="00C644C7" w:rsidRDefault="00C644C7" w:rsidP="003815DF"/>
    <w:p w14:paraId="1E287CC1" w14:textId="1246B02A" w:rsidR="00C644C7" w:rsidRDefault="00C644C7" w:rsidP="003815DF"/>
    <w:p w14:paraId="3CE0E9A4" w14:textId="1B6FFCC4" w:rsidR="00C644C7" w:rsidRDefault="00C644C7" w:rsidP="003815DF"/>
    <w:p w14:paraId="3240A9EB" w14:textId="75C3777B" w:rsidR="00C644C7" w:rsidRDefault="00C644C7" w:rsidP="003815DF"/>
    <w:p w14:paraId="66CBA517" w14:textId="2D89437D" w:rsidR="00C644C7" w:rsidRDefault="00C644C7" w:rsidP="003815DF"/>
    <w:p w14:paraId="05EEEDFA" w14:textId="3A2C41F3" w:rsidR="00C644C7" w:rsidRDefault="00C644C7" w:rsidP="003815DF"/>
    <w:p w14:paraId="4EEACE9C" w14:textId="21050D84" w:rsidR="00C644C7" w:rsidRDefault="00C644C7" w:rsidP="003815DF"/>
    <w:p w14:paraId="59E4486F" w14:textId="25BBAF1B" w:rsidR="00C644C7" w:rsidRDefault="00C644C7" w:rsidP="003815DF"/>
    <w:p w14:paraId="6C5D55A1" w14:textId="77777777" w:rsidR="00C644C7" w:rsidRDefault="00C644C7" w:rsidP="003815DF"/>
    <w:p w14:paraId="70697D5A" w14:textId="7972BB3D" w:rsidR="003815DF" w:rsidRDefault="00C644C7" w:rsidP="003815DF">
      <w:pPr>
        <w:rPr>
          <w:rFonts w:ascii="Times New Roman" w:hAnsi="Times New Roman"/>
          <w:b/>
          <w:bCs/>
          <w:i/>
          <w:iCs/>
        </w:rPr>
      </w:pPr>
      <w:r>
        <w:rPr>
          <w:rFonts w:ascii="Times New Roman" w:hAnsi="Times New Roman"/>
          <w:b/>
          <w:bCs/>
          <w:i/>
          <w:iCs/>
        </w:rPr>
        <w:lastRenderedPageBreak/>
        <w:t>3.7.</w:t>
      </w:r>
      <w:r w:rsidR="00A61CA0">
        <w:rPr>
          <w:rFonts w:ascii="Times New Roman" w:hAnsi="Times New Roman"/>
          <w:b/>
          <w:bCs/>
          <w:i/>
          <w:iCs/>
        </w:rPr>
        <w:t>12</w:t>
      </w:r>
      <w:r>
        <w:rPr>
          <w:rFonts w:ascii="Times New Roman" w:hAnsi="Times New Roman"/>
          <w:b/>
          <w:bCs/>
          <w:i/>
          <w:iCs/>
        </w:rPr>
        <w:t xml:space="preserve"> Giao diện Review</w:t>
      </w:r>
    </w:p>
    <w:p w14:paraId="4186135D" w14:textId="77777777" w:rsidR="00F940F2" w:rsidRDefault="00F940F2" w:rsidP="003815DF">
      <w:pPr>
        <w:rPr>
          <w:rFonts w:ascii="Times New Roman" w:hAnsi="Times New Roman"/>
          <w:b/>
          <w:bCs/>
          <w:i/>
          <w:iCs/>
        </w:rPr>
      </w:pPr>
    </w:p>
    <w:p w14:paraId="57A87C19" w14:textId="19BA04D2" w:rsidR="00C644C7" w:rsidRDefault="00C644C7" w:rsidP="003815DF">
      <w:pPr>
        <w:rPr>
          <w:rFonts w:ascii="Times New Roman" w:hAnsi="Times New Roman"/>
        </w:rPr>
      </w:pPr>
      <w:r>
        <w:rPr>
          <w:rFonts w:ascii="Times New Roman" w:hAnsi="Times New Roman"/>
          <w:b/>
          <w:bCs/>
          <w:i/>
          <w:iCs/>
        </w:rPr>
        <w:tab/>
      </w:r>
      <w:r>
        <w:rPr>
          <w:rFonts w:ascii="Times New Roman" w:hAnsi="Times New Roman"/>
        </w:rPr>
        <w:t xml:space="preserve">a, Thiết kế </w:t>
      </w:r>
    </w:p>
    <w:p w14:paraId="1057B1FA" w14:textId="0F537474" w:rsidR="00C644C7" w:rsidRDefault="00C644C7" w:rsidP="003815DF">
      <w:pPr>
        <w:rPr>
          <w:rFonts w:ascii="Times New Roman" w:hAnsi="Times New Roman"/>
        </w:rPr>
      </w:pPr>
    </w:p>
    <w:p w14:paraId="0FA73533" w14:textId="7D3AFDAF" w:rsidR="00C644C7" w:rsidRDefault="00BB6B3C" w:rsidP="00BB6B3C">
      <w:pPr>
        <w:jc w:val="center"/>
        <w:rPr>
          <w:rFonts w:ascii="Times New Roman" w:hAnsi="Times New Roman"/>
        </w:rPr>
      </w:pPr>
      <w:r>
        <w:rPr>
          <w:noProof/>
        </w:rPr>
        <w:drawing>
          <wp:inline distT="0" distB="0" distL="0" distR="0" wp14:anchorId="29CD00B6" wp14:editId="188D3BC7">
            <wp:extent cx="2573216" cy="55675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80627" cy="5583607"/>
                    </a:xfrm>
                    <a:prstGeom prst="rect">
                      <a:avLst/>
                    </a:prstGeom>
                    <a:noFill/>
                    <a:ln>
                      <a:noFill/>
                    </a:ln>
                  </pic:spPr>
                </pic:pic>
              </a:graphicData>
            </a:graphic>
          </wp:inline>
        </w:drawing>
      </w:r>
    </w:p>
    <w:p w14:paraId="5B230BD9" w14:textId="6A8A659C" w:rsidR="00BB6B3C" w:rsidRDefault="00BB6B3C" w:rsidP="00BB6B3C">
      <w:pPr>
        <w:jc w:val="center"/>
        <w:rPr>
          <w:rFonts w:ascii="Times New Roman" w:hAnsi="Times New Roman"/>
        </w:rPr>
      </w:pPr>
    </w:p>
    <w:p w14:paraId="5A691372" w14:textId="0C1BED56" w:rsidR="00BB6B3C" w:rsidRDefault="00BB6B3C" w:rsidP="00BB6B3C">
      <w:pPr>
        <w:jc w:val="center"/>
        <w:rPr>
          <w:rFonts w:ascii="Times New Roman" w:hAnsi="Times New Roman"/>
        </w:rPr>
      </w:pPr>
    </w:p>
    <w:p w14:paraId="266CA574" w14:textId="5CC56B7E" w:rsidR="00BB6B3C" w:rsidRDefault="00BB6B3C" w:rsidP="00BB6B3C">
      <w:pPr>
        <w:rPr>
          <w:rFonts w:ascii="Times New Roman" w:hAnsi="Times New Roman"/>
        </w:rPr>
      </w:pPr>
      <w:r>
        <w:rPr>
          <w:rFonts w:ascii="Times New Roman" w:hAnsi="Times New Roman"/>
        </w:rPr>
        <w:tab/>
        <w:t>b, Code giao diện</w:t>
      </w:r>
    </w:p>
    <w:p w14:paraId="1CB9A3D5" w14:textId="1E01E2D7" w:rsidR="00BB6B3C" w:rsidRDefault="00525865" w:rsidP="00BB6B3C">
      <w:pPr>
        <w:rPr>
          <w:rFonts w:ascii="Times New Roman" w:hAnsi="Times New Roman"/>
        </w:rPr>
      </w:pPr>
      <w:r w:rsidRPr="00525865">
        <w:rPr>
          <w:rFonts w:ascii="Times New Roman" w:hAnsi="Times New Roman"/>
          <w:noProof/>
        </w:rPr>
        <w:lastRenderedPageBreak/>
        <w:drawing>
          <wp:inline distT="0" distB="0" distL="0" distR="0" wp14:anchorId="6172FFCE" wp14:editId="56308241">
            <wp:extent cx="6327140" cy="33616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27140" cy="3361690"/>
                    </a:xfrm>
                    <a:prstGeom prst="rect">
                      <a:avLst/>
                    </a:prstGeom>
                  </pic:spPr>
                </pic:pic>
              </a:graphicData>
            </a:graphic>
          </wp:inline>
        </w:drawing>
      </w:r>
    </w:p>
    <w:p w14:paraId="496802CF" w14:textId="36409B96" w:rsidR="00525865" w:rsidRDefault="00525865" w:rsidP="00BB6B3C">
      <w:pPr>
        <w:rPr>
          <w:rFonts w:ascii="Times New Roman" w:hAnsi="Times New Roman"/>
        </w:rPr>
      </w:pPr>
    </w:p>
    <w:p w14:paraId="679DA1E8" w14:textId="25592803" w:rsidR="00525865" w:rsidRDefault="00525865" w:rsidP="00BB6B3C">
      <w:pPr>
        <w:rPr>
          <w:rFonts w:ascii="Times New Roman" w:hAnsi="Times New Roman"/>
        </w:rPr>
      </w:pPr>
    </w:p>
    <w:p w14:paraId="6860AFB0" w14:textId="6040E068" w:rsidR="00525865" w:rsidRDefault="00525865" w:rsidP="00BB6B3C">
      <w:pPr>
        <w:rPr>
          <w:rFonts w:ascii="Times New Roman" w:hAnsi="Times New Roman"/>
        </w:rPr>
      </w:pPr>
    </w:p>
    <w:p w14:paraId="33EDDE15" w14:textId="476D9F79" w:rsidR="00525865" w:rsidRDefault="00525865" w:rsidP="00BB6B3C">
      <w:pPr>
        <w:rPr>
          <w:rFonts w:ascii="Times New Roman" w:hAnsi="Times New Roman"/>
        </w:rPr>
      </w:pPr>
    </w:p>
    <w:p w14:paraId="538BC89C" w14:textId="349BF8D7" w:rsidR="00525865" w:rsidRDefault="00525865" w:rsidP="00BB6B3C">
      <w:pPr>
        <w:rPr>
          <w:rFonts w:ascii="Times New Roman" w:hAnsi="Times New Roman"/>
        </w:rPr>
      </w:pPr>
    </w:p>
    <w:p w14:paraId="5EA626B9" w14:textId="27286026" w:rsidR="00525865" w:rsidRDefault="00525865" w:rsidP="00BB6B3C">
      <w:pPr>
        <w:rPr>
          <w:rFonts w:ascii="Times New Roman" w:hAnsi="Times New Roman"/>
        </w:rPr>
      </w:pPr>
    </w:p>
    <w:p w14:paraId="52FD5C95" w14:textId="5CD5A49B" w:rsidR="00525865" w:rsidRDefault="00525865" w:rsidP="00BB6B3C">
      <w:pPr>
        <w:rPr>
          <w:rFonts w:ascii="Times New Roman" w:hAnsi="Times New Roman"/>
        </w:rPr>
      </w:pPr>
    </w:p>
    <w:p w14:paraId="0B18BE68" w14:textId="4F4D4511" w:rsidR="00525865" w:rsidRDefault="00525865" w:rsidP="00BB6B3C">
      <w:pPr>
        <w:rPr>
          <w:rFonts w:ascii="Times New Roman" w:hAnsi="Times New Roman"/>
        </w:rPr>
      </w:pPr>
    </w:p>
    <w:p w14:paraId="625F7A3C" w14:textId="03E14091" w:rsidR="00525865" w:rsidRDefault="00525865" w:rsidP="00BB6B3C">
      <w:pPr>
        <w:rPr>
          <w:rFonts w:ascii="Times New Roman" w:hAnsi="Times New Roman"/>
        </w:rPr>
      </w:pPr>
    </w:p>
    <w:p w14:paraId="7376BC4F" w14:textId="2D232766" w:rsidR="00525865" w:rsidRDefault="00525865" w:rsidP="00BB6B3C">
      <w:pPr>
        <w:rPr>
          <w:rFonts w:ascii="Times New Roman" w:hAnsi="Times New Roman"/>
        </w:rPr>
      </w:pPr>
    </w:p>
    <w:p w14:paraId="38AB41E8" w14:textId="1D0C308F" w:rsidR="00525865" w:rsidRDefault="00525865" w:rsidP="00BB6B3C">
      <w:pPr>
        <w:rPr>
          <w:rFonts w:ascii="Times New Roman" w:hAnsi="Times New Roman"/>
        </w:rPr>
      </w:pPr>
    </w:p>
    <w:p w14:paraId="77AF982A" w14:textId="266D88A2" w:rsidR="00525865" w:rsidRDefault="00525865" w:rsidP="00BB6B3C">
      <w:pPr>
        <w:rPr>
          <w:rFonts w:ascii="Times New Roman" w:hAnsi="Times New Roman"/>
        </w:rPr>
      </w:pPr>
    </w:p>
    <w:p w14:paraId="531F6E9D" w14:textId="77E36CFA" w:rsidR="00525865" w:rsidRDefault="00525865" w:rsidP="00BB6B3C">
      <w:pPr>
        <w:rPr>
          <w:rFonts w:ascii="Times New Roman" w:hAnsi="Times New Roman"/>
        </w:rPr>
      </w:pPr>
    </w:p>
    <w:p w14:paraId="6AD89AE5" w14:textId="12BB2893" w:rsidR="00525865" w:rsidRDefault="00525865" w:rsidP="00BB6B3C">
      <w:pPr>
        <w:rPr>
          <w:rFonts w:ascii="Times New Roman" w:hAnsi="Times New Roman"/>
        </w:rPr>
      </w:pPr>
    </w:p>
    <w:p w14:paraId="311039BD" w14:textId="5683D330" w:rsidR="00525865" w:rsidRDefault="00525865" w:rsidP="00BB6B3C">
      <w:pPr>
        <w:rPr>
          <w:rFonts w:ascii="Times New Roman" w:hAnsi="Times New Roman"/>
        </w:rPr>
      </w:pPr>
    </w:p>
    <w:p w14:paraId="1A49B5E0" w14:textId="18D31943" w:rsidR="00525865" w:rsidRDefault="00525865" w:rsidP="00BB6B3C">
      <w:pPr>
        <w:rPr>
          <w:rFonts w:ascii="Times New Roman" w:hAnsi="Times New Roman"/>
        </w:rPr>
      </w:pPr>
    </w:p>
    <w:p w14:paraId="757CCC5E" w14:textId="4FB938B8" w:rsidR="00525865" w:rsidRDefault="00525865" w:rsidP="00BB6B3C">
      <w:pPr>
        <w:rPr>
          <w:rFonts w:ascii="Times New Roman" w:hAnsi="Times New Roman"/>
        </w:rPr>
      </w:pPr>
    </w:p>
    <w:p w14:paraId="0FC1CD61" w14:textId="18F0B03F" w:rsidR="00525865" w:rsidRDefault="00525865" w:rsidP="00BB6B3C">
      <w:pPr>
        <w:rPr>
          <w:rFonts w:ascii="Times New Roman" w:hAnsi="Times New Roman"/>
        </w:rPr>
      </w:pPr>
    </w:p>
    <w:p w14:paraId="64A62897" w14:textId="5570228A" w:rsidR="00525865" w:rsidRDefault="00525865" w:rsidP="00BB6B3C">
      <w:pPr>
        <w:rPr>
          <w:rFonts w:ascii="Times New Roman" w:hAnsi="Times New Roman"/>
        </w:rPr>
      </w:pPr>
    </w:p>
    <w:p w14:paraId="49E9E15F" w14:textId="2C77E02A" w:rsidR="00525865" w:rsidRDefault="00525865" w:rsidP="00BB6B3C">
      <w:pPr>
        <w:rPr>
          <w:rFonts w:ascii="Times New Roman" w:hAnsi="Times New Roman"/>
        </w:rPr>
      </w:pPr>
    </w:p>
    <w:p w14:paraId="0DDF7F41" w14:textId="5221ABD7" w:rsidR="00525865" w:rsidRDefault="00525865" w:rsidP="00BB6B3C">
      <w:pPr>
        <w:rPr>
          <w:rFonts w:ascii="Times New Roman" w:hAnsi="Times New Roman"/>
        </w:rPr>
      </w:pPr>
    </w:p>
    <w:p w14:paraId="70CA3F07" w14:textId="19E0ED46" w:rsidR="00525865" w:rsidRDefault="00525865" w:rsidP="00BB6B3C">
      <w:pPr>
        <w:rPr>
          <w:rFonts w:ascii="Times New Roman" w:hAnsi="Times New Roman"/>
        </w:rPr>
      </w:pPr>
    </w:p>
    <w:p w14:paraId="64FB6879" w14:textId="1BE3E631" w:rsidR="00525865" w:rsidRDefault="00525865" w:rsidP="00BB6B3C">
      <w:pPr>
        <w:rPr>
          <w:rFonts w:ascii="Times New Roman" w:hAnsi="Times New Roman"/>
        </w:rPr>
      </w:pPr>
    </w:p>
    <w:p w14:paraId="11029F6D" w14:textId="2CAABFDD" w:rsidR="00525865" w:rsidRDefault="00525865" w:rsidP="00BB6B3C">
      <w:pPr>
        <w:rPr>
          <w:rFonts w:ascii="Times New Roman" w:hAnsi="Times New Roman"/>
        </w:rPr>
      </w:pPr>
    </w:p>
    <w:p w14:paraId="2303FEEC" w14:textId="01237215" w:rsidR="00525865" w:rsidRDefault="00525865" w:rsidP="00BB6B3C">
      <w:pPr>
        <w:rPr>
          <w:rFonts w:ascii="Times New Roman" w:hAnsi="Times New Roman"/>
          <w:b/>
          <w:bCs/>
          <w:i/>
          <w:iCs/>
        </w:rPr>
      </w:pPr>
      <w:r>
        <w:rPr>
          <w:rFonts w:ascii="Times New Roman" w:hAnsi="Times New Roman"/>
          <w:b/>
          <w:bCs/>
          <w:i/>
          <w:iCs/>
        </w:rPr>
        <w:lastRenderedPageBreak/>
        <w:t>3.7.</w:t>
      </w:r>
      <w:r w:rsidR="00A61CA0">
        <w:rPr>
          <w:rFonts w:ascii="Times New Roman" w:hAnsi="Times New Roman"/>
          <w:b/>
          <w:bCs/>
          <w:i/>
          <w:iCs/>
        </w:rPr>
        <w:t>13</w:t>
      </w:r>
      <w:r>
        <w:rPr>
          <w:rFonts w:ascii="Times New Roman" w:hAnsi="Times New Roman"/>
          <w:b/>
          <w:bCs/>
          <w:i/>
          <w:iCs/>
        </w:rPr>
        <w:t xml:space="preserve"> Giao diện </w:t>
      </w:r>
      <w:r w:rsidR="00DF3ABD">
        <w:rPr>
          <w:rFonts w:ascii="Times New Roman" w:hAnsi="Times New Roman"/>
          <w:b/>
          <w:bCs/>
          <w:i/>
          <w:iCs/>
        </w:rPr>
        <w:t>Thanh toán</w:t>
      </w:r>
    </w:p>
    <w:p w14:paraId="528B74A4" w14:textId="4B0687D3" w:rsidR="00DF3ABD" w:rsidRDefault="00DF3ABD" w:rsidP="00BB6B3C">
      <w:pPr>
        <w:rPr>
          <w:rFonts w:ascii="Times New Roman" w:hAnsi="Times New Roman"/>
          <w:b/>
          <w:bCs/>
          <w:i/>
          <w:iCs/>
        </w:rPr>
      </w:pPr>
    </w:p>
    <w:p w14:paraId="54959819" w14:textId="61779587" w:rsidR="00DF3ABD" w:rsidRDefault="00DF3ABD" w:rsidP="00BB6B3C">
      <w:pPr>
        <w:rPr>
          <w:rFonts w:ascii="Times New Roman" w:hAnsi="Times New Roman"/>
        </w:rPr>
      </w:pPr>
      <w:r>
        <w:rPr>
          <w:rFonts w:ascii="Times New Roman" w:hAnsi="Times New Roman"/>
        </w:rPr>
        <w:tab/>
        <w:t>a, Thiết kế</w:t>
      </w:r>
    </w:p>
    <w:p w14:paraId="43B03489" w14:textId="59DC331A" w:rsidR="00DF3ABD" w:rsidRDefault="00DF3ABD" w:rsidP="00BB6B3C">
      <w:pPr>
        <w:rPr>
          <w:rFonts w:ascii="Times New Roman" w:hAnsi="Times New Roman"/>
        </w:rPr>
      </w:pPr>
    </w:p>
    <w:p w14:paraId="6FA14349" w14:textId="21665856" w:rsidR="00DF3ABD" w:rsidRDefault="00DF3ABD" w:rsidP="00DF3ABD">
      <w:pPr>
        <w:jc w:val="center"/>
        <w:rPr>
          <w:rFonts w:ascii="Times New Roman" w:hAnsi="Times New Roman"/>
        </w:rPr>
      </w:pPr>
      <w:r>
        <w:rPr>
          <w:noProof/>
        </w:rPr>
        <w:drawing>
          <wp:inline distT="0" distB="0" distL="0" distR="0" wp14:anchorId="3F513C51" wp14:editId="40050282">
            <wp:extent cx="2409093" cy="5822690"/>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19186" cy="5847085"/>
                    </a:xfrm>
                    <a:prstGeom prst="rect">
                      <a:avLst/>
                    </a:prstGeom>
                    <a:noFill/>
                    <a:ln>
                      <a:noFill/>
                    </a:ln>
                  </pic:spPr>
                </pic:pic>
              </a:graphicData>
            </a:graphic>
          </wp:inline>
        </w:drawing>
      </w:r>
    </w:p>
    <w:p w14:paraId="6E57A6D8" w14:textId="33A890E0" w:rsidR="00DF3ABD" w:rsidRDefault="00DF3ABD" w:rsidP="00DF3ABD">
      <w:pPr>
        <w:jc w:val="center"/>
        <w:rPr>
          <w:rFonts w:ascii="Times New Roman" w:hAnsi="Times New Roman"/>
        </w:rPr>
      </w:pPr>
    </w:p>
    <w:p w14:paraId="64CAA422" w14:textId="3589C53E" w:rsidR="00DF3ABD" w:rsidRDefault="00DF3ABD" w:rsidP="00DF3ABD">
      <w:pPr>
        <w:rPr>
          <w:rFonts w:ascii="Times New Roman" w:hAnsi="Times New Roman"/>
        </w:rPr>
      </w:pPr>
      <w:r>
        <w:rPr>
          <w:rFonts w:ascii="Times New Roman" w:hAnsi="Times New Roman"/>
        </w:rPr>
        <w:tab/>
        <w:t>b, Code giao diện</w:t>
      </w:r>
    </w:p>
    <w:p w14:paraId="0160BE5C" w14:textId="777372EF" w:rsidR="00DF3ABD" w:rsidRDefault="00DF3ABD" w:rsidP="00DF3ABD">
      <w:pPr>
        <w:rPr>
          <w:rFonts w:ascii="Times New Roman" w:hAnsi="Times New Roman"/>
        </w:rPr>
      </w:pPr>
    </w:p>
    <w:p w14:paraId="230D3EC7" w14:textId="5749E6C8" w:rsidR="00DF3ABD" w:rsidRDefault="009149EC" w:rsidP="00DF3ABD">
      <w:pPr>
        <w:rPr>
          <w:rFonts w:ascii="Times New Roman" w:hAnsi="Times New Roman"/>
        </w:rPr>
      </w:pPr>
      <w:r w:rsidRPr="009149EC">
        <w:rPr>
          <w:rFonts w:ascii="Times New Roman" w:hAnsi="Times New Roman"/>
          <w:noProof/>
        </w:rPr>
        <w:lastRenderedPageBreak/>
        <w:drawing>
          <wp:inline distT="0" distB="0" distL="0" distR="0" wp14:anchorId="5D379607" wp14:editId="0B550267">
            <wp:extent cx="6327140" cy="33616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27140" cy="3361690"/>
                    </a:xfrm>
                    <a:prstGeom prst="rect">
                      <a:avLst/>
                    </a:prstGeom>
                  </pic:spPr>
                </pic:pic>
              </a:graphicData>
            </a:graphic>
          </wp:inline>
        </w:drawing>
      </w:r>
    </w:p>
    <w:p w14:paraId="49277DCB" w14:textId="0B11A73F" w:rsidR="009149EC" w:rsidRDefault="009149EC" w:rsidP="00DF3ABD">
      <w:pPr>
        <w:rPr>
          <w:rFonts w:ascii="Times New Roman" w:hAnsi="Times New Roman"/>
        </w:rPr>
      </w:pPr>
    </w:p>
    <w:p w14:paraId="3F49CED7" w14:textId="0D90D55E" w:rsidR="009149EC" w:rsidRDefault="009149EC" w:rsidP="00DF3ABD">
      <w:pPr>
        <w:rPr>
          <w:rFonts w:ascii="Times New Roman" w:hAnsi="Times New Roman"/>
        </w:rPr>
      </w:pPr>
    </w:p>
    <w:p w14:paraId="085620AA" w14:textId="6B2FBEFF" w:rsidR="009149EC" w:rsidRDefault="009149EC" w:rsidP="00DF3ABD">
      <w:pPr>
        <w:rPr>
          <w:rFonts w:ascii="Times New Roman" w:hAnsi="Times New Roman"/>
        </w:rPr>
      </w:pPr>
    </w:p>
    <w:p w14:paraId="21BF210B" w14:textId="3C6365C2" w:rsidR="009149EC" w:rsidRDefault="009149EC" w:rsidP="00DF3ABD">
      <w:pPr>
        <w:rPr>
          <w:rFonts w:ascii="Times New Roman" w:hAnsi="Times New Roman"/>
        </w:rPr>
      </w:pPr>
    </w:p>
    <w:p w14:paraId="4C43973F" w14:textId="580E2892" w:rsidR="009149EC" w:rsidRDefault="009149EC" w:rsidP="00DF3ABD">
      <w:pPr>
        <w:rPr>
          <w:rFonts w:ascii="Times New Roman" w:hAnsi="Times New Roman"/>
        </w:rPr>
      </w:pPr>
    </w:p>
    <w:p w14:paraId="32375D54" w14:textId="110435C3" w:rsidR="009149EC" w:rsidRDefault="009149EC" w:rsidP="00DF3ABD">
      <w:pPr>
        <w:rPr>
          <w:rFonts w:ascii="Times New Roman" w:hAnsi="Times New Roman"/>
        </w:rPr>
      </w:pPr>
    </w:p>
    <w:p w14:paraId="698F2FF0" w14:textId="352EE992" w:rsidR="009149EC" w:rsidRDefault="009149EC" w:rsidP="00DF3ABD">
      <w:pPr>
        <w:rPr>
          <w:rFonts w:ascii="Times New Roman" w:hAnsi="Times New Roman"/>
        </w:rPr>
      </w:pPr>
    </w:p>
    <w:p w14:paraId="63C368A5" w14:textId="5A925D47" w:rsidR="009149EC" w:rsidRDefault="009149EC" w:rsidP="00DF3ABD">
      <w:pPr>
        <w:rPr>
          <w:rFonts w:ascii="Times New Roman" w:hAnsi="Times New Roman"/>
        </w:rPr>
      </w:pPr>
    </w:p>
    <w:p w14:paraId="3C1156BE" w14:textId="00398AB9" w:rsidR="009149EC" w:rsidRDefault="009149EC" w:rsidP="00DF3ABD">
      <w:pPr>
        <w:rPr>
          <w:rFonts w:ascii="Times New Roman" w:hAnsi="Times New Roman"/>
        </w:rPr>
      </w:pPr>
    </w:p>
    <w:p w14:paraId="3A8B8A90" w14:textId="164F885D" w:rsidR="009149EC" w:rsidRDefault="009149EC" w:rsidP="00DF3ABD">
      <w:pPr>
        <w:rPr>
          <w:rFonts w:ascii="Times New Roman" w:hAnsi="Times New Roman"/>
        </w:rPr>
      </w:pPr>
    </w:p>
    <w:p w14:paraId="042F15AE" w14:textId="1D5F690A" w:rsidR="009149EC" w:rsidRDefault="009149EC" w:rsidP="00DF3ABD">
      <w:pPr>
        <w:rPr>
          <w:rFonts w:ascii="Times New Roman" w:hAnsi="Times New Roman"/>
        </w:rPr>
      </w:pPr>
    </w:p>
    <w:p w14:paraId="704D5A47" w14:textId="628D5817" w:rsidR="009149EC" w:rsidRDefault="009149EC" w:rsidP="00DF3ABD">
      <w:pPr>
        <w:rPr>
          <w:rFonts w:ascii="Times New Roman" w:hAnsi="Times New Roman"/>
        </w:rPr>
      </w:pPr>
    </w:p>
    <w:p w14:paraId="637965C3" w14:textId="4341C9E6" w:rsidR="009149EC" w:rsidRDefault="009149EC" w:rsidP="00DF3ABD">
      <w:pPr>
        <w:rPr>
          <w:rFonts w:ascii="Times New Roman" w:hAnsi="Times New Roman"/>
        </w:rPr>
      </w:pPr>
    </w:p>
    <w:p w14:paraId="4DEB5126" w14:textId="5794FB6A" w:rsidR="009149EC" w:rsidRDefault="009149EC" w:rsidP="00DF3ABD">
      <w:pPr>
        <w:rPr>
          <w:rFonts w:ascii="Times New Roman" w:hAnsi="Times New Roman"/>
        </w:rPr>
      </w:pPr>
    </w:p>
    <w:p w14:paraId="097DFED5" w14:textId="41A5E561" w:rsidR="009149EC" w:rsidRDefault="009149EC" w:rsidP="00DF3ABD">
      <w:pPr>
        <w:rPr>
          <w:rFonts w:ascii="Times New Roman" w:hAnsi="Times New Roman"/>
        </w:rPr>
      </w:pPr>
    </w:p>
    <w:p w14:paraId="145D9654" w14:textId="655CD10E" w:rsidR="009149EC" w:rsidRDefault="009149EC" w:rsidP="00DF3ABD">
      <w:pPr>
        <w:rPr>
          <w:rFonts w:ascii="Times New Roman" w:hAnsi="Times New Roman"/>
        </w:rPr>
      </w:pPr>
    </w:p>
    <w:p w14:paraId="34CCFD4C" w14:textId="371E2613" w:rsidR="009149EC" w:rsidRDefault="009149EC" w:rsidP="00DF3ABD">
      <w:pPr>
        <w:rPr>
          <w:rFonts w:ascii="Times New Roman" w:hAnsi="Times New Roman"/>
        </w:rPr>
      </w:pPr>
    </w:p>
    <w:p w14:paraId="1AA77C19" w14:textId="265092B7" w:rsidR="009149EC" w:rsidRDefault="009149EC" w:rsidP="00DF3ABD">
      <w:pPr>
        <w:rPr>
          <w:rFonts w:ascii="Times New Roman" w:hAnsi="Times New Roman"/>
        </w:rPr>
      </w:pPr>
    </w:p>
    <w:p w14:paraId="7C1942D4" w14:textId="7025C2BD" w:rsidR="009149EC" w:rsidRDefault="009149EC" w:rsidP="00DF3ABD">
      <w:pPr>
        <w:rPr>
          <w:rFonts w:ascii="Times New Roman" w:hAnsi="Times New Roman"/>
        </w:rPr>
      </w:pPr>
    </w:p>
    <w:p w14:paraId="73ACB316" w14:textId="435F3885" w:rsidR="009149EC" w:rsidRDefault="009149EC" w:rsidP="00DF3ABD">
      <w:pPr>
        <w:rPr>
          <w:rFonts w:ascii="Times New Roman" w:hAnsi="Times New Roman"/>
        </w:rPr>
      </w:pPr>
    </w:p>
    <w:p w14:paraId="370824F4" w14:textId="4E7E67ED" w:rsidR="009149EC" w:rsidRDefault="009149EC" w:rsidP="00DF3ABD">
      <w:pPr>
        <w:rPr>
          <w:rFonts w:ascii="Times New Roman" w:hAnsi="Times New Roman"/>
        </w:rPr>
      </w:pPr>
    </w:p>
    <w:p w14:paraId="6265CD48" w14:textId="7681295B" w:rsidR="009149EC" w:rsidRDefault="009149EC" w:rsidP="00DF3ABD">
      <w:pPr>
        <w:rPr>
          <w:rFonts w:ascii="Times New Roman" w:hAnsi="Times New Roman"/>
        </w:rPr>
      </w:pPr>
    </w:p>
    <w:p w14:paraId="541C7EF8" w14:textId="643FD41F" w:rsidR="009149EC" w:rsidRDefault="009149EC" w:rsidP="00DF3ABD">
      <w:pPr>
        <w:rPr>
          <w:rFonts w:ascii="Times New Roman" w:hAnsi="Times New Roman"/>
        </w:rPr>
      </w:pPr>
    </w:p>
    <w:p w14:paraId="7FB995E7" w14:textId="0DB8CDA9" w:rsidR="009149EC" w:rsidRDefault="009149EC" w:rsidP="00DF3ABD">
      <w:pPr>
        <w:rPr>
          <w:rFonts w:ascii="Times New Roman" w:hAnsi="Times New Roman"/>
        </w:rPr>
      </w:pPr>
    </w:p>
    <w:p w14:paraId="58C1606F" w14:textId="737C45D3" w:rsidR="009149EC" w:rsidRDefault="009149EC" w:rsidP="00DF3ABD">
      <w:pPr>
        <w:rPr>
          <w:rFonts w:ascii="Times New Roman" w:hAnsi="Times New Roman"/>
          <w:b/>
          <w:bCs/>
          <w:i/>
          <w:iCs/>
        </w:rPr>
      </w:pPr>
      <w:r>
        <w:rPr>
          <w:rFonts w:ascii="Times New Roman" w:hAnsi="Times New Roman"/>
          <w:b/>
          <w:bCs/>
          <w:i/>
          <w:iCs/>
        </w:rPr>
        <w:lastRenderedPageBreak/>
        <w:t>3.7.</w:t>
      </w:r>
      <w:r w:rsidR="00741E1F">
        <w:rPr>
          <w:rFonts w:ascii="Times New Roman" w:hAnsi="Times New Roman"/>
          <w:b/>
          <w:bCs/>
          <w:i/>
          <w:iCs/>
        </w:rPr>
        <w:t>14</w:t>
      </w:r>
      <w:r>
        <w:rPr>
          <w:rFonts w:ascii="Times New Roman" w:hAnsi="Times New Roman"/>
          <w:b/>
          <w:bCs/>
          <w:i/>
          <w:iCs/>
        </w:rPr>
        <w:t xml:space="preserve"> Giao diện Cảm ơn</w:t>
      </w:r>
    </w:p>
    <w:p w14:paraId="5D8EDC1B" w14:textId="44D4A719" w:rsidR="009149EC" w:rsidRDefault="009149EC" w:rsidP="00DF3ABD">
      <w:pPr>
        <w:rPr>
          <w:rFonts w:ascii="Times New Roman" w:hAnsi="Times New Roman"/>
          <w:b/>
          <w:bCs/>
          <w:i/>
          <w:iCs/>
        </w:rPr>
      </w:pPr>
    </w:p>
    <w:p w14:paraId="2D1B4712" w14:textId="1D72CF57" w:rsidR="009149EC" w:rsidRDefault="009149EC" w:rsidP="00DF3ABD">
      <w:pPr>
        <w:rPr>
          <w:rFonts w:ascii="Times New Roman" w:hAnsi="Times New Roman"/>
        </w:rPr>
      </w:pPr>
      <w:r>
        <w:rPr>
          <w:rFonts w:ascii="Times New Roman" w:hAnsi="Times New Roman"/>
          <w:b/>
          <w:bCs/>
          <w:i/>
          <w:iCs/>
        </w:rPr>
        <w:tab/>
      </w:r>
      <w:r w:rsidR="006D573C">
        <w:rPr>
          <w:rFonts w:ascii="Times New Roman" w:hAnsi="Times New Roman"/>
        </w:rPr>
        <w:t>a, Thiết kế</w:t>
      </w:r>
    </w:p>
    <w:p w14:paraId="58891193" w14:textId="1D740D7F" w:rsidR="006D573C" w:rsidRDefault="006D573C" w:rsidP="00DF3ABD">
      <w:pPr>
        <w:rPr>
          <w:rFonts w:ascii="Times New Roman" w:hAnsi="Times New Roman"/>
        </w:rPr>
      </w:pPr>
    </w:p>
    <w:p w14:paraId="0836737E" w14:textId="79BA0FEE" w:rsidR="006D573C" w:rsidRDefault="006D573C" w:rsidP="006D573C">
      <w:pPr>
        <w:jc w:val="center"/>
        <w:rPr>
          <w:rFonts w:ascii="Times New Roman" w:hAnsi="Times New Roman"/>
        </w:rPr>
      </w:pPr>
      <w:r>
        <w:rPr>
          <w:noProof/>
        </w:rPr>
        <w:drawing>
          <wp:inline distT="0" distB="0" distL="0" distR="0" wp14:anchorId="74680F56" wp14:editId="727E7E24">
            <wp:extent cx="2549246" cy="5515708"/>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56609" cy="5531639"/>
                    </a:xfrm>
                    <a:prstGeom prst="rect">
                      <a:avLst/>
                    </a:prstGeom>
                    <a:noFill/>
                    <a:ln>
                      <a:noFill/>
                    </a:ln>
                  </pic:spPr>
                </pic:pic>
              </a:graphicData>
            </a:graphic>
          </wp:inline>
        </w:drawing>
      </w:r>
    </w:p>
    <w:p w14:paraId="72020A2E" w14:textId="534D7621" w:rsidR="006D573C" w:rsidRDefault="006D573C" w:rsidP="006D573C">
      <w:pPr>
        <w:jc w:val="center"/>
        <w:rPr>
          <w:rFonts w:ascii="Times New Roman" w:hAnsi="Times New Roman"/>
        </w:rPr>
      </w:pPr>
    </w:p>
    <w:p w14:paraId="5DB9ADB9" w14:textId="399D45BD" w:rsidR="006D573C" w:rsidRDefault="006D573C" w:rsidP="006D573C">
      <w:pPr>
        <w:rPr>
          <w:rFonts w:ascii="Times New Roman" w:hAnsi="Times New Roman"/>
        </w:rPr>
      </w:pPr>
      <w:r>
        <w:rPr>
          <w:rFonts w:ascii="Times New Roman" w:hAnsi="Times New Roman"/>
        </w:rPr>
        <w:tab/>
        <w:t>b, Code giao diện</w:t>
      </w:r>
    </w:p>
    <w:p w14:paraId="61893614" w14:textId="67EC95F9" w:rsidR="006D573C" w:rsidRDefault="006D573C" w:rsidP="006D573C">
      <w:pPr>
        <w:rPr>
          <w:rFonts w:ascii="Times New Roman" w:hAnsi="Times New Roman"/>
        </w:rPr>
      </w:pPr>
    </w:p>
    <w:p w14:paraId="7A426332" w14:textId="2E31433A" w:rsidR="006D573C" w:rsidRDefault="00487A58" w:rsidP="006D573C">
      <w:pPr>
        <w:rPr>
          <w:rFonts w:ascii="Times New Roman" w:hAnsi="Times New Roman"/>
        </w:rPr>
      </w:pPr>
      <w:r w:rsidRPr="00487A58">
        <w:rPr>
          <w:rFonts w:ascii="Times New Roman" w:hAnsi="Times New Roman"/>
          <w:noProof/>
        </w:rPr>
        <w:lastRenderedPageBreak/>
        <w:drawing>
          <wp:inline distT="0" distB="0" distL="0" distR="0" wp14:anchorId="5C40A02B" wp14:editId="2766CF73">
            <wp:extent cx="6327140" cy="33616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27140" cy="3361690"/>
                    </a:xfrm>
                    <a:prstGeom prst="rect">
                      <a:avLst/>
                    </a:prstGeom>
                  </pic:spPr>
                </pic:pic>
              </a:graphicData>
            </a:graphic>
          </wp:inline>
        </w:drawing>
      </w:r>
    </w:p>
    <w:p w14:paraId="32ECC763" w14:textId="40A9E719" w:rsidR="00487A58" w:rsidRDefault="00487A58" w:rsidP="006D573C">
      <w:pPr>
        <w:rPr>
          <w:rFonts w:ascii="Times New Roman" w:hAnsi="Times New Roman"/>
        </w:rPr>
      </w:pPr>
    </w:p>
    <w:p w14:paraId="51138485" w14:textId="74CFC55E" w:rsidR="00487A58" w:rsidRDefault="00487A58" w:rsidP="006D573C">
      <w:pPr>
        <w:rPr>
          <w:rFonts w:ascii="Times New Roman" w:hAnsi="Times New Roman"/>
        </w:rPr>
      </w:pPr>
    </w:p>
    <w:p w14:paraId="61D3AC4B" w14:textId="1085B0E9" w:rsidR="00487A58" w:rsidRDefault="00487A58" w:rsidP="006D573C">
      <w:pPr>
        <w:rPr>
          <w:rFonts w:ascii="Times New Roman" w:hAnsi="Times New Roman"/>
        </w:rPr>
      </w:pPr>
    </w:p>
    <w:p w14:paraId="73E09131" w14:textId="092EE7A3" w:rsidR="00487A58" w:rsidRDefault="00487A58" w:rsidP="006D573C">
      <w:pPr>
        <w:rPr>
          <w:rFonts w:ascii="Times New Roman" w:hAnsi="Times New Roman"/>
        </w:rPr>
      </w:pPr>
    </w:p>
    <w:p w14:paraId="6778FBCE" w14:textId="2760F264" w:rsidR="00487A58" w:rsidRDefault="00487A58" w:rsidP="006D573C">
      <w:pPr>
        <w:rPr>
          <w:rFonts w:ascii="Times New Roman" w:hAnsi="Times New Roman"/>
        </w:rPr>
      </w:pPr>
    </w:p>
    <w:p w14:paraId="4D3FB707" w14:textId="205D5313" w:rsidR="00487A58" w:rsidRDefault="00487A58" w:rsidP="006D573C">
      <w:pPr>
        <w:rPr>
          <w:rFonts w:ascii="Times New Roman" w:hAnsi="Times New Roman"/>
        </w:rPr>
      </w:pPr>
    </w:p>
    <w:p w14:paraId="3748B6FA" w14:textId="7BA05BB3" w:rsidR="00487A58" w:rsidRDefault="00487A58" w:rsidP="006D573C">
      <w:pPr>
        <w:rPr>
          <w:rFonts w:ascii="Times New Roman" w:hAnsi="Times New Roman"/>
        </w:rPr>
      </w:pPr>
    </w:p>
    <w:p w14:paraId="51EADBC9" w14:textId="39FE8E4E" w:rsidR="00487A58" w:rsidRDefault="00487A58" w:rsidP="006D573C">
      <w:pPr>
        <w:rPr>
          <w:rFonts w:ascii="Times New Roman" w:hAnsi="Times New Roman"/>
        </w:rPr>
      </w:pPr>
    </w:p>
    <w:p w14:paraId="75A60978" w14:textId="7DC63734" w:rsidR="00487A58" w:rsidRDefault="00487A58" w:rsidP="006D573C">
      <w:pPr>
        <w:rPr>
          <w:rFonts w:ascii="Times New Roman" w:hAnsi="Times New Roman"/>
        </w:rPr>
      </w:pPr>
    </w:p>
    <w:p w14:paraId="3840B469" w14:textId="2555F6FD" w:rsidR="00487A58" w:rsidRDefault="00487A58" w:rsidP="006D573C">
      <w:pPr>
        <w:rPr>
          <w:rFonts w:ascii="Times New Roman" w:hAnsi="Times New Roman"/>
        </w:rPr>
      </w:pPr>
    </w:p>
    <w:p w14:paraId="6DF10F64" w14:textId="53E8541B" w:rsidR="00487A58" w:rsidRDefault="00487A58" w:rsidP="006D573C">
      <w:pPr>
        <w:rPr>
          <w:rFonts w:ascii="Times New Roman" w:hAnsi="Times New Roman"/>
        </w:rPr>
      </w:pPr>
    </w:p>
    <w:p w14:paraId="12EF757D" w14:textId="077B028C" w:rsidR="00487A58" w:rsidRDefault="00487A58" w:rsidP="006D573C">
      <w:pPr>
        <w:rPr>
          <w:rFonts w:ascii="Times New Roman" w:hAnsi="Times New Roman"/>
        </w:rPr>
      </w:pPr>
    </w:p>
    <w:p w14:paraId="151D68F0" w14:textId="244F7BE2" w:rsidR="00487A58" w:rsidRDefault="00487A58" w:rsidP="006D573C">
      <w:pPr>
        <w:rPr>
          <w:rFonts w:ascii="Times New Roman" w:hAnsi="Times New Roman"/>
        </w:rPr>
      </w:pPr>
    </w:p>
    <w:p w14:paraId="18504586" w14:textId="5A87F6E7" w:rsidR="00487A58" w:rsidRDefault="00487A58" w:rsidP="006D573C">
      <w:pPr>
        <w:rPr>
          <w:rFonts w:ascii="Times New Roman" w:hAnsi="Times New Roman"/>
        </w:rPr>
      </w:pPr>
    </w:p>
    <w:p w14:paraId="2D17D1DD" w14:textId="05DACBE1" w:rsidR="00487A58" w:rsidRDefault="00487A58" w:rsidP="006D573C">
      <w:pPr>
        <w:rPr>
          <w:rFonts w:ascii="Times New Roman" w:hAnsi="Times New Roman"/>
        </w:rPr>
      </w:pPr>
    </w:p>
    <w:p w14:paraId="35CC19E1" w14:textId="7209ADD8" w:rsidR="00487A58" w:rsidRDefault="00487A58" w:rsidP="006D573C">
      <w:pPr>
        <w:rPr>
          <w:rFonts w:ascii="Times New Roman" w:hAnsi="Times New Roman"/>
        </w:rPr>
      </w:pPr>
    </w:p>
    <w:p w14:paraId="785F20E4" w14:textId="747DBA8B" w:rsidR="00487A58" w:rsidRDefault="00487A58" w:rsidP="006D573C">
      <w:pPr>
        <w:rPr>
          <w:rFonts w:ascii="Times New Roman" w:hAnsi="Times New Roman"/>
        </w:rPr>
      </w:pPr>
    </w:p>
    <w:p w14:paraId="166A601C" w14:textId="09F5BE29" w:rsidR="00487A58" w:rsidRDefault="00487A58" w:rsidP="006D573C">
      <w:pPr>
        <w:rPr>
          <w:rFonts w:ascii="Times New Roman" w:hAnsi="Times New Roman"/>
        </w:rPr>
      </w:pPr>
    </w:p>
    <w:p w14:paraId="338CCFE9" w14:textId="3C10ED25" w:rsidR="00487A58" w:rsidRDefault="00487A58" w:rsidP="006D573C">
      <w:pPr>
        <w:rPr>
          <w:rFonts w:ascii="Times New Roman" w:hAnsi="Times New Roman"/>
        </w:rPr>
      </w:pPr>
    </w:p>
    <w:p w14:paraId="70667390" w14:textId="256C5453" w:rsidR="00487A58" w:rsidRDefault="00487A58" w:rsidP="006D573C">
      <w:pPr>
        <w:rPr>
          <w:rFonts w:ascii="Times New Roman" w:hAnsi="Times New Roman"/>
        </w:rPr>
      </w:pPr>
    </w:p>
    <w:p w14:paraId="47EBB51D" w14:textId="389005E2" w:rsidR="00487A58" w:rsidRDefault="00487A58" w:rsidP="006D573C">
      <w:pPr>
        <w:rPr>
          <w:rFonts w:ascii="Times New Roman" w:hAnsi="Times New Roman"/>
        </w:rPr>
      </w:pPr>
    </w:p>
    <w:p w14:paraId="083E7B9B" w14:textId="6018AE3E" w:rsidR="00487A58" w:rsidRDefault="00487A58" w:rsidP="006D573C">
      <w:pPr>
        <w:rPr>
          <w:rFonts w:ascii="Times New Roman" w:hAnsi="Times New Roman"/>
        </w:rPr>
      </w:pPr>
    </w:p>
    <w:p w14:paraId="2DE15E8F" w14:textId="39F56C37" w:rsidR="00487A58" w:rsidRDefault="00487A58" w:rsidP="006D573C">
      <w:pPr>
        <w:rPr>
          <w:rFonts w:ascii="Times New Roman" w:hAnsi="Times New Roman"/>
        </w:rPr>
      </w:pPr>
    </w:p>
    <w:p w14:paraId="5110F7AA" w14:textId="203D51DB" w:rsidR="00487A58" w:rsidRDefault="00487A58" w:rsidP="006D573C">
      <w:pPr>
        <w:rPr>
          <w:rFonts w:ascii="Times New Roman" w:hAnsi="Times New Roman"/>
        </w:rPr>
      </w:pPr>
    </w:p>
    <w:p w14:paraId="6B79FAA6" w14:textId="1935ECB7" w:rsidR="00487A58" w:rsidRDefault="00487A58" w:rsidP="006D573C">
      <w:pPr>
        <w:rPr>
          <w:rFonts w:ascii="Times New Roman" w:hAnsi="Times New Roman"/>
          <w:b/>
          <w:bCs/>
          <w:i/>
          <w:iCs/>
        </w:rPr>
      </w:pPr>
      <w:r>
        <w:rPr>
          <w:rFonts w:ascii="Times New Roman" w:hAnsi="Times New Roman"/>
          <w:b/>
          <w:bCs/>
          <w:i/>
          <w:iCs/>
        </w:rPr>
        <w:lastRenderedPageBreak/>
        <w:t>3.7.</w:t>
      </w:r>
      <w:r w:rsidR="004026BA">
        <w:rPr>
          <w:rFonts w:ascii="Times New Roman" w:hAnsi="Times New Roman"/>
          <w:b/>
          <w:bCs/>
          <w:i/>
          <w:iCs/>
        </w:rPr>
        <w:t>15</w:t>
      </w:r>
      <w:r>
        <w:rPr>
          <w:rFonts w:ascii="Times New Roman" w:hAnsi="Times New Roman"/>
          <w:b/>
          <w:bCs/>
          <w:i/>
          <w:iCs/>
        </w:rPr>
        <w:t xml:space="preserve"> Giao diện Cài đặt</w:t>
      </w:r>
    </w:p>
    <w:p w14:paraId="51AF471C" w14:textId="0B4E0E4A" w:rsidR="00487A58" w:rsidRDefault="00487A58" w:rsidP="006D573C">
      <w:pPr>
        <w:rPr>
          <w:rFonts w:ascii="Times New Roman" w:hAnsi="Times New Roman"/>
        </w:rPr>
      </w:pPr>
      <w:r>
        <w:rPr>
          <w:rFonts w:ascii="Times New Roman" w:hAnsi="Times New Roman"/>
        </w:rPr>
        <w:t xml:space="preserve">  </w:t>
      </w:r>
    </w:p>
    <w:p w14:paraId="4C86E71A" w14:textId="20B8B402" w:rsidR="00487A58" w:rsidRDefault="00487A58" w:rsidP="006D573C">
      <w:pPr>
        <w:rPr>
          <w:rFonts w:ascii="Times New Roman" w:hAnsi="Times New Roman"/>
        </w:rPr>
      </w:pPr>
      <w:r>
        <w:rPr>
          <w:rFonts w:ascii="Times New Roman" w:hAnsi="Times New Roman"/>
        </w:rPr>
        <w:tab/>
        <w:t>a, Thiết kế</w:t>
      </w:r>
    </w:p>
    <w:p w14:paraId="68DE6D31" w14:textId="54394095" w:rsidR="00487A58" w:rsidRDefault="00487A58" w:rsidP="006D573C">
      <w:pPr>
        <w:rPr>
          <w:rFonts w:ascii="Times New Roman" w:hAnsi="Times New Roman"/>
        </w:rPr>
      </w:pPr>
      <w:r>
        <w:rPr>
          <w:rFonts w:ascii="Times New Roman" w:hAnsi="Times New Roman"/>
        </w:rPr>
        <w:t xml:space="preserve"> </w:t>
      </w:r>
    </w:p>
    <w:p w14:paraId="336F68F3" w14:textId="4DD92CF2" w:rsidR="00487A58" w:rsidRDefault="00893552" w:rsidP="00893552">
      <w:pPr>
        <w:jc w:val="center"/>
        <w:rPr>
          <w:rFonts w:ascii="Times New Roman" w:hAnsi="Times New Roman"/>
        </w:rPr>
      </w:pPr>
      <w:r>
        <w:rPr>
          <w:noProof/>
        </w:rPr>
        <w:drawing>
          <wp:inline distT="0" distB="0" distL="0" distR="0" wp14:anchorId="58F4848A" wp14:editId="401702F4">
            <wp:extent cx="2608846" cy="5644662"/>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15922" cy="5659971"/>
                    </a:xfrm>
                    <a:prstGeom prst="rect">
                      <a:avLst/>
                    </a:prstGeom>
                    <a:noFill/>
                    <a:ln>
                      <a:noFill/>
                    </a:ln>
                  </pic:spPr>
                </pic:pic>
              </a:graphicData>
            </a:graphic>
          </wp:inline>
        </w:drawing>
      </w:r>
    </w:p>
    <w:p w14:paraId="1F9E25BE" w14:textId="111ABE19" w:rsidR="00893552" w:rsidRDefault="00893552" w:rsidP="00893552">
      <w:pPr>
        <w:jc w:val="center"/>
        <w:rPr>
          <w:rFonts w:ascii="Times New Roman" w:hAnsi="Times New Roman"/>
        </w:rPr>
      </w:pPr>
    </w:p>
    <w:p w14:paraId="49FB70EA" w14:textId="10EA74D5" w:rsidR="00893552" w:rsidRDefault="00893552" w:rsidP="00893552">
      <w:pPr>
        <w:rPr>
          <w:rFonts w:ascii="Times New Roman" w:hAnsi="Times New Roman"/>
        </w:rPr>
      </w:pPr>
      <w:r>
        <w:rPr>
          <w:rFonts w:ascii="Times New Roman" w:hAnsi="Times New Roman"/>
        </w:rPr>
        <w:tab/>
      </w:r>
      <w:r w:rsidR="000F6B76">
        <w:rPr>
          <w:rFonts w:ascii="Times New Roman" w:hAnsi="Times New Roman"/>
        </w:rPr>
        <w:t>b, Code giao diện</w:t>
      </w:r>
    </w:p>
    <w:p w14:paraId="0D90C6AE" w14:textId="0622B6A3" w:rsidR="000F6B76" w:rsidRDefault="000F6B76" w:rsidP="00893552">
      <w:pPr>
        <w:rPr>
          <w:rFonts w:ascii="Times New Roman" w:hAnsi="Times New Roman"/>
        </w:rPr>
      </w:pPr>
    </w:p>
    <w:p w14:paraId="7CC5523E" w14:textId="79277F11" w:rsidR="000F6B76" w:rsidRDefault="000F6B76" w:rsidP="00893552">
      <w:pPr>
        <w:rPr>
          <w:rFonts w:ascii="Times New Roman" w:hAnsi="Times New Roman"/>
        </w:rPr>
      </w:pPr>
      <w:r w:rsidRPr="000F6B76">
        <w:rPr>
          <w:rFonts w:ascii="Times New Roman" w:hAnsi="Times New Roman"/>
          <w:noProof/>
        </w:rPr>
        <w:lastRenderedPageBreak/>
        <w:drawing>
          <wp:inline distT="0" distB="0" distL="0" distR="0" wp14:anchorId="31292E2F" wp14:editId="5FF5F0E6">
            <wp:extent cx="6327140" cy="33578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27140" cy="3357880"/>
                    </a:xfrm>
                    <a:prstGeom prst="rect">
                      <a:avLst/>
                    </a:prstGeom>
                  </pic:spPr>
                </pic:pic>
              </a:graphicData>
            </a:graphic>
          </wp:inline>
        </w:drawing>
      </w:r>
    </w:p>
    <w:p w14:paraId="7B42B55E" w14:textId="4934E3A4" w:rsidR="000F6B76" w:rsidRDefault="000F6B76" w:rsidP="00893552">
      <w:pPr>
        <w:rPr>
          <w:rFonts w:ascii="Times New Roman" w:hAnsi="Times New Roman"/>
        </w:rPr>
      </w:pPr>
    </w:p>
    <w:p w14:paraId="0D0DD43C" w14:textId="6693CA7A" w:rsidR="000F6B76" w:rsidRDefault="000F6B76" w:rsidP="00893552">
      <w:pPr>
        <w:rPr>
          <w:rFonts w:ascii="Times New Roman" w:hAnsi="Times New Roman"/>
        </w:rPr>
      </w:pPr>
    </w:p>
    <w:p w14:paraId="4ECB8B80" w14:textId="71B39DE4" w:rsidR="000F6B76" w:rsidRDefault="000F6B76" w:rsidP="00893552">
      <w:pPr>
        <w:rPr>
          <w:rFonts w:ascii="Times New Roman" w:hAnsi="Times New Roman"/>
        </w:rPr>
      </w:pPr>
    </w:p>
    <w:p w14:paraId="12BD1F5A" w14:textId="7C688C58" w:rsidR="000F6B76" w:rsidRDefault="000F6B76" w:rsidP="00893552">
      <w:pPr>
        <w:rPr>
          <w:rFonts w:ascii="Times New Roman" w:hAnsi="Times New Roman"/>
        </w:rPr>
      </w:pPr>
    </w:p>
    <w:p w14:paraId="51DD0534" w14:textId="271D71D6" w:rsidR="000F6B76" w:rsidRDefault="000F6B76" w:rsidP="00893552">
      <w:pPr>
        <w:rPr>
          <w:rFonts w:ascii="Times New Roman" w:hAnsi="Times New Roman"/>
        </w:rPr>
      </w:pPr>
    </w:p>
    <w:p w14:paraId="2FA4DF55" w14:textId="63188962" w:rsidR="000F6B76" w:rsidRDefault="000F6B76" w:rsidP="00893552">
      <w:pPr>
        <w:rPr>
          <w:rFonts w:ascii="Times New Roman" w:hAnsi="Times New Roman"/>
        </w:rPr>
      </w:pPr>
    </w:p>
    <w:p w14:paraId="3F5B55B6" w14:textId="2DF3EA2E" w:rsidR="000F6B76" w:rsidRDefault="000F6B76" w:rsidP="00893552">
      <w:pPr>
        <w:rPr>
          <w:rFonts w:ascii="Times New Roman" w:hAnsi="Times New Roman"/>
        </w:rPr>
      </w:pPr>
    </w:p>
    <w:p w14:paraId="016BAFFF" w14:textId="1B4B6F7A" w:rsidR="000F6B76" w:rsidRDefault="000F6B76" w:rsidP="00893552">
      <w:pPr>
        <w:rPr>
          <w:rFonts w:ascii="Times New Roman" w:hAnsi="Times New Roman"/>
        </w:rPr>
      </w:pPr>
    </w:p>
    <w:p w14:paraId="38006ABF" w14:textId="030BF50C" w:rsidR="000F6B76" w:rsidRDefault="000F6B76" w:rsidP="00893552">
      <w:pPr>
        <w:rPr>
          <w:rFonts w:ascii="Times New Roman" w:hAnsi="Times New Roman"/>
        </w:rPr>
      </w:pPr>
    </w:p>
    <w:p w14:paraId="7CC48C72" w14:textId="1B4CEF60" w:rsidR="000F6B76" w:rsidRDefault="000F6B76" w:rsidP="00893552">
      <w:pPr>
        <w:rPr>
          <w:rFonts w:ascii="Times New Roman" w:hAnsi="Times New Roman"/>
        </w:rPr>
      </w:pPr>
    </w:p>
    <w:p w14:paraId="7187E6F3" w14:textId="05B3F782" w:rsidR="000F6B76" w:rsidRDefault="000F6B76" w:rsidP="00893552">
      <w:pPr>
        <w:rPr>
          <w:rFonts w:ascii="Times New Roman" w:hAnsi="Times New Roman"/>
        </w:rPr>
      </w:pPr>
    </w:p>
    <w:p w14:paraId="642AFA2F" w14:textId="5FCCD39C" w:rsidR="000F6B76" w:rsidRDefault="000F6B76" w:rsidP="00893552">
      <w:pPr>
        <w:rPr>
          <w:rFonts w:ascii="Times New Roman" w:hAnsi="Times New Roman"/>
        </w:rPr>
      </w:pPr>
    </w:p>
    <w:p w14:paraId="4FDEEF26" w14:textId="368958BA" w:rsidR="000F6B76" w:rsidRDefault="000F6B76" w:rsidP="00893552">
      <w:pPr>
        <w:rPr>
          <w:rFonts w:ascii="Times New Roman" w:hAnsi="Times New Roman"/>
        </w:rPr>
      </w:pPr>
    </w:p>
    <w:p w14:paraId="4E1D9BD4" w14:textId="60F0000F" w:rsidR="000F6B76" w:rsidRDefault="000F6B76" w:rsidP="00893552">
      <w:pPr>
        <w:rPr>
          <w:rFonts w:ascii="Times New Roman" w:hAnsi="Times New Roman"/>
        </w:rPr>
      </w:pPr>
    </w:p>
    <w:p w14:paraId="723F3CCD" w14:textId="7F0C8040" w:rsidR="000F6B76" w:rsidRDefault="000F6B76" w:rsidP="00893552">
      <w:pPr>
        <w:rPr>
          <w:rFonts w:ascii="Times New Roman" w:hAnsi="Times New Roman"/>
        </w:rPr>
      </w:pPr>
    </w:p>
    <w:p w14:paraId="1DA11A27" w14:textId="48750A3B" w:rsidR="000F6B76" w:rsidRDefault="000F6B76" w:rsidP="00893552">
      <w:pPr>
        <w:rPr>
          <w:rFonts w:ascii="Times New Roman" w:hAnsi="Times New Roman"/>
        </w:rPr>
      </w:pPr>
    </w:p>
    <w:p w14:paraId="4D165EE3" w14:textId="6E43020E" w:rsidR="000F6B76" w:rsidRDefault="000F6B76" w:rsidP="00893552">
      <w:pPr>
        <w:rPr>
          <w:rFonts w:ascii="Times New Roman" w:hAnsi="Times New Roman"/>
        </w:rPr>
      </w:pPr>
    </w:p>
    <w:p w14:paraId="1BB2B9E4" w14:textId="32921B66" w:rsidR="000F6B76" w:rsidRDefault="000F6B76" w:rsidP="00893552">
      <w:pPr>
        <w:rPr>
          <w:rFonts w:ascii="Times New Roman" w:hAnsi="Times New Roman"/>
        </w:rPr>
      </w:pPr>
    </w:p>
    <w:p w14:paraId="2A31DB0B" w14:textId="55ACF74E" w:rsidR="000F6B76" w:rsidRDefault="000F6B76" w:rsidP="00893552">
      <w:pPr>
        <w:rPr>
          <w:rFonts w:ascii="Times New Roman" w:hAnsi="Times New Roman"/>
        </w:rPr>
      </w:pPr>
    </w:p>
    <w:p w14:paraId="67986205" w14:textId="5BF54F3A" w:rsidR="000F6B76" w:rsidRDefault="000F6B76" w:rsidP="00893552">
      <w:pPr>
        <w:rPr>
          <w:rFonts w:ascii="Times New Roman" w:hAnsi="Times New Roman"/>
        </w:rPr>
      </w:pPr>
    </w:p>
    <w:p w14:paraId="6CED561C" w14:textId="680D5B8B" w:rsidR="000F6B76" w:rsidRDefault="000F6B76" w:rsidP="00893552">
      <w:pPr>
        <w:rPr>
          <w:rFonts w:ascii="Times New Roman" w:hAnsi="Times New Roman"/>
        </w:rPr>
      </w:pPr>
    </w:p>
    <w:p w14:paraId="637DC893" w14:textId="6B848A83" w:rsidR="000F6B76" w:rsidRDefault="000F6B76" w:rsidP="00893552">
      <w:pPr>
        <w:rPr>
          <w:rFonts w:ascii="Times New Roman" w:hAnsi="Times New Roman"/>
        </w:rPr>
      </w:pPr>
    </w:p>
    <w:p w14:paraId="56C2BEFF" w14:textId="08261CC6" w:rsidR="000F6B76" w:rsidRDefault="000F6B76" w:rsidP="00893552">
      <w:pPr>
        <w:rPr>
          <w:rFonts w:ascii="Times New Roman" w:hAnsi="Times New Roman"/>
        </w:rPr>
      </w:pPr>
    </w:p>
    <w:p w14:paraId="392A8D21" w14:textId="3075037B" w:rsidR="000F6B76" w:rsidRDefault="000F6B76" w:rsidP="00893552">
      <w:pPr>
        <w:rPr>
          <w:rFonts w:ascii="Times New Roman" w:hAnsi="Times New Roman"/>
        </w:rPr>
      </w:pPr>
    </w:p>
    <w:p w14:paraId="14134D05" w14:textId="56596855" w:rsidR="000F6B76" w:rsidRDefault="007A2B46" w:rsidP="00893552">
      <w:pPr>
        <w:rPr>
          <w:rFonts w:ascii="Times New Roman" w:hAnsi="Times New Roman"/>
          <w:b/>
          <w:bCs/>
          <w:i/>
          <w:iCs/>
        </w:rPr>
      </w:pPr>
      <w:r>
        <w:rPr>
          <w:rFonts w:ascii="Times New Roman" w:hAnsi="Times New Roman"/>
          <w:b/>
          <w:bCs/>
          <w:i/>
          <w:iCs/>
        </w:rPr>
        <w:lastRenderedPageBreak/>
        <w:t>3.7.</w:t>
      </w:r>
      <w:r w:rsidR="004026BA">
        <w:rPr>
          <w:rFonts w:ascii="Times New Roman" w:hAnsi="Times New Roman"/>
          <w:b/>
          <w:bCs/>
          <w:i/>
          <w:iCs/>
        </w:rPr>
        <w:t>16</w:t>
      </w:r>
      <w:r>
        <w:rPr>
          <w:rFonts w:ascii="Times New Roman" w:hAnsi="Times New Roman"/>
          <w:b/>
          <w:bCs/>
          <w:i/>
          <w:iCs/>
        </w:rPr>
        <w:t xml:space="preserve"> Giao diện Cài đặt thông báo</w:t>
      </w:r>
    </w:p>
    <w:p w14:paraId="192D345F" w14:textId="763ECEBD" w:rsidR="007A2B46" w:rsidRDefault="007A2B46" w:rsidP="00893552">
      <w:pPr>
        <w:rPr>
          <w:rFonts w:ascii="Times New Roman" w:hAnsi="Times New Roman"/>
          <w:b/>
          <w:bCs/>
          <w:i/>
          <w:iCs/>
        </w:rPr>
      </w:pPr>
    </w:p>
    <w:p w14:paraId="628E2BA2" w14:textId="62B54DC8" w:rsidR="007A2B46" w:rsidRDefault="007A2B46" w:rsidP="00893552">
      <w:pPr>
        <w:rPr>
          <w:rFonts w:ascii="Times New Roman" w:hAnsi="Times New Roman"/>
        </w:rPr>
      </w:pPr>
      <w:r>
        <w:rPr>
          <w:rFonts w:ascii="Times New Roman" w:hAnsi="Times New Roman"/>
        </w:rPr>
        <w:tab/>
        <w:t>a, Thiết kế</w:t>
      </w:r>
    </w:p>
    <w:p w14:paraId="6075E98A" w14:textId="268D44F3" w:rsidR="007A2B46" w:rsidRDefault="007A2B46" w:rsidP="00893552">
      <w:pPr>
        <w:rPr>
          <w:rFonts w:ascii="Times New Roman" w:hAnsi="Times New Roman"/>
        </w:rPr>
      </w:pPr>
    </w:p>
    <w:p w14:paraId="149AF4BF" w14:textId="6321745A" w:rsidR="007A2B46" w:rsidRDefault="007A2B46" w:rsidP="007A2B46">
      <w:pPr>
        <w:jc w:val="center"/>
        <w:rPr>
          <w:rFonts w:ascii="Times New Roman" w:hAnsi="Times New Roman"/>
        </w:rPr>
      </w:pPr>
      <w:r>
        <w:rPr>
          <w:noProof/>
        </w:rPr>
        <w:drawing>
          <wp:inline distT="0" distB="0" distL="0" distR="0" wp14:anchorId="05271597" wp14:editId="69404EF1">
            <wp:extent cx="2760785" cy="5973407"/>
            <wp:effectExtent l="0" t="0" r="190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70704" cy="5994867"/>
                    </a:xfrm>
                    <a:prstGeom prst="rect">
                      <a:avLst/>
                    </a:prstGeom>
                    <a:noFill/>
                    <a:ln>
                      <a:noFill/>
                    </a:ln>
                  </pic:spPr>
                </pic:pic>
              </a:graphicData>
            </a:graphic>
          </wp:inline>
        </w:drawing>
      </w:r>
    </w:p>
    <w:p w14:paraId="15799AC2" w14:textId="7532B3D4" w:rsidR="007A2B46" w:rsidRDefault="007A2B46" w:rsidP="007A2B46">
      <w:pPr>
        <w:jc w:val="center"/>
        <w:rPr>
          <w:rFonts w:ascii="Times New Roman" w:hAnsi="Times New Roman"/>
        </w:rPr>
      </w:pPr>
    </w:p>
    <w:p w14:paraId="3529C46D" w14:textId="1E615F8B" w:rsidR="007A2B46" w:rsidRDefault="007A2B46" w:rsidP="007A2B46">
      <w:pPr>
        <w:jc w:val="center"/>
        <w:rPr>
          <w:rFonts w:ascii="Times New Roman" w:hAnsi="Times New Roman"/>
        </w:rPr>
      </w:pPr>
    </w:p>
    <w:p w14:paraId="189B1816" w14:textId="1C9244E4" w:rsidR="007A2B46" w:rsidRDefault="007A2B46" w:rsidP="007A2B46">
      <w:pPr>
        <w:rPr>
          <w:rFonts w:ascii="Times New Roman" w:hAnsi="Times New Roman"/>
        </w:rPr>
      </w:pPr>
      <w:r>
        <w:rPr>
          <w:rFonts w:ascii="Times New Roman" w:hAnsi="Times New Roman"/>
        </w:rPr>
        <w:tab/>
        <w:t xml:space="preserve">b, Code giao diện </w:t>
      </w:r>
    </w:p>
    <w:p w14:paraId="32699574" w14:textId="17974694" w:rsidR="007A2B46" w:rsidRDefault="007A2B46" w:rsidP="007A2B46">
      <w:pPr>
        <w:rPr>
          <w:rFonts w:ascii="Times New Roman" w:hAnsi="Times New Roman"/>
        </w:rPr>
      </w:pPr>
    </w:p>
    <w:p w14:paraId="217B6187" w14:textId="551A47AD" w:rsidR="007A2B46" w:rsidRDefault="008D4F83" w:rsidP="007A2B46">
      <w:pPr>
        <w:rPr>
          <w:rFonts w:ascii="Times New Roman" w:hAnsi="Times New Roman"/>
        </w:rPr>
      </w:pPr>
      <w:r w:rsidRPr="008D4F83">
        <w:rPr>
          <w:rFonts w:ascii="Times New Roman" w:hAnsi="Times New Roman"/>
          <w:noProof/>
        </w:rPr>
        <w:lastRenderedPageBreak/>
        <w:drawing>
          <wp:inline distT="0" distB="0" distL="0" distR="0" wp14:anchorId="1D99687B" wp14:editId="6E51D9B8">
            <wp:extent cx="6327140" cy="33515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27140" cy="3351530"/>
                    </a:xfrm>
                    <a:prstGeom prst="rect">
                      <a:avLst/>
                    </a:prstGeom>
                  </pic:spPr>
                </pic:pic>
              </a:graphicData>
            </a:graphic>
          </wp:inline>
        </w:drawing>
      </w:r>
    </w:p>
    <w:p w14:paraId="6C3C9DF9" w14:textId="6C854966" w:rsidR="008D4F83" w:rsidRDefault="008D4F83" w:rsidP="007A2B46">
      <w:pPr>
        <w:rPr>
          <w:rFonts w:ascii="Times New Roman" w:hAnsi="Times New Roman"/>
        </w:rPr>
      </w:pPr>
    </w:p>
    <w:p w14:paraId="505DB647" w14:textId="3626B51C" w:rsidR="008D4F83" w:rsidRDefault="008D4F83" w:rsidP="007A2B46">
      <w:pPr>
        <w:rPr>
          <w:rFonts w:ascii="Times New Roman" w:hAnsi="Times New Roman"/>
        </w:rPr>
      </w:pPr>
    </w:p>
    <w:p w14:paraId="05FEBB8E" w14:textId="186DFBE6" w:rsidR="008D4F83" w:rsidRDefault="008D4F83" w:rsidP="007A2B46">
      <w:pPr>
        <w:rPr>
          <w:rFonts w:ascii="Times New Roman" w:hAnsi="Times New Roman"/>
        </w:rPr>
      </w:pPr>
    </w:p>
    <w:p w14:paraId="4E655AB4" w14:textId="2155956B" w:rsidR="008D4F83" w:rsidRDefault="008D4F83" w:rsidP="007A2B46">
      <w:pPr>
        <w:rPr>
          <w:rFonts w:ascii="Times New Roman" w:hAnsi="Times New Roman"/>
        </w:rPr>
      </w:pPr>
    </w:p>
    <w:p w14:paraId="6B51DE2B" w14:textId="3EC50F95" w:rsidR="008D4F83" w:rsidRDefault="008D4F83" w:rsidP="007A2B46">
      <w:pPr>
        <w:rPr>
          <w:rFonts w:ascii="Times New Roman" w:hAnsi="Times New Roman"/>
        </w:rPr>
      </w:pPr>
    </w:p>
    <w:p w14:paraId="28F399A0" w14:textId="24596871" w:rsidR="008D4F83" w:rsidRDefault="008D4F83" w:rsidP="007A2B46">
      <w:pPr>
        <w:rPr>
          <w:rFonts w:ascii="Times New Roman" w:hAnsi="Times New Roman"/>
        </w:rPr>
      </w:pPr>
    </w:p>
    <w:p w14:paraId="15087E4F" w14:textId="01E26C94" w:rsidR="008D4F83" w:rsidRDefault="008D4F83" w:rsidP="007A2B46">
      <w:pPr>
        <w:rPr>
          <w:rFonts w:ascii="Times New Roman" w:hAnsi="Times New Roman"/>
        </w:rPr>
      </w:pPr>
    </w:p>
    <w:p w14:paraId="666C0F01" w14:textId="5A887DC5" w:rsidR="008D4F83" w:rsidRDefault="008D4F83" w:rsidP="007A2B46">
      <w:pPr>
        <w:rPr>
          <w:rFonts w:ascii="Times New Roman" w:hAnsi="Times New Roman"/>
        </w:rPr>
      </w:pPr>
    </w:p>
    <w:p w14:paraId="414DC855" w14:textId="600B2F95" w:rsidR="008D4F83" w:rsidRDefault="008D4F83" w:rsidP="007A2B46">
      <w:pPr>
        <w:rPr>
          <w:rFonts w:ascii="Times New Roman" w:hAnsi="Times New Roman"/>
        </w:rPr>
      </w:pPr>
    </w:p>
    <w:p w14:paraId="282D44A4" w14:textId="6BAF156D" w:rsidR="008D4F83" w:rsidRDefault="008D4F83" w:rsidP="007A2B46">
      <w:pPr>
        <w:rPr>
          <w:rFonts w:ascii="Times New Roman" w:hAnsi="Times New Roman"/>
        </w:rPr>
      </w:pPr>
    </w:p>
    <w:p w14:paraId="36D5EC3C" w14:textId="47D49A87" w:rsidR="008D4F83" w:rsidRDefault="008D4F83" w:rsidP="007A2B46">
      <w:pPr>
        <w:rPr>
          <w:rFonts w:ascii="Times New Roman" w:hAnsi="Times New Roman"/>
        </w:rPr>
      </w:pPr>
    </w:p>
    <w:p w14:paraId="423919FD" w14:textId="23A6DCCC" w:rsidR="008D4F83" w:rsidRDefault="008D4F83" w:rsidP="007A2B46">
      <w:pPr>
        <w:rPr>
          <w:rFonts w:ascii="Times New Roman" w:hAnsi="Times New Roman"/>
        </w:rPr>
      </w:pPr>
    </w:p>
    <w:p w14:paraId="53714870" w14:textId="3BF4D1B8" w:rsidR="008D4F83" w:rsidRDefault="008D4F83" w:rsidP="007A2B46">
      <w:pPr>
        <w:rPr>
          <w:rFonts w:ascii="Times New Roman" w:hAnsi="Times New Roman"/>
        </w:rPr>
      </w:pPr>
    </w:p>
    <w:p w14:paraId="3A1E624D" w14:textId="3AADF160" w:rsidR="008D4F83" w:rsidRDefault="008D4F83" w:rsidP="007A2B46">
      <w:pPr>
        <w:rPr>
          <w:rFonts w:ascii="Times New Roman" w:hAnsi="Times New Roman"/>
        </w:rPr>
      </w:pPr>
    </w:p>
    <w:p w14:paraId="3E11BBB4" w14:textId="495ABB56" w:rsidR="008D4F83" w:rsidRDefault="008D4F83" w:rsidP="007A2B46">
      <w:pPr>
        <w:rPr>
          <w:rFonts w:ascii="Times New Roman" w:hAnsi="Times New Roman"/>
        </w:rPr>
      </w:pPr>
    </w:p>
    <w:p w14:paraId="38D1AF01" w14:textId="5F338E41" w:rsidR="008D4F83" w:rsidRDefault="008D4F83" w:rsidP="007A2B46">
      <w:pPr>
        <w:rPr>
          <w:rFonts w:ascii="Times New Roman" w:hAnsi="Times New Roman"/>
        </w:rPr>
      </w:pPr>
    </w:p>
    <w:p w14:paraId="57E54C19" w14:textId="12A537EC" w:rsidR="008D4F83" w:rsidRDefault="008D4F83" w:rsidP="007A2B46">
      <w:pPr>
        <w:rPr>
          <w:rFonts w:ascii="Times New Roman" w:hAnsi="Times New Roman"/>
        </w:rPr>
      </w:pPr>
    </w:p>
    <w:p w14:paraId="675F0E3B" w14:textId="44B1E1CC" w:rsidR="008D4F83" w:rsidRDefault="008D4F83" w:rsidP="007A2B46">
      <w:pPr>
        <w:rPr>
          <w:rFonts w:ascii="Times New Roman" w:hAnsi="Times New Roman"/>
        </w:rPr>
      </w:pPr>
    </w:p>
    <w:p w14:paraId="77302C51" w14:textId="0E211E22" w:rsidR="008D4F83" w:rsidRDefault="008D4F83" w:rsidP="007A2B46">
      <w:pPr>
        <w:rPr>
          <w:rFonts w:ascii="Times New Roman" w:hAnsi="Times New Roman"/>
        </w:rPr>
      </w:pPr>
    </w:p>
    <w:p w14:paraId="278DB7D3" w14:textId="02D1D958" w:rsidR="008D4F83" w:rsidRDefault="008D4F83" w:rsidP="007A2B46">
      <w:pPr>
        <w:rPr>
          <w:rFonts w:ascii="Times New Roman" w:hAnsi="Times New Roman"/>
        </w:rPr>
      </w:pPr>
    </w:p>
    <w:p w14:paraId="478BC794" w14:textId="587464F7" w:rsidR="008D4F83" w:rsidRDefault="008D4F83" w:rsidP="007A2B46">
      <w:pPr>
        <w:rPr>
          <w:rFonts w:ascii="Times New Roman" w:hAnsi="Times New Roman"/>
        </w:rPr>
      </w:pPr>
    </w:p>
    <w:p w14:paraId="04522D4D" w14:textId="5FA0A715" w:rsidR="008D4F83" w:rsidRDefault="008D4F83" w:rsidP="007A2B46">
      <w:pPr>
        <w:rPr>
          <w:rFonts w:ascii="Times New Roman" w:hAnsi="Times New Roman"/>
        </w:rPr>
      </w:pPr>
    </w:p>
    <w:p w14:paraId="3136AEBD" w14:textId="19DA67E6" w:rsidR="008D4F83" w:rsidRDefault="008D4F83" w:rsidP="007A2B46">
      <w:pPr>
        <w:rPr>
          <w:rFonts w:ascii="Times New Roman" w:hAnsi="Times New Roman"/>
        </w:rPr>
      </w:pPr>
    </w:p>
    <w:p w14:paraId="115BB6C7" w14:textId="067FABA4" w:rsidR="008D4F83" w:rsidRDefault="008D4F83" w:rsidP="007A2B46">
      <w:pPr>
        <w:rPr>
          <w:rFonts w:ascii="Times New Roman" w:hAnsi="Times New Roman"/>
        </w:rPr>
      </w:pPr>
    </w:p>
    <w:p w14:paraId="40493BE3" w14:textId="438B1A74" w:rsidR="008D4F83" w:rsidRDefault="008D4F83" w:rsidP="007A2B46">
      <w:pPr>
        <w:rPr>
          <w:rFonts w:ascii="Times New Roman" w:hAnsi="Times New Roman"/>
          <w:b/>
          <w:bCs/>
          <w:i/>
          <w:iCs/>
        </w:rPr>
      </w:pPr>
      <w:r>
        <w:rPr>
          <w:rFonts w:ascii="Times New Roman" w:hAnsi="Times New Roman"/>
          <w:b/>
          <w:bCs/>
          <w:i/>
          <w:iCs/>
        </w:rPr>
        <w:lastRenderedPageBreak/>
        <w:t>3.7.</w:t>
      </w:r>
      <w:r w:rsidR="004026BA">
        <w:rPr>
          <w:rFonts w:ascii="Times New Roman" w:hAnsi="Times New Roman"/>
          <w:b/>
          <w:bCs/>
          <w:i/>
          <w:iCs/>
        </w:rPr>
        <w:t>17</w:t>
      </w:r>
      <w:r>
        <w:rPr>
          <w:rFonts w:ascii="Times New Roman" w:hAnsi="Times New Roman"/>
          <w:b/>
          <w:bCs/>
          <w:i/>
          <w:iCs/>
        </w:rPr>
        <w:t xml:space="preserve"> Giao diện Đổi mật khẩu</w:t>
      </w:r>
    </w:p>
    <w:p w14:paraId="79D43C57" w14:textId="5E1BDF06" w:rsidR="008D4F83" w:rsidRDefault="008D4F83" w:rsidP="007A2B46">
      <w:pPr>
        <w:rPr>
          <w:rFonts w:ascii="Times New Roman" w:hAnsi="Times New Roman"/>
          <w:b/>
          <w:bCs/>
          <w:i/>
          <w:iCs/>
        </w:rPr>
      </w:pPr>
    </w:p>
    <w:p w14:paraId="6E47C81D" w14:textId="6AB7EB71" w:rsidR="008D4F83" w:rsidRDefault="008D4F83" w:rsidP="007A2B46">
      <w:pPr>
        <w:rPr>
          <w:rFonts w:ascii="Times New Roman" w:hAnsi="Times New Roman"/>
        </w:rPr>
      </w:pPr>
      <w:r>
        <w:rPr>
          <w:rFonts w:ascii="Times New Roman" w:hAnsi="Times New Roman"/>
          <w:b/>
          <w:bCs/>
          <w:i/>
          <w:iCs/>
        </w:rPr>
        <w:tab/>
      </w:r>
      <w:r>
        <w:rPr>
          <w:rFonts w:ascii="Times New Roman" w:hAnsi="Times New Roman"/>
        </w:rPr>
        <w:t>a, Thiết kế</w:t>
      </w:r>
    </w:p>
    <w:p w14:paraId="2CD0469D" w14:textId="4D31B27A" w:rsidR="008D4F83" w:rsidRDefault="008D4F83" w:rsidP="007A2B46">
      <w:pPr>
        <w:rPr>
          <w:rFonts w:ascii="Times New Roman" w:hAnsi="Times New Roman"/>
        </w:rPr>
      </w:pPr>
    </w:p>
    <w:p w14:paraId="0698CA11" w14:textId="41414D80" w:rsidR="008D4F83" w:rsidRDefault="00CB7733" w:rsidP="00CB7733">
      <w:pPr>
        <w:jc w:val="center"/>
        <w:rPr>
          <w:rFonts w:ascii="Times New Roman" w:hAnsi="Times New Roman"/>
        </w:rPr>
      </w:pPr>
      <w:r>
        <w:rPr>
          <w:noProof/>
        </w:rPr>
        <w:drawing>
          <wp:inline distT="0" distB="0" distL="0" distR="0" wp14:anchorId="254E7652" wp14:editId="70A33BFD">
            <wp:extent cx="2479431" cy="5364651"/>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92708" cy="5393378"/>
                    </a:xfrm>
                    <a:prstGeom prst="rect">
                      <a:avLst/>
                    </a:prstGeom>
                    <a:noFill/>
                    <a:ln>
                      <a:noFill/>
                    </a:ln>
                  </pic:spPr>
                </pic:pic>
              </a:graphicData>
            </a:graphic>
          </wp:inline>
        </w:drawing>
      </w:r>
    </w:p>
    <w:p w14:paraId="0146F342" w14:textId="19EED098" w:rsidR="00CB7733" w:rsidRDefault="00CB7733" w:rsidP="00CB7733">
      <w:pPr>
        <w:jc w:val="center"/>
        <w:rPr>
          <w:rFonts w:ascii="Times New Roman" w:hAnsi="Times New Roman"/>
        </w:rPr>
      </w:pPr>
    </w:p>
    <w:p w14:paraId="79C511BC" w14:textId="478AFFBF" w:rsidR="00CB7733" w:rsidRDefault="00CB7733" w:rsidP="00CB7733">
      <w:pPr>
        <w:rPr>
          <w:rFonts w:ascii="Times New Roman" w:hAnsi="Times New Roman"/>
        </w:rPr>
      </w:pPr>
      <w:r>
        <w:rPr>
          <w:rFonts w:ascii="Times New Roman" w:hAnsi="Times New Roman"/>
        </w:rPr>
        <w:tab/>
        <w:t>b, Code giao diện</w:t>
      </w:r>
    </w:p>
    <w:p w14:paraId="326D800D" w14:textId="2DD64525" w:rsidR="00CB7733" w:rsidRDefault="00CB7733" w:rsidP="00CB7733">
      <w:pPr>
        <w:rPr>
          <w:rFonts w:ascii="Times New Roman" w:hAnsi="Times New Roman"/>
        </w:rPr>
      </w:pPr>
    </w:p>
    <w:p w14:paraId="10276ECA" w14:textId="3A82236B" w:rsidR="00CB7733" w:rsidRDefault="00CB7733" w:rsidP="00CB7733">
      <w:pPr>
        <w:rPr>
          <w:rFonts w:ascii="Times New Roman" w:hAnsi="Times New Roman"/>
        </w:rPr>
      </w:pPr>
      <w:r w:rsidRPr="00CB7733">
        <w:rPr>
          <w:rFonts w:ascii="Times New Roman" w:hAnsi="Times New Roman"/>
          <w:noProof/>
        </w:rPr>
        <w:lastRenderedPageBreak/>
        <w:drawing>
          <wp:inline distT="0" distB="0" distL="0" distR="0" wp14:anchorId="54CA61C1" wp14:editId="5E639254">
            <wp:extent cx="6327140" cy="33515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27140" cy="3351530"/>
                    </a:xfrm>
                    <a:prstGeom prst="rect">
                      <a:avLst/>
                    </a:prstGeom>
                  </pic:spPr>
                </pic:pic>
              </a:graphicData>
            </a:graphic>
          </wp:inline>
        </w:drawing>
      </w:r>
    </w:p>
    <w:p w14:paraId="2D95A254" w14:textId="60813DEA" w:rsidR="00CB7733" w:rsidRDefault="00CB7733" w:rsidP="00CB7733">
      <w:pPr>
        <w:rPr>
          <w:rFonts w:ascii="Times New Roman" w:hAnsi="Times New Roman"/>
        </w:rPr>
      </w:pPr>
    </w:p>
    <w:p w14:paraId="59312C33" w14:textId="4E797379" w:rsidR="00CB7733" w:rsidRDefault="00CB7733" w:rsidP="00CB7733">
      <w:pPr>
        <w:rPr>
          <w:rFonts w:ascii="Times New Roman" w:hAnsi="Times New Roman"/>
        </w:rPr>
      </w:pPr>
    </w:p>
    <w:p w14:paraId="244FC5B8" w14:textId="2360F8BD" w:rsidR="00CB7733" w:rsidRDefault="00CB7733" w:rsidP="00CB7733">
      <w:pPr>
        <w:rPr>
          <w:rFonts w:ascii="Times New Roman" w:hAnsi="Times New Roman"/>
        </w:rPr>
      </w:pPr>
    </w:p>
    <w:p w14:paraId="5A333CC8" w14:textId="7AAFA17D" w:rsidR="00CB7733" w:rsidRDefault="00CB7733" w:rsidP="00CB7733">
      <w:pPr>
        <w:rPr>
          <w:rFonts w:ascii="Times New Roman" w:hAnsi="Times New Roman"/>
        </w:rPr>
      </w:pPr>
    </w:p>
    <w:p w14:paraId="3ED33AA3" w14:textId="487D4D5D" w:rsidR="00CB7733" w:rsidRDefault="00CB7733" w:rsidP="00CB7733">
      <w:pPr>
        <w:rPr>
          <w:rFonts w:ascii="Times New Roman" w:hAnsi="Times New Roman"/>
        </w:rPr>
      </w:pPr>
    </w:p>
    <w:p w14:paraId="0A0DD3F0" w14:textId="4F8847EC" w:rsidR="00CB7733" w:rsidRDefault="00CB7733" w:rsidP="00CB7733">
      <w:pPr>
        <w:rPr>
          <w:rFonts w:ascii="Times New Roman" w:hAnsi="Times New Roman"/>
        </w:rPr>
      </w:pPr>
    </w:p>
    <w:p w14:paraId="3A3C093E" w14:textId="2C3B6791" w:rsidR="00CB7733" w:rsidRDefault="00CB7733" w:rsidP="00CB7733">
      <w:pPr>
        <w:rPr>
          <w:rFonts w:ascii="Times New Roman" w:hAnsi="Times New Roman"/>
        </w:rPr>
      </w:pPr>
    </w:p>
    <w:p w14:paraId="7E00E98F" w14:textId="040D0285" w:rsidR="00CB7733" w:rsidRDefault="00CB7733" w:rsidP="00CB7733">
      <w:pPr>
        <w:rPr>
          <w:rFonts w:ascii="Times New Roman" w:hAnsi="Times New Roman"/>
        </w:rPr>
      </w:pPr>
    </w:p>
    <w:p w14:paraId="02266DA1" w14:textId="17486DA4" w:rsidR="00CB7733" w:rsidRDefault="00CB7733" w:rsidP="00CB7733">
      <w:pPr>
        <w:rPr>
          <w:rFonts w:ascii="Times New Roman" w:hAnsi="Times New Roman"/>
        </w:rPr>
      </w:pPr>
    </w:p>
    <w:p w14:paraId="50A2F03D" w14:textId="15E745D4" w:rsidR="00CB7733" w:rsidRDefault="00CB7733" w:rsidP="00CB7733">
      <w:pPr>
        <w:rPr>
          <w:rFonts w:ascii="Times New Roman" w:hAnsi="Times New Roman"/>
        </w:rPr>
      </w:pPr>
    </w:p>
    <w:p w14:paraId="646E9E8B" w14:textId="02C5341C" w:rsidR="00CB7733" w:rsidRDefault="00CB7733" w:rsidP="00CB7733">
      <w:pPr>
        <w:rPr>
          <w:rFonts w:ascii="Times New Roman" w:hAnsi="Times New Roman"/>
        </w:rPr>
      </w:pPr>
    </w:p>
    <w:p w14:paraId="626CC214" w14:textId="015E640C" w:rsidR="00CB7733" w:rsidRDefault="00CB7733" w:rsidP="00CB7733">
      <w:pPr>
        <w:rPr>
          <w:rFonts w:ascii="Times New Roman" w:hAnsi="Times New Roman"/>
        </w:rPr>
      </w:pPr>
    </w:p>
    <w:p w14:paraId="1D30BE42" w14:textId="71FFAFA9" w:rsidR="00CB7733" w:rsidRDefault="00CB7733" w:rsidP="00CB7733">
      <w:pPr>
        <w:rPr>
          <w:rFonts w:ascii="Times New Roman" w:hAnsi="Times New Roman"/>
        </w:rPr>
      </w:pPr>
    </w:p>
    <w:p w14:paraId="7902C8E2" w14:textId="7AE190A4" w:rsidR="00CB7733" w:rsidRDefault="00CB7733" w:rsidP="00CB7733">
      <w:pPr>
        <w:rPr>
          <w:rFonts w:ascii="Times New Roman" w:hAnsi="Times New Roman"/>
        </w:rPr>
      </w:pPr>
    </w:p>
    <w:p w14:paraId="3A76DE3D" w14:textId="7D388AF8" w:rsidR="00CB7733" w:rsidRDefault="00CB7733" w:rsidP="00CB7733">
      <w:pPr>
        <w:rPr>
          <w:rFonts w:ascii="Times New Roman" w:hAnsi="Times New Roman"/>
        </w:rPr>
      </w:pPr>
    </w:p>
    <w:p w14:paraId="7D3850DD" w14:textId="74832964" w:rsidR="00CB7733" w:rsidRDefault="00CB7733" w:rsidP="00CB7733">
      <w:pPr>
        <w:rPr>
          <w:rFonts w:ascii="Times New Roman" w:hAnsi="Times New Roman"/>
        </w:rPr>
      </w:pPr>
    </w:p>
    <w:p w14:paraId="66D7CBF3" w14:textId="7FB81565" w:rsidR="00CB7733" w:rsidRDefault="00CB7733" w:rsidP="00CB7733">
      <w:pPr>
        <w:rPr>
          <w:rFonts w:ascii="Times New Roman" w:hAnsi="Times New Roman"/>
        </w:rPr>
      </w:pPr>
    </w:p>
    <w:p w14:paraId="5419C804" w14:textId="7C1B12E6" w:rsidR="00CB7733" w:rsidRDefault="00CB7733" w:rsidP="00CB7733">
      <w:pPr>
        <w:rPr>
          <w:rFonts w:ascii="Times New Roman" w:hAnsi="Times New Roman"/>
        </w:rPr>
      </w:pPr>
    </w:p>
    <w:p w14:paraId="35B0EC67" w14:textId="5F6A0628" w:rsidR="00CB7733" w:rsidRDefault="00CB7733" w:rsidP="00CB7733">
      <w:pPr>
        <w:rPr>
          <w:rFonts w:ascii="Times New Roman" w:hAnsi="Times New Roman"/>
        </w:rPr>
      </w:pPr>
    </w:p>
    <w:p w14:paraId="017B051A" w14:textId="677F5E61" w:rsidR="00CB7733" w:rsidRDefault="00CB7733" w:rsidP="00CB7733">
      <w:pPr>
        <w:rPr>
          <w:rFonts w:ascii="Times New Roman" w:hAnsi="Times New Roman"/>
        </w:rPr>
      </w:pPr>
    </w:p>
    <w:p w14:paraId="1C54A853" w14:textId="76CA4B78" w:rsidR="00CB7733" w:rsidRDefault="00CB7733" w:rsidP="00CB7733">
      <w:pPr>
        <w:rPr>
          <w:rFonts w:ascii="Times New Roman" w:hAnsi="Times New Roman"/>
        </w:rPr>
      </w:pPr>
    </w:p>
    <w:p w14:paraId="49BE3A32" w14:textId="21CB76E5" w:rsidR="00CB7733" w:rsidRDefault="00CB7733" w:rsidP="00CB7733">
      <w:pPr>
        <w:rPr>
          <w:rFonts w:ascii="Times New Roman" w:hAnsi="Times New Roman"/>
        </w:rPr>
      </w:pPr>
    </w:p>
    <w:p w14:paraId="159CE3CB" w14:textId="3EDBA9DA" w:rsidR="00CB7733" w:rsidRDefault="00CB7733" w:rsidP="00CB7733">
      <w:pPr>
        <w:rPr>
          <w:rFonts w:ascii="Times New Roman" w:hAnsi="Times New Roman"/>
        </w:rPr>
      </w:pPr>
    </w:p>
    <w:p w14:paraId="0C0FF880" w14:textId="5BBCF3FB" w:rsidR="00CB7733" w:rsidRDefault="00CB7733" w:rsidP="00CB7733">
      <w:pPr>
        <w:rPr>
          <w:rFonts w:ascii="Times New Roman" w:hAnsi="Times New Roman"/>
        </w:rPr>
      </w:pPr>
    </w:p>
    <w:p w14:paraId="7D5E5D55" w14:textId="320EAF1F" w:rsidR="00CB7733" w:rsidRDefault="00C20E4C" w:rsidP="00CB7733">
      <w:pPr>
        <w:rPr>
          <w:rFonts w:ascii="Times New Roman" w:hAnsi="Times New Roman"/>
          <w:b/>
          <w:bCs/>
          <w:i/>
          <w:iCs/>
        </w:rPr>
      </w:pPr>
      <w:r w:rsidRPr="00C20E4C">
        <w:rPr>
          <w:rFonts w:ascii="Times New Roman" w:hAnsi="Times New Roman"/>
          <w:b/>
          <w:bCs/>
          <w:i/>
          <w:iCs/>
        </w:rPr>
        <w:lastRenderedPageBreak/>
        <w:t>3.7.</w:t>
      </w:r>
      <w:r w:rsidR="004026BA">
        <w:rPr>
          <w:rFonts w:ascii="Times New Roman" w:hAnsi="Times New Roman"/>
          <w:b/>
          <w:bCs/>
          <w:i/>
          <w:iCs/>
        </w:rPr>
        <w:t>18</w:t>
      </w:r>
      <w:r w:rsidRPr="00C20E4C">
        <w:rPr>
          <w:rFonts w:ascii="Times New Roman" w:hAnsi="Times New Roman"/>
          <w:b/>
          <w:bCs/>
          <w:i/>
          <w:iCs/>
        </w:rPr>
        <w:t xml:space="preserve"> Giao diện Thay đổi trang cá nhân</w:t>
      </w:r>
    </w:p>
    <w:p w14:paraId="50082E68" w14:textId="77777777" w:rsidR="00C20E4C" w:rsidRDefault="00C20E4C" w:rsidP="00CB7733">
      <w:pPr>
        <w:rPr>
          <w:rFonts w:ascii="Times New Roman" w:hAnsi="Times New Roman"/>
          <w:b/>
          <w:bCs/>
          <w:i/>
          <w:iCs/>
        </w:rPr>
      </w:pPr>
    </w:p>
    <w:p w14:paraId="780593C3" w14:textId="64E92458" w:rsidR="00C20E4C" w:rsidRDefault="00C20E4C" w:rsidP="00CB7733">
      <w:pPr>
        <w:rPr>
          <w:rFonts w:ascii="Times New Roman" w:hAnsi="Times New Roman"/>
        </w:rPr>
      </w:pPr>
      <w:r>
        <w:rPr>
          <w:rFonts w:ascii="Times New Roman" w:hAnsi="Times New Roman"/>
        </w:rPr>
        <w:tab/>
        <w:t>a, Thiết kế</w:t>
      </w:r>
    </w:p>
    <w:p w14:paraId="5F2438A1" w14:textId="0B9D7193" w:rsidR="00C20E4C" w:rsidRDefault="00C20E4C" w:rsidP="00CB7733">
      <w:pPr>
        <w:rPr>
          <w:rFonts w:ascii="Times New Roman" w:hAnsi="Times New Roman"/>
        </w:rPr>
      </w:pPr>
    </w:p>
    <w:p w14:paraId="321ADC42" w14:textId="47FB1B40" w:rsidR="00C20E4C" w:rsidRDefault="00C20E4C" w:rsidP="00C20E4C">
      <w:pPr>
        <w:jc w:val="center"/>
        <w:rPr>
          <w:rFonts w:ascii="Times New Roman" w:hAnsi="Times New Roman"/>
        </w:rPr>
      </w:pPr>
      <w:r>
        <w:rPr>
          <w:noProof/>
        </w:rPr>
        <w:drawing>
          <wp:inline distT="0" distB="0" distL="0" distR="0" wp14:anchorId="5E21D8C1" wp14:editId="7FA06978">
            <wp:extent cx="2755136" cy="5961185"/>
            <wp:effectExtent l="0" t="0" r="762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67829" cy="5988649"/>
                    </a:xfrm>
                    <a:prstGeom prst="rect">
                      <a:avLst/>
                    </a:prstGeom>
                    <a:noFill/>
                    <a:ln>
                      <a:noFill/>
                    </a:ln>
                  </pic:spPr>
                </pic:pic>
              </a:graphicData>
            </a:graphic>
          </wp:inline>
        </w:drawing>
      </w:r>
    </w:p>
    <w:p w14:paraId="07514D6E" w14:textId="55142D02" w:rsidR="00C20E4C" w:rsidRDefault="00C20E4C" w:rsidP="00C20E4C">
      <w:pPr>
        <w:jc w:val="center"/>
        <w:rPr>
          <w:rFonts w:ascii="Times New Roman" w:hAnsi="Times New Roman"/>
        </w:rPr>
      </w:pPr>
    </w:p>
    <w:p w14:paraId="020F7A79" w14:textId="26DA3825" w:rsidR="00C20E4C" w:rsidRDefault="00C20E4C" w:rsidP="00C20E4C">
      <w:pPr>
        <w:jc w:val="center"/>
        <w:rPr>
          <w:rFonts w:ascii="Times New Roman" w:hAnsi="Times New Roman"/>
        </w:rPr>
      </w:pPr>
    </w:p>
    <w:p w14:paraId="1CA8A229" w14:textId="7D07B68E" w:rsidR="00C20E4C" w:rsidRDefault="00C20E4C" w:rsidP="00C20E4C">
      <w:pPr>
        <w:rPr>
          <w:rFonts w:ascii="Times New Roman" w:hAnsi="Times New Roman"/>
        </w:rPr>
      </w:pPr>
      <w:r>
        <w:rPr>
          <w:rFonts w:ascii="Times New Roman" w:hAnsi="Times New Roman"/>
        </w:rPr>
        <w:tab/>
      </w:r>
      <w:r w:rsidR="002F7643">
        <w:rPr>
          <w:rFonts w:ascii="Times New Roman" w:hAnsi="Times New Roman"/>
        </w:rPr>
        <w:t>b, Code giao diện</w:t>
      </w:r>
    </w:p>
    <w:p w14:paraId="2BF360C5" w14:textId="39A269ED" w:rsidR="005D0E1B" w:rsidRDefault="00C85495" w:rsidP="00C20E4C">
      <w:pPr>
        <w:rPr>
          <w:rFonts w:ascii="Times New Roman" w:hAnsi="Times New Roman"/>
        </w:rPr>
      </w:pPr>
      <w:r w:rsidRPr="00C85495">
        <w:rPr>
          <w:rFonts w:ascii="Times New Roman" w:hAnsi="Times New Roman"/>
          <w:noProof/>
        </w:rPr>
        <w:lastRenderedPageBreak/>
        <w:drawing>
          <wp:inline distT="0" distB="0" distL="0" distR="0" wp14:anchorId="2624ACE1" wp14:editId="687DB555">
            <wp:extent cx="6327140" cy="33743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27140" cy="3374390"/>
                    </a:xfrm>
                    <a:prstGeom prst="rect">
                      <a:avLst/>
                    </a:prstGeom>
                  </pic:spPr>
                </pic:pic>
              </a:graphicData>
            </a:graphic>
          </wp:inline>
        </w:drawing>
      </w:r>
    </w:p>
    <w:p w14:paraId="26C68017" w14:textId="282CC7C7" w:rsidR="00C85495" w:rsidRDefault="00C85495" w:rsidP="00C20E4C">
      <w:pPr>
        <w:rPr>
          <w:rFonts w:ascii="Times New Roman" w:hAnsi="Times New Roman"/>
        </w:rPr>
      </w:pPr>
    </w:p>
    <w:p w14:paraId="58F8D377" w14:textId="5CD56295" w:rsidR="00C85495" w:rsidRDefault="00C85495" w:rsidP="00C20E4C">
      <w:pPr>
        <w:rPr>
          <w:rFonts w:ascii="Times New Roman" w:hAnsi="Times New Roman"/>
        </w:rPr>
      </w:pPr>
    </w:p>
    <w:p w14:paraId="0133CC9E" w14:textId="3B3D7EBF" w:rsidR="00C85495" w:rsidRDefault="00C85495" w:rsidP="00C20E4C">
      <w:pPr>
        <w:rPr>
          <w:rFonts w:ascii="Times New Roman" w:hAnsi="Times New Roman"/>
        </w:rPr>
      </w:pPr>
    </w:p>
    <w:p w14:paraId="41344BD1" w14:textId="0E4D5B7C" w:rsidR="00C85495" w:rsidRDefault="00C85495" w:rsidP="00C20E4C">
      <w:pPr>
        <w:rPr>
          <w:rFonts w:ascii="Times New Roman" w:hAnsi="Times New Roman"/>
        </w:rPr>
      </w:pPr>
    </w:p>
    <w:p w14:paraId="48BB4D42" w14:textId="548FB311" w:rsidR="00C85495" w:rsidRDefault="00C85495" w:rsidP="00C20E4C">
      <w:pPr>
        <w:rPr>
          <w:rFonts w:ascii="Times New Roman" w:hAnsi="Times New Roman"/>
        </w:rPr>
      </w:pPr>
    </w:p>
    <w:p w14:paraId="27D58811" w14:textId="45D1B570" w:rsidR="00C85495" w:rsidRDefault="00C85495" w:rsidP="00C20E4C">
      <w:pPr>
        <w:rPr>
          <w:rFonts w:ascii="Times New Roman" w:hAnsi="Times New Roman"/>
        </w:rPr>
      </w:pPr>
    </w:p>
    <w:p w14:paraId="192A6B8C" w14:textId="0B6C95E1" w:rsidR="00C85495" w:rsidRDefault="00C85495" w:rsidP="00C20E4C">
      <w:pPr>
        <w:rPr>
          <w:rFonts w:ascii="Times New Roman" w:hAnsi="Times New Roman"/>
        </w:rPr>
      </w:pPr>
    </w:p>
    <w:p w14:paraId="5FBE9F2B" w14:textId="2EED2AEF" w:rsidR="00C85495" w:rsidRDefault="00C85495" w:rsidP="00C20E4C">
      <w:pPr>
        <w:rPr>
          <w:rFonts w:ascii="Times New Roman" w:hAnsi="Times New Roman"/>
        </w:rPr>
      </w:pPr>
    </w:p>
    <w:p w14:paraId="5B94E565" w14:textId="7A3133F9" w:rsidR="00C85495" w:rsidRDefault="00C85495" w:rsidP="00C20E4C">
      <w:pPr>
        <w:rPr>
          <w:rFonts w:ascii="Times New Roman" w:hAnsi="Times New Roman"/>
        </w:rPr>
      </w:pPr>
    </w:p>
    <w:p w14:paraId="4CA3C0F5" w14:textId="412E4741" w:rsidR="00C85495" w:rsidRDefault="00C85495" w:rsidP="00C20E4C">
      <w:pPr>
        <w:rPr>
          <w:rFonts w:ascii="Times New Roman" w:hAnsi="Times New Roman"/>
        </w:rPr>
      </w:pPr>
    </w:p>
    <w:p w14:paraId="277050B2" w14:textId="1AD48C77" w:rsidR="00C85495" w:rsidRDefault="00C85495" w:rsidP="00C20E4C">
      <w:pPr>
        <w:rPr>
          <w:rFonts w:ascii="Times New Roman" w:hAnsi="Times New Roman"/>
        </w:rPr>
      </w:pPr>
    </w:p>
    <w:p w14:paraId="671D75DD" w14:textId="703F87CF" w:rsidR="00C85495" w:rsidRDefault="00C85495" w:rsidP="00C20E4C">
      <w:pPr>
        <w:rPr>
          <w:rFonts w:ascii="Times New Roman" w:hAnsi="Times New Roman"/>
        </w:rPr>
      </w:pPr>
    </w:p>
    <w:p w14:paraId="5049F8F3" w14:textId="40E059B8" w:rsidR="00C85495" w:rsidRDefault="00C85495" w:rsidP="00C20E4C">
      <w:pPr>
        <w:rPr>
          <w:rFonts w:ascii="Times New Roman" w:hAnsi="Times New Roman"/>
        </w:rPr>
      </w:pPr>
    </w:p>
    <w:p w14:paraId="79DEC0B5" w14:textId="7193C9ED" w:rsidR="00C85495" w:rsidRDefault="00C85495" w:rsidP="00C20E4C">
      <w:pPr>
        <w:rPr>
          <w:rFonts w:ascii="Times New Roman" w:hAnsi="Times New Roman"/>
        </w:rPr>
      </w:pPr>
    </w:p>
    <w:p w14:paraId="4DB671C6" w14:textId="6B378953" w:rsidR="00C85495" w:rsidRDefault="00C85495" w:rsidP="00C20E4C">
      <w:pPr>
        <w:rPr>
          <w:rFonts w:ascii="Times New Roman" w:hAnsi="Times New Roman"/>
        </w:rPr>
      </w:pPr>
    </w:p>
    <w:p w14:paraId="4C9C3188" w14:textId="1F251C54" w:rsidR="00C85495" w:rsidRDefault="00C85495" w:rsidP="00C20E4C">
      <w:pPr>
        <w:rPr>
          <w:rFonts w:ascii="Times New Roman" w:hAnsi="Times New Roman"/>
        </w:rPr>
      </w:pPr>
    </w:p>
    <w:p w14:paraId="6DBC87E6" w14:textId="74B66409" w:rsidR="00C85495" w:rsidRDefault="00C85495" w:rsidP="00C20E4C">
      <w:pPr>
        <w:rPr>
          <w:rFonts w:ascii="Times New Roman" w:hAnsi="Times New Roman"/>
        </w:rPr>
      </w:pPr>
    </w:p>
    <w:p w14:paraId="14289340" w14:textId="73A5B9F7" w:rsidR="00C85495" w:rsidRDefault="00C85495" w:rsidP="00C20E4C">
      <w:pPr>
        <w:rPr>
          <w:rFonts w:ascii="Times New Roman" w:hAnsi="Times New Roman"/>
        </w:rPr>
      </w:pPr>
    </w:p>
    <w:p w14:paraId="37DC3004" w14:textId="152AE9E4" w:rsidR="00C85495" w:rsidRDefault="00C85495" w:rsidP="00C20E4C">
      <w:pPr>
        <w:rPr>
          <w:rFonts w:ascii="Times New Roman" w:hAnsi="Times New Roman"/>
        </w:rPr>
      </w:pPr>
    </w:p>
    <w:p w14:paraId="2A5B7A8A" w14:textId="1278C824" w:rsidR="00C85495" w:rsidRDefault="00C85495" w:rsidP="00C20E4C">
      <w:pPr>
        <w:rPr>
          <w:rFonts w:ascii="Times New Roman" w:hAnsi="Times New Roman"/>
        </w:rPr>
      </w:pPr>
    </w:p>
    <w:p w14:paraId="3EA2D5E9" w14:textId="07F51467" w:rsidR="00C85495" w:rsidRDefault="00C85495" w:rsidP="00C20E4C">
      <w:pPr>
        <w:rPr>
          <w:rFonts w:ascii="Times New Roman" w:hAnsi="Times New Roman"/>
        </w:rPr>
      </w:pPr>
    </w:p>
    <w:p w14:paraId="601C7534" w14:textId="3EC9382A" w:rsidR="00C85495" w:rsidRDefault="00C85495" w:rsidP="00C20E4C">
      <w:pPr>
        <w:rPr>
          <w:rFonts w:ascii="Times New Roman" w:hAnsi="Times New Roman"/>
        </w:rPr>
      </w:pPr>
    </w:p>
    <w:p w14:paraId="487C68CB" w14:textId="67CCFCCD" w:rsidR="00C85495" w:rsidRDefault="00C85495" w:rsidP="00C20E4C">
      <w:pPr>
        <w:rPr>
          <w:rFonts w:ascii="Times New Roman" w:hAnsi="Times New Roman"/>
        </w:rPr>
      </w:pPr>
    </w:p>
    <w:p w14:paraId="68EE1C6D" w14:textId="39E29B31" w:rsidR="00C85495" w:rsidRDefault="00C85495" w:rsidP="00C20E4C">
      <w:pPr>
        <w:rPr>
          <w:rFonts w:ascii="Times New Roman" w:hAnsi="Times New Roman"/>
        </w:rPr>
      </w:pPr>
    </w:p>
    <w:p w14:paraId="456879E5" w14:textId="44467209" w:rsidR="00C85495" w:rsidRDefault="00C85495" w:rsidP="00C20E4C">
      <w:pPr>
        <w:rPr>
          <w:rFonts w:ascii="Times New Roman" w:hAnsi="Times New Roman"/>
          <w:b/>
          <w:bCs/>
          <w:i/>
          <w:iCs/>
        </w:rPr>
      </w:pPr>
      <w:r>
        <w:rPr>
          <w:rFonts w:ascii="Times New Roman" w:hAnsi="Times New Roman"/>
          <w:b/>
          <w:bCs/>
          <w:i/>
          <w:iCs/>
        </w:rPr>
        <w:lastRenderedPageBreak/>
        <w:t>3.7.</w:t>
      </w:r>
      <w:r w:rsidR="004026BA">
        <w:rPr>
          <w:rFonts w:ascii="Times New Roman" w:hAnsi="Times New Roman"/>
          <w:b/>
          <w:bCs/>
          <w:i/>
          <w:iCs/>
        </w:rPr>
        <w:t>19</w:t>
      </w:r>
      <w:r>
        <w:rPr>
          <w:rFonts w:ascii="Times New Roman" w:hAnsi="Times New Roman"/>
          <w:b/>
          <w:bCs/>
          <w:i/>
          <w:iCs/>
        </w:rPr>
        <w:t xml:space="preserve"> Giao diện thêm địa chỉ mới </w:t>
      </w:r>
    </w:p>
    <w:p w14:paraId="63E09C79" w14:textId="3ADFBC07" w:rsidR="00C85495" w:rsidRDefault="00C85495" w:rsidP="00C20E4C">
      <w:pPr>
        <w:rPr>
          <w:rFonts w:ascii="Times New Roman" w:hAnsi="Times New Roman"/>
          <w:b/>
          <w:bCs/>
          <w:i/>
          <w:iCs/>
        </w:rPr>
      </w:pPr>
    </w:p>
    <w:p w14:paraId="343D2BDD" w14:textId="3DC89DAB" w:rsidR="00C85495" w:rsidRDefault="00F07492" w:rsidP="00C20E4C">
      <w:pPr>
        <w:rPr>
          <w:rFonts w:ascii="Times New Roman" w:hAnsi="Times New Roman"/>
        </w:rPr>
      </w:pPr>
      <w:r>
        <w:rPr>
          <w:rFonts w:ascii="Times New Roman" w:hAnsi="Times New Roman"/>
        </w:rPr>
        <w:tab/>
        <w:t xml:space="preserve">a, Thiết kế </w:t>
      </w:r>
    </w:p>
    <w:p w14:paraId="5455819C" w14:textId="6F5A2B5D" w:rsidR="00F07492" w:rsidRDefault="00F07492" w:rsidP="00C20E4C">
      <w:pPr>
        <w:rPr>
          <w:rFonts w:ascii="Times New Roman" w:hAnsi="Times New Roman"/>
        </w:rPr>
      </w:pPr>
    </w:p>
    <w:p w14:paraId="713E8BFD" w14:textId="22CB9B46" w:rsidR="00F07492" w:rsidRDefault="00F07492" w:rsidP="00F07492">
      <w:pPr>
        <w:jc w:val="center"/>
        <w:rPr>
          <w:rFonts w:ascii="Times New Roman" w:hAnsi="Times New Roman"/>
        </w:rPr>
      </w:pPr>
      <w:r>
        <w:rPr>
          <w:noProof/>
        </w:rPr>
        <w:drawing>
          <wp:inline distT="0" distB="0" distL="0" distR="0" wp14:anchorId="3E7FE995" wp14:editId="275FD719">
            <wp:extent cx="2725616" cy="5897313"/>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33781" cy="5914978"/>
                    </a:xfrm>
                    <a:prstGeom prst="rect">
                      <a:avLst/>
                    </a:prstGeom>
                    <a:noFill/>
                    <a:ln>
                      <a:noFill/>
                    </a:ln>
                  </pic:spPr>
                </pic:pic>
              </a:graphicData>
            </a:graphic>
          </wp:inline>
        </w:drawing>
      </w:r>
    </w:p>
    <w:p w14:paraId="781080F4" w14:textId="2C2FF725" w:rsidR="00F07492" w:rsidRDefault="00F07492" w:rsidP="00F07492">
      <w:pPr>
        <w:jc w:val="center"/>
        <w:rPr>
          <w:rFonts w:ascii="Times New Roman" w:hAnsi="Times New Roman"/>
        </w:rPr>
      </w:pPr>
    </w:p>
    <w:p w14:paraId="47290C80" w14:textId="0DB0DA26" w:rsidR="00F07492" w:rsidRDefault="00F07492" w:rsidP="00F07492">
      <w:pPr>
        <w:rPr>
          <w:rFonts w:ascii="Times New Roman" w:hAnsi="Times New Roman"/>
        </w:rPr>
      </w:pPr>
      <w:r>
        <w:rPr>
          <w:rFonts w:ascii="Times New Roman" w:hAnsi="Times New Roman"/>
        </w:rPr>
        <w:tab/>
        <w:t>b, Code giao diện</w:t>
      </w:r>
    </w:p>
    <w:p w14:paraId="54ADA7B0" w14:textId="2506FA82" w:rsidR="00F07492" w:rsidRDefault="00F07492" w:rsidP="00F07492">
      <w:pPr>
        <w:rPr>
          <w:rFonts w:ascii="Times New Roman" w:hAnsi="Times New Roman"/>
        </w:rPr>
      </w:pPr>
    </w:p>
    <w:p w14:paraId="17C51277" w14:textId="10FEA2FE" w:rsidR="00F07492" w:rsidRDefault="00B632E5" w:rsidP="00F07492">
      <w:pPr>
        <w:rPr>
          <w:rFonts w:ascii="Times New Roman" w:hAnsi="Times New Roman"/>
        </w:rPr>
      </w:pPr>
      <w:r w:rsidRPr="00B632E5">
        <w:rPr>
          <w:rFonts w:ascii="Times New Roman" w:hAnsi="Times New Roman"/>
          <w:noProof/>
        </w:rPr>
        <w:lastRenderedPageBreak/>
        <w:drawing>
          <wp:inline distT="0" distB="0" distL="0" distR="0" wp14:anchorId="504A07D9" wp14:editId="77CD107E">
            <wp:extent cx="6327140" cy="33712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27140" cy="3371215"/>
                    </a:xfrm>
                    <a:prstGeom prst="rect">
                      <a:avLst/>
                    </a:prstGeom>
                  </pic:spPr>
                </pic:pic>
              </a:graphicData>
            </a:graphic>
          </wp:inline>
        </w:drawing>
      </w:r>
    </w:p>
    <w:p w14:paraId="13BFAF6F" w14:textId="3BBA01E7" w:rsidR="00B632E5" w:rsidRDefault="00B632E5" w:rsidP="00F07492">
      <w:pPr>
        <w:rPr>
          <w:rFonts w:ascii="Times New Roman" w:hAnsi="Times New Roman"/>
        </w:rPr>
      </w:pPr>
    </w:p>
    <w:p w14:paraId="69E7C6D1" w14:textId="7BC34033" w:rsidR="00B632E5" w:rsidRDefault="00B632E5" w:rsidP="00F07492">
      <w:pPr>
        <w:rPr>
          <w:rFonts w:ascii="Times New Roman" w:hAnsi="Times New Roman"/>
        </w:rPr>
      </w:pPr>
    </w:p>
    <w:p w14:paraId="0C82E389" w14:textId="145FADC1" w:rsidR="00B632E5" w:rsidRDefault="00B632E5" w:rsidP="00F07492">
      <w:pPr>
        <w:rPr>
          <w:rFonts w:ascii="Times New Roman" w:hAnsi="Times New Roman"/>
        </w:rPr>
      </w:pPr>
    </w:p>
    <w:p w14:paraId="35997452" w14:textId="5B1031E6" w:rsidR="00B632E5" w:rsidRDefault="00B632E5" w:rsidP="00F07492">
      <w:pPr>
        <w:rPr>
          <w:rFonts w:ascii="Times New Roman" w:hAnsi="Times New Roman"/>
        </w:rPr>
      </w:pPr>
    </w:p>
    <w:p w14:paraId="175722AB" w14:textId="04D9B2FF" w:rsidR="00B632E5" w:rsidRDefault="00B632E5" w:rsidP="00F07492">
      <w:pPr>
        <w:rPr>
          <w:rFonts w:ascii="Times New Roman" w:hAnsi="Times New Roman"/>
        </w:rPr>
      </w:pPr>
    </w:p>
    <w:p w14:paraId="2EB48EF2" w14:textId="5FDC9721" w:rsidR="00B632E5" w:rsidRDefault="00B632E5" w:rsidP="00F07492">
      <w:pPr>
        <w:rPr>
          <w:rFonts w:ascii="Times New Roman" w:hAnsi="Times New Roman"/>
        </w:rPr>
      </w:pPr>
    </w:p>
    <w:p w14:paraId="2C9EB630" w14:textId="5FC02A2D" w:rsidR="00B632E5" w:rsidRDefault="00B632E5" w:rsidP="00F07492">
      <w:pPr>
        <w:rPr>
          <w:rFonts w:ascii="Times New Roman" w:hAnsi="Times New Roman"/>
        </w:rPr>
      </w:pPr>
    </w:p>
    <w:p w14:paraId="6A1ED8E9" w14:textId="3C74574F" w:rsidR="00B632E5" w:rsidRDefault="00B632E5" w:rsidP="00F07492">
      <w:pPr>
        <w:rPr>
          <w:rFonts w:ascii="Times New Roman" w:hAnsi="Times New Roman"/>
        </w:rPr>
      </w:pPr>
    </w:p>
    <w:p w14:paraId="5646446B" w14:textId="60BBAB17" w:rsidR="00B632E5" w:rsidRDefault="00B632E5" w:rsidP="00F07492">
      <w:pPr>
        <w:rPr>
          <w:rFonts w:ascii="Times New Roman" w:hAnsi="Times New Roman"/>
        </w:rPr>
      </w:pPr>
    </w:p>
    <w:p w14:paraId="1A9F729D" w14:textId="71FCC208" w:rsidR="00B632E5" w:rsidRDefault="00B632E5" w:rsidP="00F07492">
      <w:pPr>
        <w:rPr>
          <w:rFonts w:ascii="Times New Roman" w:hAnsi="Times New Roman"/>
        </w:rPr>
      </w:pPr>
    </w:p>
    <w:p w14:paraId="08AC9450" w14:textId="5FC267A6" w:rsidR="00B632E5" w:rsidRDefault="00B632E5" w:rsidP="00F07492">
      <w:pPr>
        <w:rPr>
          <w:rFonts w:ascii="Times New Roman" w:hAnsi="Times New Roman"/>
        </w:rPr>
      </w:pPr>
    </w:p>
    <w:p w14:paraId="400F3A0D" w14:textId="2332CA09" w:rsidR="00B632E5" w:rsidRDefault="00B632E5" w:rsidP="00F07492">
      <w:pPr>
        <w:rPr>
          <w:rFonts w:ascii="Times New Roman" w:hAnsi="Times New Roman"/>
        </w:rPr>
      </w:pPr>
    </w:p>
    <w:p w14:paraId="6E7D6F6B" w14:textId="5D2845E5" w:rsidR="00B632E5" w:rsidRDefault="00B632E5" w:rsidP="00F07492">
      <w:pPr>
        <w:rPr>
          <w:rFonts w:ascii="Times New Roman" w:hAnsi="Times New Roman"/>
        </w:rPr>
      </w:pPr>
    </w:p>
    <w:p w14:paraId="6D0E3CED" w14:textId="56444F06" w:rsidR="00B632E5" w:rsidRDefault="00B632E5" w:rsidP="00F07492">
      <w:pPr>
        <w:rPr>
          <w:rFonts w:ascii="Times New Roman" w:hAnsi="Times New Roman"/>
        </w:rPr>
      </w:pPr>
    </w:p>
    <w:p w14:paraId="15988DFF" w14:textId="188C29EF" w:rsidR="00B632E5" w:rsidRDefault="00B632E5" w:rsidP="00F07492">
      <w:pPr>
        <w:rPr>
          <w:rFonts w:ascii="Times New Roman" w:hAnsi="Times New Roman"/>
        </w:rPr>
      </w:pPr>
    </w:p>
    <w:p w14:paraId="54317570" w14:textId="08732BB3" w:rsidR="00B632E5" w:rsidRDefault="00B632E5" w:rsidP="00F07492">
      <w:pPr>
        <w:rPr>
          <w:rFonts w:ascii="Times New Roman" w:hAnsi="Times New Roman"/>
        </w:rPr>
      </w:pPr>
    </w:p>
    <w:p w14:paraId="4560159E" w14:textId="122A32F5" w:rsidR="00B632E5" w:rsidRDefault="00B632E5" w:rsidP="00F07492">
      <w:pPr>
        <w:rPr>
          <w:rFonts w:ascii="Times New Roman" w:hAnsi="Times New Roman"/>
        </w:rPr>
      </w:pPr>
    </w:p>
    <w:p w14:paraId="77F18B56" w14:textId="087B5423" w:rsidR="00B632E5" w:rsidRDefault="00B632E5" w:rsidP="00F07492">
      <w:pPr>
        <w:rPr>
          <w:rFonts w:ascii="Times New Roman" w:hAnsi="Times New Roman"/>
        </w:rPr>
      </w:pPr>
    </w:p>
    <w:p w14:paraId="7E5779C9" w14:textId="7CE80143" w:rsidR="00B632E5" w:rsidRDefault="00B632E5" w:rsidP="00F07492">
      <w:pPr>
        <w:rPr>
          <w:rFonts w:ascii="Times New Roman" w:hAnsi="Times New Roman"/>
        </w:rPr>
      </w:pPr>
    </w:p>
    <w:p w14:paraId="6B85613F" w14:textId="76F09C1A" w:rsidR="00B632E5" w:rsidRDefault="00B632E5" w:rsidP="00F07492">
      <w:pPr>
        <w:rPr>
          <w:rFonts w:ascii="Times New Roman" w:hAnsi="Times New Roman"/>
        </w:rPr>
      </w:pPr>
    </w:p>
    <w:p w14:paraId="07A19925" w14:textId="5D7CD21E" w:rsidR="00B632E5" w:rsidRDefault="00B632E5" w:rsidP="00F07492">
      <w:pPr>
        <w:rPr>
          <w:rFonts w:ascii="Times New Roman" w:hAnsi="Times New Roman"/>
        </w:rPr>
      </w:pPr>
    </w:p>
    <w:p w14:paraId="1895B326" w14:textId="42068203" w:rsidR="00B632E5" w:rsidRDefault="00B632E5" w:rsidP="00F07492">
      <w:pPr>
        <w:rPr>
          <w:rFonts w:ascii="Times New Roman" w:hAnsi="Times New Roman"/>
        </w:rPr>
      </w:pPr>
    </w:p>
    <w:p w14:paraId="0EB67254" w14:textId="084CADB3" w:rsidR="00B632E5" w:rsidRDefault="00B632E5" w:rsidP="00F07492">
      <w:pPr>
        <w:rPr>
          <w:rFonts w:ascii="Times New Roman" w:hAnsi="Times New Roman"/>
        </w:rPr>
      </w:pPr>
    </w:p>
    <w:p w14:paraId="00B073D0" w14:textId="0C57A67E" w:rsidR="00B632E5" w:rsidRDefault="00B632E5" w:rsidP="00F07492">
      <w:pPr>
        <w:rPr>
          <w:rFonts w:ascii="Times New Roman" w:hAnsi="Times New Roman"/>
        </w:rPr>
      </w:pPr>
    </w:p>
    <w:p w14:paraId="199ADE88" w14:textId="6557D392" w:rsidR="00B632E5" w:rsidRDefault="00B632E5" w:rsidP="00F07492">
      <w:pPr>
        <w:rPr>
          <w:rFonts w:ascii="Times New Roman" w:hAnsi="Times New Roman"/>
        </w:rPr>
      </w:pPr>
    </w:p>
    <w:p w14:paraId="755C6728" w14:textId="74EE6D41" w:rsidR="00B632E5" w:rsidRDefault="00B632E5" w:rsidP="00F07492">
      <w:pPr>
        <w:rPr>
          <w:rFonts w:ascii="Times New Roman" w:hAnsi="Times New Roman"/>
        </w:rPr>
      </w:pPr>
    </w:p>
    <w:p w14:paraId="79E23D09" w14:textId="774C8E28" w:rsidR="00B632E5" w:rsidRDefault="00B632E5" w:rsidP="00F07492">
      <w:pPr>
        <w:rPr>
          <w:rFonts w:ascii="Times New Roman" w:hAnsi="Times New Roman"/>
        </w:rPr>
      </w:pPr>
    </w:p>
    <w:p w14:paraId="4EF69987" w14:textId="0BED5C6C" w:rsidR="00B632E5" w:rsidRDefault="00F05B5B" w:rsidP="00F07492">
      <w:pPr>
        <w:rPr>
          <w:rFonts w:ascii="Times New Roman" w:hAnsi="Times New Roman"/>
          <w:b/>
          <w:bCs/>
          <w:i/>
          <w:iCs/>
        </w:rPr>
      </w:pPr>
      <w:r>
        <w:rPr>
          <w:rFonts w:ascii="Times New Roman" w:hAnsi="Times New Roman"/>
          <w:b/>
          <w:bCs/>
          <w:i/>
          <w:iCs/>
        </w:rPr>
        <w:t>3.7.</w:t>
      </w:r>
      <w:r w:rsidR="004026BA">
        <w:rPr>
          <w:rFonts w:ascii="Times New Roman" w:hAnsi="Times New Roman"/>
          <w:b/>
          <w:bCs/>
          <w:i/>
          <w:iCs/>
        </w:rPr>
        <w:t>20</w:t>
      </w:r>
      <w:r>
        <w:rPr>
          <w:rFonts w:ascii="Times New Roman" w:hAnsi="Times New Roman"/>
          <w:b/>
          <w:bCs/>
          <w:i/>
          <w:iCs/>
        </w:rPr>
        <w:t xml:space="preserve"> Giao diện Số địa chỉ </w:t>
      </w:r>
    </w:p>
    <w:p w14:paraId="69B1037D" w14:textId="46DFC4C0" w:rsidR="003F22EE" w:rsidRDefault="003F22EE" w:rsidP="00F07492">
      <w:pPr>
        <w:rPr>
          <w:rFonts w:ascii="Times New Roman" w:hAnsi="Times New Roman"/>
          <w:b/>
          <w:bCs/>
          <w:i/>
          <w:iCs/>
        </w:rPr>
      </w:pPr>
    </w:p>
    <w:p w14:paraId="118BDAA3" w14:textId="185A5401" w:rsidR="003F22EE" w:rsidRDefault="003F22EE" w:rsidP="00F07492">
      <w:pPr>
        <w:rPr>
          <w:rFonts w:ascii="Times New Roman" w:hAnsi="Times New Roman"/>
        </w:rPr>
      </w:pPr>
      <w:r>
        <w:rPr>
          <w:rFonts w:ascii="Times New Roman" w:hAnsi="Times New Roman"/>
        </w:rPr>
        <w:tab/>
        <w:t>a, Thiết kế</w:t>
      </w:r>
    </w:p>
    <w:p w14:paraId="5C5562DC" w14:textId="52BE6A1D" w:rsidR="003F22EE" w:rsidRDefault="003F22EE" w:rsidP="00F07492">
      <w:pPr>
        <w:rPr>
          <w:rFonts w:ascii="Times New Roman" w:hAnsi="Times New Roman"/>
        </w:rPr>
      </w:pPr>
    </w:p>
    <w:p w14:paraId="6DF9AC5B" w14:textId="107B8A14" w:rsidR="003F22EE" w:rsidRDefault="003F22EE" w:rsidP="003F22EE">
      <w:pPr>
        <w:jc w:val="center"/>
        <w:rPr>
          <w:rFonts w:ascii="Times New Roman" w:hAnsi="Times New Roman"/>
        </w:rPr>
      </w:pPr>
      <w:r>
        <w:rPr>
          <w:noProof/>
        </w:rPr>
        <w:drawing>
          <wp:inline distT="0" distB="0" distL="0" distR="0" wp14:anchorId="61075089" wp14:editId="4A8487DC">
            <wp:extent cx="2740857" cy="593407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49413" cy="5952598"/>
                    </a:xfrm>
                    <a:prstGeom prst="rect">
                      <a:avLst/>
                    </a:prstGeom>
                    <a:noFill/>
                    <a:ln>
                      <a:noFill/>
                    </a:ln>
                  </pic:spPr>
                </pic:pic>
              </a:graphicData>
            </a:graphic>
          </wp:inline>
        </w:drawing>
      </w:r>
    </w:p>
    <w:p w14:paraId="6E6CDBDB" w14:textId="613B6268" w:rsidR="00BE4F39" w:rsidRDefault="00BE4F39" w:rsidP="003F22EE">
      <w:pPr>
        <w:jc w:val="center"/>
        <w:rPr>
          <w:rFonts w:ascii="Times New Roman" w:hAnsi="Times New Roman"/>
        </w:rPr>
      </w:pPr>
    </w:p>
    <w:p w14:paraId="3E3B27BE" w14:textId="7E707671" w:rsidR="00BE4F39" w:rsidRDefault="00BE4F39" w:rsidP="003F22EE">
      <w:pPr>
        <w:jc w:val="center"/>
        <w:rPr>
          <w:rFonts w:ascii="Times New Roman" w:hAnsi="Times New Roman"/>
        </w:rPr>
      </w:pPr>
    </w:p>
    <w:p w14:paraId="3B7CC5C3" w14:textId="3BBF687B" w:rsidR="00BE4F39" w:rsidRDefault="00BE4F39" w:rsidP="00BE4F39">
      <w:pPr>
        <w:rPr>
          <w:rFonts w:ascii="Times New Roman" w:hAnsi="Times New Roman"/>
        </w:rPr>
      </w:pPr>
      <w:r>
        <w:rPr>
          <w:rFonts w:ascii="Times New Roman" w:hAnsi="Times New Roman"/>
        </w:rPr>
        <w:tab/>
        <w:t>b, Code giao diện</w:t>
      </w:r>
    </w:p>
    <w:p w14:paraId="3917FA45" w14:textId="67E8FCC2" w:rsidR="00BE4F39" w:rsidRDefault="00BE4F39" w:rsidP="00BE4F39">
      <w:pPr>
        <w:rPr>
          <w:rFonts w:ascii="Times New Roman" w:hAnsi="Times New Roman"/>
        </w:rPr>
      </w:pPr>
    </w:p>
    <w:p w14:paraId="70359A8E" w14:textId="3EEB202F" w:rsidR="00BE4F39" w:rsidRDefault="00BE4F39" w:rsidP="00BE4F39">
      <w:pPr>
        <w:rPr>
          <w:rFonts w:ascii="Times New Roman" w:hAnsi="Times New Roman"/>
        </w:rPr>
      </w:pPr>
      <w:r w:rsidRPr="00BE4F39">
        <w:rPr>
          <w:rFonts w:ascii="Times New Roman" w:hAnsi="Times New Roman"/>
          <w:noProof/>
        </w:rPr>
        <w:drawing>
          <wp:inline distT="0" distB="0" distL="0" distR="0" wp14:anchorId="7754DE7C" wp14:editId="081F96DC">
            <wp:extent cx="6327140" cy="33743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27140" cy="3374390"/>
                    </a:xfrm>
                    <a:prstGeom prst="rect">
                      <a:avLst/>
                    </a:prstGeom>
                  </pic:spPr>
                </pic:pic>
              </a:graphicData>
            </a:graphic>
          </wp:inline>
        </w:drawing>
      </w:r>
    </w:p>
    <w:p w14:paraId="5D3E6FA2" w14:textId="3F4D7B69" w:rsidR="00BE4F39" w:rsidRDefault="00BE4F39" w:rsidP="00BE4F39">
      <w:pPr>
        <w:rPr>
          <w:rFonts w:ascii="Times New Roman" w:hAnsi="Times New Roman"/>
        </w:rPr>
      </w:pPr>
    </w:p>
    <w:p w14:paraId="1A8431A8" w14:textId="5C71AA95" w:rsidR="00BE4F39" w:rsidRDefault="00BE4F39" w:rsidP="00BE4F39">
      <w:pPr>
        <w:rPr>
          <w:rFonts w:ascii="Times New Roman" w:hAnsi="Times New Roman"/>
        </w:rPr>
      </w:pPr>
    </w:p>
    <w:p w14:paraId="0FAA0AF2" w14:textId="0972A036" w:rsidR="00BE4F39" w:rsidRDefault="00BE4F39" w:rsidP="00BE4F39">
      <w:pPr>
        <w:rPr>
          <w:rFonts w:ascii="Times New Roman" w:hAnsi="Times New Roman"/>
        </w:rPr>
      </w:pPr>
    </w:p>
    <w:p w14:paraId="0D78F73C" w14:textId="74B17470" w:rsidR="00BE4F39" w:rsidRDefault="00BE4F39" w:rsidP="00BE4F39">
      <w:pPr>
        <w:rPr>
          <w:rFonts w:ascii="Times New Roman" w:hAnsi="Times New Roman"/>
        </w:rPr>
      </w:pPr>
    </w:p>
    <w:p w14:paraId="56CCDD01" w14:textId="0C4753FF" w:rsidR="00BE4F39" w:rsidRDefault="00BE4F39" w:rsidP="00BE4F39">
      <w:pPr>
        <w:rPr>
          <w:rFonts w:ascii="Times New Roman" w:hAnsi="Times New Roman"/>
        </w:rPr>
      </w:pPr>
    </w:p>
    <w:p w14:paraId="276E0EF1" w14:textId="443FFAF5" w:rsidR="00BE4F39" w:rsidRDefault="00BE4F39" w:rsidP="00BE4F39">
      <w:pPr>
        <w:rPr>
          <w:rFonts w:ascii="Times New Roman" w:hAnsi="Times New Roman"/>
        </w:rPr>
      </w:pPr>
    </w:p>
    <w:p w14:paraId="658B66D0" w14:textId="2FF4234A" w:rsidR="00BE4F39" w:rsidRDefault="00BE4F39" w:rsidP="00BE4F39">
      <w:pPr>
        <w:rPr>
          <w:rFonts w:ascii="Times New Roman" w:hAnsi="Times New Roman"/>
        </w:rPr>
      </w:pPr>
    </w:p>
    <w:p w14:paraId="43FA8CAC" w14:textId="7DF38490" w:rsidR="00BE4F39" w:rsidRDefault="00BE4F39" w:rsidP="00BE4F39">
      <w:pPr>
        <w:rPr>
          <w:rFonts w:ascii="Times New Roman" w:hAnsi="Times New Roman"/>
        </w:rPr>
      </w:pPr>
    </w:p>
    <w:p w14:paraId="02317F9A" w14:textId="3FF8F104" w:rsidR="00BE4F39" w:rsidRDefault="00BE4F39" w:rsidP="00BE4F39">
      <w:pPr>
        <w:rPr>
          <w:rFonts w:ascii="Times New Roman" w:hAnsi="Times New Roman"/>
        </w:rPr>
      </w:pPr>
    </w:p>
    <w:p w14:paraId="4C42F787" w14:textId="401ED50D" w:rsidR="00BE4F39" w:rsidRDefault="00BE4F39" w:rsidP="00BE4F39">
      <w:pPr>
        <w:rPr>
          <w:rFonts w:ascii="Times New Roman" w:hAnsi="Times New Roman"/>
        </w:rPr>
      </w:pPr>
    </w:p>
    <w:p w14:paraId="79E039D9" w14:textId="2A1829C7" w:rsidR="00BE4F39" w:rsidRDefault="00BE4F39" w:rsidP="00BE4F39">
      <w:pPr>
        <w:rPr>
          <w:rFonts w:ascii="Times New Roman" w:hAnsi="Times New Roman"/>
        </w:rPr>
      </w:pPr>
    </w:p>
    <w:p w14:paraId="7C077927" w14:textId="45BFC068" w:rsidR="00BE4F39" w:rsidRDefault="00BE4F39" w:rsidP="00BE4F39">
      <w:pPr>
        <w:rPr>
          <w:rFonts w:ascii="Times New Roman" w:hAnsi="Times New Roman"/>
        </w:rPr>
      </w:pPr>
    </w:p>
    <w:p w14:paraId="68453DB4" w14:textId="435D201F" w:rsidR="00BE4F39" w:rsidRDefault="00BE4F39" w:rsidP="00BE4F39">
      <w:pPr>
        <w:rPr>
          <w:rFonts w:ascii="Times New Roman" w:hAnsi="Times New Roman"/>
        </w:rPr>
      </w:pPr>
    </w:p>
    <w:p w14:paraId="66A61728" w14:textId="0CD347D4" w:rsidR="00BE4F39" w:rsidRDefault="00BE4F39" w:rsidP="00BE4F39">
      <w:pPr>
        <w:rPr>
          <w:rFonts w:ascii="Times New Roman" w:hAnsi="Times New Roman"/>
        </w:rPr>
      </w:pPr>
    </w:p>
    <w:p w14:paraId="207751E1" w14:textId="1C8CF19E" w:rsidR="00BE4F39" w:rsidRDefault="00BE4F39" w:rsidP="00BE4F39">
      <w:pPr>
        <w:rPr>
          <w:rFonts w:ascii="Times New Roman" w:hAnsi="Times New Roman"/>
        </w:rPr>
      </w:pPr>
    </w:p>
    <w:p w14:paraId="661DFBCF" w14:textId="275223FE" w:rsidR="00BE4F39" w:rsidRDefault="00BE4F39" w:rsidP="00BE4F39">
      <w:pPr>
        <w:rPr>
          <w:rFonts w:ascii="Times New Roman" w:hAnsi="Times New Roman"/>
        </w:rPr>
      </w:pPr>
    </w:p>
    <w:p w14:paraId="153BA16A" w14:textId="2BAC26B1" w:rsidR="00BE4F39" w:rsidRDefault="00BE4F39" w:rsidP="00BE4F39">
      <w:pPr>
        <w:rPr>
          <w:rFonts w:ascii="Times New Roman" w:hAnsi="Times New Roman"/>
        </w:rPr>
      </w:pPr>
    </w:p>
    <w:p w14:paraId="06551D36" w14:textId="0A4E49FB" w:rsidR="00BE4F39" w:rsidRDefault="00BE4F39" w:rsidP="00BE4F39">
      <w:pPr>
        <w:rPr>
          <w:rFonts w:ascii="Times New Roman" w:hAnsi="Times New Roman"/>
        </w:rPr>
      </w:pPr>
    </w:p>
    <w:p w14:paraId="7878DFD9" w14:textId="5030747A" w:rsidR="00BE4F39" w:rsidRDefault="00BE4F39" w:rsidP="00BE4F39">
      <w:pPr>
        <w:rPr>
          <w:rFonts w:ascii="Times New Roman" w:hAnsi="Times New Roman"/>
        </w:rPr>
      </w:pPr>
    </w:p>
    <w:p w14:paraId="6DF154D8" w14:textId="5E50CB38" w:rsidR="00BE4F39" w:rsidRDefault="00BE4F39" w:rsidP="00BE4F39">
      <w:pPr>
        <w:rPr>
          <w:rFonts w:ascii="Times New Roman" w:hAnsi="Times New Roman"/>
        </w:rPr>
      </w:pPr>
    </w:p>
    <w:p w14:paraId="5C90FAC9" w14:textId="40F1C9E2" w:rsidR="00BE4F39" w:rsidRDefault="00BE4F39" w:rsidP="00BE4F39">
      <w:pPr>
        <w:rPr>
          <w:rFonts w:ascii="Times New Roman" w:hAnsi="Times New Roman"/>
        </w:rPr>
      </w:pPr>
    </w:p>
    <w:p w14:paraId="16DACD47" w14:textId="6301DF07" w:rsidR="00BE4F39" w:rsidRDefault="00BE4F39" w:rsidP="00BE4F39">
      <w:pPr>
        <w:rPr>
          <w:rFonts w:ascii="Times New Roman" w:hAnsi="Times New Roman"/>
        </w:rPr>
      </w:pPr>
    </w:p>
    <w:p w14:paraId="59D5FF43" w14:textId="01AE8084" w:rsidR="00BE4F39" w:rsidRDefault="00BE4F39" w:rsidP="00BE4F39">
      <w:pPr>
        <w:rPr>
          <w:rFonts w:ascii="Times New Roman" w:hAnsi="Times New Roman"/>
        </w:rPr>
      </w:pPr>
    </w:p>
    <w:p w14:paraId="1E84ECE5" w14:textId="2643E5C1" w:rsidR="00BE4F39" w:rsidRPr="00A0676E" w:rsidRDefault="00BE4F39" w:rsidP="00BE4F39">
      <w:pPr>
        <w:rPr>
          <w:rFonts w:ascii="Times New Roman" w:hAnsi="Times New Roman"/>
          <w:b/>
          <w:bCs/>
          <w:i/>
          <w:iCs/>
        </w:rPr>
      </w:pPr>
      <w:r w:rsidRPr="00A0676E">
        <w:rPr>
          <w:rFonts w:ascii="Times New Roman" w:hAnsi="Times New Roman"/>
          <w:b/>
          <w:bCs/>
          <w:i/>
          <w:iCs/>
        </w:rPr>
        <w:lastRenderedPageBreak/>
        <w:t>3.7.</w:t>
      </w:r>
      <w:r w:rsidR="004026BA">
        <w:rPr>
          <w:rFonts w:ascii="Times New Roman" w:hAnsi="Times New Roman"/>
          <w:b/>
          <w:bCs/>
          <w:i/>
          <w:iCs/>
        </w:rPr>
        <w:t>21</w:t>
      </w:r>
      <w:r w:rsidRPr="00A0676E">
        <w:rPr>
          <w:rFonts w:ascii="Times New Roman" w:hAnsi="Times New Roman"/>
          <w:b/>
          <w:bCs/>
          <w:i/>
          <w:iCs/>
        </w:rPr>
        <w:t xml:space="preserve"> Giao diện </w:t>
      </w:r>
      <w:r w:rsidR="00A0676E" w:rsidRPr="00A0676E">
        <w:rPr>
          <w:rFonts w:ascii="Times New Roman" w:hAnsi="Times New Roman"/>
          <w:b/>
          <w:bCs/>
          <w:i/>
          <w:iCs/>
        </w:rPr>
        <w:t>Địa chỉ cửa hàng</w:t>
      </w:r>
    </w:p>
    <w:p w14:paraId="2DB76CD0" w14:textId="70D62AD8" w:rsidR="00A0676E" w:rsidRPr="00A0676E" w:rsidRDefault="00A0676E" w:rsidP="00BE4F39">
      <w:pPr>
        <w:rPr>
          <w:rFonts w:ascii="Times New Roman" w:hAnsi="Times New Roman"/>
          <w:b/>
          <w:bCs/>
          <w:i/>
          <w:iCs/>
        </w:rPr>
      </w:pPr>
    </w:p>
    <w:p w14:paraId="6336A504" w14:textId="33A902FC" w:rsidR="00A0676E" w:rsidRDefault="00A0676E" w:rsidP="00BE4F39">
      <w:pPr>
        <w:rPr>
          <w:rFonts w:ascii="Times New Roman" w:hAnsi="Times New Roman"/>
        </w:rPr>
      </w:pPr>
      <w:r w:rsidRPr="00A0676E">
        <w:rPr>
          <w:rFonts w:ascii="Times New Roman" w:hAnsi="Times New Roman"/>
          <w:b/>
          <w:bCs/>
          <w:i/>
          <w:iCs/>
        </w:rPr>
        <w:tab/>
      </w:r>
      <w:r w:rsidRPr="00A0676E">
        <w:rPr>
          <w:rFonts w:ascii="Times New Roman" w:hAnsi="Times New Roman"/>
        </w:rPr>
        <w:t>a, Thiết kế</w:t>
      </w:r>
    </w:p>
    <w:p w14:paraId="75E45968" w14:textId="5446DF25" w:rsidR="00A0676E" w:rsidRDefault="00A0676E" w:rsidP="00BE4F39">
      <w:pPr>
        <w:rPr>
          <w:rFonts w:ascii="Times New Roman" w:hAnsi="Times New Roman"/>
        </w:rPr>
      </w:pPr>
    </w:p>
    <w:p w14:paraId="3DEB6BBA" w14:textId="08DA5CB1" w:rsidR="00A0676E" w:rsidRDefault="00A0676E" w:rsidP="00A0676E">
      <w:pPr>
        <w:jc w:val="center"/>
        <w:rPr>
          <w:rFonts w:ascii="Times New Roman" w:hAnsi="Times New Roman"/>
        </w:rPr>
      </w:pPr>
      <w:r>
        <w:rPr>
          <w:noProof/>
        </w:rPr>
        <w:drawing>
          <wp:inline distT="0" distB="0" distL="0" distR="0" wp14:anchorId="02601C75" wp14:editId="7FE17F37">
            <wp:extent cx="2736020" cy="592455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43748" cy="5941285"/>
                    </a:xfrm>
                    <a:prstGeom prst="rect">
                      <a:avLst/>
                    </a:prstGeom>
                    <a:noFill/>
                    <a:ln>
                      <a:noFill/>
                    </a:ln>
                  </pic:spPr>
                </pic:pic>
              </a:graphicData>
            </a:graphic>
          </wp:inline>
        </w:drawing>
      </w:r>
    </w:p>
    <w:p w14:paraId="3C22A195" w14:textId="179D9C36" w:rsidR="00A0676E" w:rsidRDefault="00A0676E" w:rsidP="00A0676E">
      <w:pPr>
        <w:jc w:val="center"/>
        <w:rPr>
          <w:rFonts w:ascii="Times New Roman" w:hAnsi="Times New Roman"/>
        </w:rPr>
      </w:pPr>
    </w:p>
    <w:p w14:paraId="79709412" w14:textId="480463EE" w:rsidR="00A0676E" w:rsidRDefault="00B87F9E" w:rsidP="00B87F9E">
      <w:pPr>
        <w:spacing w:after="160" w:line="259" w:lineRule="auto"/>
        <w:rPr>
          <w:rFonts w:ascii="Times New Roman" w:hAnsi="Times New Roman"/>
        </w:rPr>
      </w:pPr>
      <w:r>
        <w:rPr>
          <w:rFonts w:ascii="Times New Roman" w:hAnsi="Times New Roman"/>
        </w:rPr>
        <w:br w:type="page"/>
      </w:r>
    </w:p>
    <w:p w14:paraId="6B7A820B" w14:textId="7882954E" w:rsidR="00B87F9E" w:rsidRPr="00A0676E" w:rsidRDefault="00B87F9E" w:rsidP="00B87F9E">
      <w:pPr>
        <w:spacing w:after="160" w:line="259" w:lineRule="auto"/>
        <w:rPr>
          <w:rFonts w:ascii="Times New Roman" w:hAnsi="Times New Roman"/>
        </w:rPr>
      </w:pPr>
      <w:r>
        <w:rPr>
          <w:rFonts w:ascii="Times New Roman" w:hAnsi="Times New Roman"/>
        </w:rPr>
        <w:lastRenderedPageBreak/>
        <w:tab/>
        <w:t>b, Code giao diện</w:t>
      </w:r>
    </w:p>
    <w:p w14:paraId="4408B79C" w14:textId="44A6BB6F" w:rsidR="00010684" w:rsidRDefault="005D0E1B" w:rsidP="00C20E4C">
      <w:pPr>
        <w:rPr>
          <w:rFonts w:ascii="Times New Roman" w:hAnsi="Times New Roman"/>
        </w:rPr>
      </w:pPr>
      <w:r w:rsidRPr="005D0E1B">
        <w:rPr>
          <w:rFonts w:ascii="Times New Roman" w:hAnsi="Times New Roman"/>
          <w:noProof/>
        </w:rPr>
        <w:drawing>
          <wp:inline distT="0" distB="0" distL="0" distR="0" wp14:anchorId="2981DBC8" wp14:editId="40399B4D">
            <wp:extent cx="6327140" cy="33629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27140" cy="3362960"/>
                    </a:xfrm>
                    <a:prstGeom prst="rect">
                      <a:avLst/>
                    </a:prstGeom>
                  </pic:spPr>
                </pic:pic>
              </a:graphicData>
            </a:graphic>
          </wp:inline>
        </w:drawing>
      </w:r>
    </w:p>
    <w:p w14:paraId="4B7172F5" w14:textId="5A53EE7A" w:rsidR="00B87F9E" w:rsidRDefault="00B87F9E" w:rsidP="00C20E4C">
      <w:pPr>
        <w:rPr>
          <w:rFonts w:ascii="Times New Roman" w:hAnsi="Times New Roman"/>
        </w:rPr>
      </w:pPr>
    </w:p>
    <w:p w14:paraId="60F0B77A" w14:textId="0DBBB883" w:rsidR="00B87F9E" w:rsidRDefault="00B87F9E" w:rsidP="00C20E4C">
      <w:pPr>
        <w:rPr>
          <w:rFonts w:ascii="Times New Roman" w:hAnsi="Times New Roman"/>
        </w:rPr>
      </w:pPr>
    </w:p>
    <w:p w14:paraId="75A2305C" w14:textId="6A263128" w:rsidR="00B87F9E" w:rsidRDefault="00B87F9E" w:rsidP="00C20E4C">
      <w:pPr>
        <w:rPr>
          <w:rFonts w:ascii="Times New Roman" w:hAnsi="Times New Roman"/>
        </w:rPr>
      </w:pPr>
    </w:p>
    <w:p w14:paraId="5638AF8F" w14:textId="57B3ED98" w:rsidR="00B87F9E" w:rsidRDefault="00B87F9E" w:rsidP="00C20E4C">
      <w:pPr>
        <w:rPr>
          <w:rFonts w:ascii="Times New Roman" w:hAnsi="Times New Roman"/>
        </w:rPr>
      </w:pPr>
    </w:p>
    <w:p w14:paraId="2CAEC898" w14:textId="48524A08" w:rsidR="00B87F9E" w:rsidRDefault="00B87F9E" w:rsidP="00C20E4C">
      <w:pPr>
        <w:rPr>
          <w:rFonts w:ascii="Times New Roman" w:hAnsi="Times New Roman"/>
        </w:rPr>
      </w:pPr>
    </w:p>
    <w:p w14:paraId="17EEF471" w14:textId="45245D3B" w:rsidR="00B87F9E" w:rsidRDefault="00B87F9E" w:rsidP="00C20E4C">
      <w:pPr>
        <w:rPr>
          <w:rFonts w:ascii="Times New Roman" w:hAnsi="Times New Roman"/>
        </w:rPr>
      </w:pPr>
    </w:p>
    <w:p w14:paraId="1F197388" w14:textId="2E71ECBE" w:rsidR="00B87F9E" w:rsidRDefault="00B87F9E" w:rsidP="00C20E4C">
      <w:pPr>
        <w:rPr>
          <w:rFonts w:ascii="Times New Roman" w:hAnsi="Times New Roman"/>
        </w:rPr>
      </w:pPr>
    </w:p>
    <w:p w14:paraId="639401AC" w14:textId="40111CB8" w:rsidR="00B87F9E" w:rsidRDefault="00B87F9E" w:rsidP="00C20E4C">
      <w:pPr>
        <w:rPr>
          <w:rFonts w:ascii="Times New Roman" w:hAnsi="Times New Roman"/>
        </w:rPr>
      </w:pPr>
    </w:p>
    <w:p w14:paraId="6B8794A2" w14:textId="4B5E0A3B" w:rsidR="00B87F9E" w:rsidRDefault="00B87F9E" w:rsidP="00C20E4C">
      <w:pPr>
        <w:rPr>
          <w:rFonts w:ascii="Times New Roman" w:hAnsi="Times New Roman"/>
        </w:rPr>
      </w:pPr>
    </w:p>
    <w:p w14:paraId="71BB4B2D" w14:textId="39400412" w:rsidR="00B87F9E" w:rsidRDefault="00B87F9E" w:rsidP="00C20E4C">
      <w:pPr>
        <w:rPr>
          <w:rFonts w:ascii="Times New Roman" w:hAnsi="Times New Roman"/>
        </w:rPr>
      </w:pPr>
    </w:p>
    <w:p w14:paraId="67E8F0CA" w14:textId="6E6A75CF" w:rsidR="00B87F9E" w:rsidRDefault="00B87F9E" w:rsidP="00C20E4C">
      <w:pPr>
        <w:rPr>
          <w:rFonts w:ascii="Times New Roman" w:hAnsi="Times New Roman"/>
        </w:rPr>
      </w:pPr>
    </w:p>
    <w:p w14:paraId="05366CC8" w14:textId="13F7DB66" w:rsidR="00B87F9E" w:rsidRDefault="00B87F9E" w:rsidP="00C20E4C">
      <w:pPr>
        <w:rPr>
          <w:rFonts w:ascii="Times New Roman" w:hAnsi="Times New Roman"/>
        </w:rPr>
      </w:pPr>
    </w:p>
    <w:p w14:paraId="26A88803" w14:textId="2A769828" w:rsidR="00B87F9E" w:rsidRDefault="00B87F9E" w:rsidP="00C20E4C">
      <w:pPr>
        <w:rPr>
          <w:rFonts w:ascii="Times New Roman" w:hAnsi="Times New Roman"/>
        </w:rPr>
      </w:pPr>
    </w:p>
    <w:p w14:paraId="22B811CC" w14:textId="0A8F7BBB" w:rsidR="00B87F9E" w:rsidRDefault="00B87F9E" w:rsidP="00C20E4C">
      <w:pPr>
        <w:rPr>
          <w:rFonts w:ascii="Times New Roman" w:hAnsi="Times New Roman"/>
        </w:rPr>
      </w:pPr>
    </w:p>
    <w:p w14:paraId="3D8A6663" w14:textId="0186B950" w:rsidR="00B87F9E" w:rsidRDefault="00B87F9E" w:rsidP="00C20E4C">
      <w:pPr>
        <w:rPr>
          <w:rFonts w:ascii="Times New Roman" w:hAnsi="Times New Roman"/>
        </w:rPr>
      </w:pPr>
    </w:p>
    <w:p w14:paraId="287FE145" w14:textId="4CF1D82D" w:rsidR="00B87F9E" w:rsidRDefault="00B87F9E" w:rsidP="00C20E4C">
      <w:pPr>
        <w:rPr>
          <w:rFonts w:ascii="Times New Roman" w:hAnsi="Times New Roman"/>
        </w:rPr>
      </w:pPr>
    </w:p>
    <w:p w14:paraId="74FF1FF5" w14:textId="7A79E7D8" w:rsidR="00B87F9E" w:rsidRDefault="00B87F9E" w:rsidP="00C20E4C">
      <w:pPr>
        <w:rPr>
          <w:rFonts w:ascii="Times New Roman" w:hAnsi="Times New Roman"/>
        </w:rPr>
      </w:pPr>
    </w:p>
    <w:p w14:paraId="31C054C3" w14:textId="3A808A17" w:rsidR="00B87F9E" w:rsidRDefault="00B87F9E" w:rsidP="00C20E4C">
      <w:pPr>
        <w:rPr>
          <w:rFonts w:ascii="Times New Roman" w:hAnsi="Times New Roman"/>
        </w:rPr>
      </w:pPr>
    </w:p>
    <w:p w14:paraId="703E789B" w14:textId="27A5D3DD" w:rsidR="00B87F9E" w:rsidRDefault="00B87F9E" w:rsidP="00C20E4C">
      <w:pPr>
        <w:rPr>
          <w:rFonts w:ascii="Times New Roman" w:hAnsi="Times New Roman"/>
        </w:rPr>
      </w:pPr>
    </w:p>
    <w:p w14:paraId="1FBD7B03" w14:textId="4324DEA2" w:rsidR="00B87F9E" w:rsidRDefault="00B87F9E" w:rsidP="00C20E4C">
      <w:pPr>
        <w:rPr>
          <w:rFonts w:ascii="Times New Roman" w:hAnsi="Times New Roman"/>
        </w:rPr>
      </w:pPr>
    </w:p>
    <w:p w14:paraId="787DBDB2" w14:textId="0AE3557F" w:rsidR="00B87F9E" w:rsidRDefault="00B87F9E" w:rsidP="00C20E4C">
      <w:pPr>
        <w:rPr>
          <w:rFonts w:ascii="Times New Roman" w:hAnsi="Times New Roman"/>
        </w:rPr>
      </w:pPr>
    </w:p>
    <w:p w14:paraId="4E53981E" w14:textId="77FF8C77" w:rsidR="00B87F9E" w:rsidRDefault="00B87F9E" w:rsidP="00C20E4C">
      <w:pPr>
        <w:rPr>
          <w:rFonts w:ascii="Times New Roman" w:hAnsi="Times New Roman"/>
        </w:rPr>
      </w:pPr>
    </w:p>
    <w:p w14:paraId="21BC9BB5" w14:textId="3881539A" w:rsidR="00B87F9E" w:rsidRDefault="00B87F9E" w:rsidP="00C20E4C">
      <w:pPr>
        <w:rPr>
          <w:rFonts w:ascii="Times New Roman" w:hAnsi="Times New Roman"/>
          <w:b/>
          <w:bCs/>
          <w:i/>
          <w:iCs/>
        </w:rPr>
      </w:pPr>
      <w:r>
        <w:rPr>
          <w:rFonts w:ascii="Times New Roman" w:hAnsi="Times New Roman"/>
          <w:b/>
          <w:bCs/>
          <w:i/>
          <w:iCs/>
        </w:rPr>
        <w:lastRenderedPageBreak/>
        <w:t>3.7.</w:t>
      </w:r>
      <w:r w:rsidR="004026BA">
        <w:rPr>
          <w:rFonts w:ascii="Times New Roman" w:hAnsi="Times New Roman"/>
          <w:b/>
          <w:bCs/>
          <w:i/>
          <w:iCs/>
        </w:rPr>
        <w:t>22</w:t>
      </w:r>
      <w:r>
        <w:rPr>
          <w:rFonts w:ascii="Times New Roman" w:hAnsi="Times New Roman"/>
          <w:b/>
          <w:bCs/>
          <w:i/>
          <w:iCs/>
        </w:rPr>
        <w:t xml:space="preserve"> Giao diện Sản phẩm yêu thích</w:t>
      </w:r>
    </w:p>
    <w:p w14:paraId="5ED720DF" w14:textId="7E14F16F" w:rsidR="00B87F9E" w:rsidRDefault="00B87F9E" w:rsidP="00C20E4C">
      <w:pPr>
        <w:rPr>
          <w:rFonts w:ascii="Times New Roman" w:hAnsi="Times New Roman"/>
          <w:b/>
          <w:bCs/>
          <w:i/>
          <w:iCs/>
        </w:rPr>
      </w:pPr>
    </w:p>
    <w:p w14:paraId="047F3B25" w14:textId="48B6FC7D" w:rsidR="00B87F9E" w:rsidRDefault="00B87F9E" w:rsidP="00C20E4C">
      <w:pPr>
        <w:rPr>
          <w:rFonts w:ascii="Times New Roman" w:hAnsi="Times New Roman"/>
        </w:rPr>
      </w:pPr>
      <w:r>
        <w:rPr>
          <w:rFonts w:ascii="Times New Roman" w:hAnsi="Times New Roman"/>
          <w:b/>
          <w:bCs/>
          <w:i/>
          <w:iCs/>
        </w:rPr>
        <w:tab/>
      </w:r>
      <w:r>
        <w:rPr>
          <w:rFonts w:ascii="Times New Roman" w:hAnsi="Times New Roman"/>
        </w:rPr>
        <w:t>a, Thiết kế</w:t>
      </w:r>
    </w:p>
    <w:p w14:paraId="2F011603" w14:textId="57B63952" w:rsidR="00B87F9E" w:rsidRDefault="00B87F9E" w:rsidP="00C20E4C">
      <w:pPr>
        <w:rPr>
          <w:rFonts w:ascii="Times New Roman" w:hAnsi="Times New Roman"/>
        </w:rPr>
      </w:pPr>
    </w:p>
    <w:p w14:paraId="04C1DC87" w14:textId="436B7758" w:rsidR="00B87F9E" w:rsidRDefault="00715F56" w:rsidP="005573E3">
      <w:pPr>
        <w:jc w:val="center"/>
        <w:rPr>
          <w:rFonts w:ascii="Times New Roman" w:hAnsi="Times New Roman"/>
        </w:rPr>
      </w:pPr>
      <w:r w:rsidRPr="00715F56">
        <w:rPr>
          <w:rFonts w:ascii="Times New Roman" w:hAnsi="Times New Roman"/>
          <w:noProof/>
        </w:rPr>
        <w:drawing>
          <wp:inline distT="0" distB="0" distL="0" distR="0" wp14:anchorId="0CCE4C9B" wp14:editId="615D7D6B">
            <wp:extent cx="2392887" cy="5441152"/>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92887" cy="5441152"/>
                    </a:xfrm>
                    <a:prstGeom prst="rect">
                      <a:avLst/>
                    </a:prstGeom>
                  </pic:spPr>
                </pic:pic>
              </a:graphicData>
            </a:graphic>
          </wp:inline>
        </w:drawing>
      </w:r>
    </w:p>
    <w:p w14:paraId="35AC0D6C" w14:textId="248BC3E0" w:rsidR="005573E3" w:rsidRDefault="005573E3" w:rsidP="005573E3">
      <w:pPr>
        <w:jc w:val="center"/>
        <w:rPr>
          <w:rFonts w:ascii="Times New Roman" w:hAnsi="Times New Roman"/>
        </w:rPr>
      </w:pPr>
    </w:p>
    <w:p w14:paraId="20E62179" w14:textId="379EE22B" w:rsidR="005573E3" w:rsidRDefault="005573E3" w:rsidP="005573E3">
      <w:pPr>
        <w:jc w:val="center"/>
        <w:rPr>
          <w:rFonts w:ascii="Times New Roman" w:hAnsi="Times New Roman"/>
        </w:rPr>
      </w:pPr>
    </w:p>
    <w:p w14:paraId="655762D6" w14:textId="146A0F20" w:rsidR="005573E3" w:rsidRPr="00B87F9E" w:rsidRDefault="005573E3" w:rsidP="005573E3">
      <w:pPr>
        <w:rPr>
          <w:rFonts w:ascii="Times New Roman" w:hAnsi="Times New Roman"/>
        </w:rPr>
      </w:pPr>
      <w:r>
        <w:rPr>
          <w:rFonts w:ascii="Times New Roman" w:hAnsi="Times New Roman"/>
        </w:rPr>
        <w:tab/>
        <w:t>b, Code giao diện</w:t>
      </w:r>
    </w:p>
    <w:p w14:paraId="3DF0473E" w14:textId="78510CC3" w:rsidR="00F41E31" w:rsidRDefault="00715F56" w:rsidP="00C20E4C">
      <w:pPr>
        <w:rPr>
          <w:rFonts w:ascii="Times New Roman" w:hAnsi="Times New Roman"/>
        </w:rPr>
      </w:pPr>
      <w:r w:rsidRPr="00715F56">
        <w:rPr>
          <w:rFonts w:ascii="Times New Roman" w:hAnsi="Times New Roman"/>
          <w:noProof/>
        </w:rPr>
        <w:lastRenderedPageBreak/>
        <w:drawing>
          <wp:inline distT="0" distB="0" distL="0" distR="0" wp14:anchorId="58638A07" wp14:editId="32F2FCA1">
            <wp:extent cx="6327140" cy="33578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27140" cy="3357880"/>
                    </a:xfrm>
                    <a:prstGeom prst="rect">
                      <a:avLst/>
                    </a:prstGeom>
                  </pic:spPr>
                </pic:pic>
              </a:graphicData>
            </a:graphic>
          </wp:inline>
        </w:drawing>
      </w:r>
    </w:p>
    <w:p w14:paraId="0E14A754" w14:textId="4963FA89" w:rsidR="005573E3" w:rsidRDefault="005573E3" w:rsidP="00C20E4C">
      <w:pPr>
        <w:rPr>
          <w:rFonts w:ascii="Times New Roman" w:hAnsi="Times New Roman"/>
        </w:rPr>
      </w:pPr>
    </w:p>
    <w:p w14:paraId="1B8F3C61" w14:textId="610C0A36" w:rsidR="005573E3" w:rsidRDefault="005573E3" w:rsidP="00C20E4C">
      <w:pPr>
        <w:rPr>
          <w:rFonts w:ascii="Times New Roman" w:hAnsi="Times New Roman"/>
        </w:rPr>
      </w:pPr>
    </w:p>
    <w:p w14:paraId="25F0A391" w14:textId="1BBFC560" w:rsidR="005573E3" w:rsidRDefault="005573E3" w:rsidP="00C20E4C">
      <w:pPr>
        <w:rPr>
          <w:rFonts w:ascii="Times New Roman" w:hAnsi="Times New Roman"/>
        </w:rPr>
      </w:pPr>
    </w:p>
    <w:p w14:paraId="2703A33B" w14:textId="5199E07B" w:rsidR="005573E3" w:rsidRDefault="005573E3" w:rsidP="00C20E4C">
      <w:pPr>
        <w:rPr>
          <w:rFonts w:ascii="Times New Roman" w:hAnsi="Times New Roman"/>
        </w:rPr>
      </w:pPr>
    </w:p>
    <w:p w14:paraId="1745A48E" w14:textId="65C69534" w:rsidR="005573E3" w:rsidRDefault="005573E3" w:rsidP="00C20E4C">
      <w:pPr>
        <w:rPr>
          <w:rFonts w:ascii="Times New Roman" w:hAnsi="Times New Roman"/>
        </w:rPr>
      </w:pPr>
    </w:p>
    <w:p w14:paraId="0E56DFE2" w14:textId="35D79B79" w:rsidR="005573E3" w:rsidRDefault="005573E3" w:rsidP="00C20E4C">
      <w:pPr>
        <w:rPr>
          <w:rFonts w:ascii="Times New Roman" w:hAnsi="Times New Roman"/>
        </w:rPr>
      </w:pPr>
    </w:p>
    <w:p w14:paraId="2B74378B" w14:textId="24838705" w:rsidR="005573E3" w:rsidRDefault="005573E3" w:rsidP="00C20E4C">
      <w:pPr>
        <w:rPr>
          <w:rFonts w:ascii="Times New Roman" w:hAnsi="Times New Roman"/>
        </w:rPr>
      </w:pPr>
    </w:p>
    <w:p w14:paraId="64DF9525" w14:textId="70698D79" w:rsidR="005573E3" w:rsidRDefault="005573E3" w:rsidP="00C20E4C">
      <w:pPr>
        <w:rPr>
          <w:rFonts w:ascii="Times New Roman" w:hAnsi="Times New Roman"/>
        </w:rPr>
      </w:pPr>
    </w:p>
    <w:p w14:paraId="1C653D6A" w14:textId="72F1D90E" w:rsidR="005573E3" w:rsidRDefault="005573E3" w:rsidP="00C20E4C">
      <w:pPr>
        <w:rPr>
          <w:rFonts w:ascii="Times New Roman" w:hAnsi="Times New Roman"/>
        </w:rPr>
      </w:pPr>
    </w:p>
    <w:p w14:paraId="4320EE37" w14:textId="615F7ED5" w:rsidR="005573E3" w:rsidRDefault="005573E3" w:rsidP="00C20E4C">
      <w:pPr>
        <w:rPr>
          <w:rFonts w:ascii="Times New Roman" w:hAnsi="Times New Roman"/>
        </w:rPr>
      </w:pPr>
    </w:p>
    <w:p w14:paraId="27919CD4" w14:textId="183A36A0" w:rsidR="005573E3" w:rsidRDefault="005573E3" w:rsidP="00C20E4C">
      <w:pPr>
        <w:rPr>
          <w:rFonts w:ascii="Times New Roman" w:hAnsi="Times New Roman"/>
        </w:rPr>
      </w:pPr>
    </w:p>
    <w:p w14:paraId="0C4E6827" w14:textId="36FE5358" w:rsidR="005573E3" w:rsidRDefault="005573E3" w:rsidP="00C20E4C">
      <w:pPr>
        <w:rPr>
          <w:rFonts w:ascii="Times New Roman" w:hAnsi="Times New Roman"/>
        </w:rPr>
      </w:pPr>
    </w:p>
    <w:p w14:paraId="55D03321" w14:textId="2F4662DD" w:rsidR="005573E3" w:rsidRDefault="005573E3" w:rsidP="00C20E4C">
      <w:pPr>
        <w:rPr>
          <w:rFonts w:ascii="Times New Roman" w:hAnsi="Times New Roman"/>
        </w:rPr>
      </w:pPr>
    </w:p>
    <w:p w14:paraId="3A4B8503" w14:textId="7E3A9DED" w:rsidR="005573E3" w:rsidRDefault="005573E3" w:rsidP="00C20E4C">
      <w:pPr>
        <w:rPr>
          <w:rFonts w:ascii="Times New Roman" w:hAnsi="Times New Roman"/>
        </w:rPr>
      </w:pPr>
    </w:p>
    <w:p w14:paraId="29C98522" w14:textId="330542E4" w:rsidR="005573E3" w:rsidRDefault="005573E3" w:rsidP="00C20E4C">
      <w:pPr>
        <w:rPr>
          <w:rFonts w:ascii="Times New Roman" w:hAnsi="Times New Roman"/>
        </w:rPr>
      </w:pPr>
    </w:p>
    <w:p w14:paraId="6BE400FD" w14:textId="2506D3C9" w:rsidR="005573E3" w:rsidRDefault="005573E3" w:rsidP="00C20E4C">
      <w:pPr>
        <w:rPr>
          <w:rFonts w:ascii="Times New Roman" w:hAnsi="Times New Roman"/>
        </w:rPr>
      </w:pPr>
    </w:p>
    <w:p w14:paraId="11F792D3" w14:textId="61C86318" w:rsidR="005573E3" w:rsidRDefault="005573E3" w:rsidP="00C20E4C">
      <w:pPr>
        <w:rPr>
          <w:rFonts w:ascii="Times New Roman" w:hAnsi="Times New Roman"/>
        </w:rPr>
      </w:pPr>
    </w:p>
    <w:p w14:paraId="5F8E83A2" w14:textId="795CB79D" w:rsidR="005573E3" w:rsidRDefault="005573E3" w:rsidP="00C20E4C">
      <w:pPr>
        <w:rPr>
          <w:rFonts w:ascii="Times New Roman" w:hAnsi="Times New Roman"/>
        </w:rPr>
      </w:pPr>
    </w:p>
    <w:p w14:paraId="74FCF319" w14:textId="27070A08" w:rsidR="005573E3" w:rsidRDefault="005573E3" w:rsidP="00C20E4C">
      <w:pPr>
        <w:rPr>
          <w:rFonts w:ascii="Times New Roman" w:hAnsi="Times New Roman"/>
        </w:rPr>
      </w:pPr>
    </w:p>
    <w:p w14:paraId="5418A9CD" w14:textId="5136EF98" w:rsidR="005573E3" w:rsidRDefault="005573E3" w:rsidP="00C20E4C">
      <w:pPr>
        <w:rPr>
          <w:rFonts w:ascii="Times New Roman" w:hAnsi="Times New Roman"/>
        </w:rPr>
      </w:pPr>
    </w:p>
    <w:p w14:paraId="4392770E" w14:textId="64EE2FF2" w:rsidR="005573E3" w:rsidRDefault="005573E3" w:rsidP="00C20E4C">
      <w:pPr>
        <w:rPr>
          <w:rFonts w:ascii="Times New Roman" w:hAnsi="Times New Roman"/>
        </w:rPr>
      </w:pPr>
    </w:p>
    <w:p w14:paraId="20B24B48" w14:textId="72FEC000" w:rsidR="005573E3" w:rsidRDefault="005573E3" w:rsidP="00C20E4C">
      <w:pPr>
        <w:rPr>
          <w:rFonts w:ascii="Times New Roman" w:hAnsi="Times New Roman"/>
        </w:rPr>
      </w:pPr>
    </w:p>
    <w:p w14:paraId="3218BEB4" w14:textId="7A58DF38" w:rsidR="005573E3" w:rsidRDefault="005573E3" w:rsidP="00C20E4C">
      <w:pPr>
        <w:rPr>
          <w:rFonts w:ascii="Times New Roman" w:hAnsi="Times New Roman"/>
        </w:rPr>
      </w:pPr>
    </w:p>
    <w:p w14:paraId="3E7873C3" w14:textId="2DFDC29A" w:rsidR="005573E3" w:rsidRDefault="005573E3" w:rsidP="00C20E4C">
      <w:pPr>
        <w:rPr>
          <w:rFonts w:ascii="Times New Roman" w:hAnsi="Times New Roman"/>
        </w:rPr>
      </w:pPr>
    </w:p>
    <w:p w14:paraId="28CBEDA0" w14:textId="4480EBEC" w:rsidR="005573E3" w:rsidRDefault="005573E3" w:rsidP="00C20E4C">
      <w:pPr>
        <w:rPr>
          <w:rFonts w:ascii="Times New Roman" w:hAnsi="Times New Roman"/>
          <w:b/>
          <w:bCs/>
          <w:i/>
          <w:iCs/>
        </w:rPr>
      </w:pPr>
      <w:r>
        <w:rPr>
          <w:rFonts w:ascii="Times New Roman" w:hAnsi="Times New Roman"/>
          <w:b/>
          <w:bCs/>
          <w:i/>
          <w:iCs/>
        </w:rPr>
        <w:lastRenderedPageBreak/>
        <w:t>3.7.</w:t>
      </w:r>
      <w:r w:rsidR="004026BA">
        <w:rPr>
          <w:rFonts w:ascii="Times New Roman" w:hAnsi="Times New Roman"/>
          <w:b/>
          <w:bCs/>
          <w:i/>
          <w:iCs/>
        </w:rPr>
        <w:t>23</w:t>
      </w:r>
      <w:r>
        <w:rPr>
          <w:rFonts w:ascii="Times New Roman" w:hAnsi="Times New Roman"/>
          <w:b/>
          <w:bCs/>
          <w:i/>
          <w:iCs/>
        </w:rPr>
        <w:t xml:space="preserve"> Danh mục loại sản phẩm</w:t>
      </w:r>
    </w:p>
    <w:p w14:paraId="7C36A717" w14:textId="57B51A1C" w:rsidR="005573E3" w:rsidRDefault="005573E3" w:rsidP="00C20E4C">
      <w:pPr>
        <w:rPr>
          <w:rFonts w:ascii="Times New Roman" w:hAnsi="Times New Roman"/>
          <w:b/>
          <w:bCs/>
          <w:i/>
          <w:iCs/>
        </w:rPr>
      </w:pPr>
    </w:p>
    <w:p w14:paraId="59B78EA5" w14:textId="3F94475D" w:rsidR="005573E3" w:rsidRDefault="005573E3" w:rsidP="00C20E4C">
      <w:pPr>
        <w:rPr>
          <w:rFonts w:ascii="Times New Roman" w:hAnsi="Times New Roman"/>
        </w:rPr>
      </w:pPr>
      <w:r>
        <w:rPr>
          <w:rFonts w:ascii="Times New Roman" w:hAnsi="Times New Roman"/>
          <w:b/>
          <w:bCs/>
          <w:i/>
          <w:iCs/>
        </w:rPr>
        <w:tab/>
      </w:r>
      <w:r>
        <w:rPr>
          <w:rFonts w:ascii="Times New Roman" w:hAnsi="Times New Roman"/>
        </w:rPr>
        <w:t xml:space="preserve">a, Thiết kế </w:t>
      </w:r>
    </w:p>
    <w:p w14:paraId="36829A9F" w14:textId="4B728573" w:rsidR="005573E3" w:rsidRDefault="005573E3" w:rsidP="00C20E4C">
      <w:pPr>
        <w:rPr>
          <w:rFonts w:ascii="Times New Roman" w:hAnsi="Times New Roman"/>
        </w:rPr>
      </w:pPr>
    </w:p>
    <w:p w14:paraId="037675C2" w14:textId="70875497" w:rsidR="005573E3" w:rsidRDefault="00820A98" w:rsidP="00820A98">
      <w:pPr>
        <w:jc w:val="center"/>
        <w:rPr>
          <w:rFonts w:ascii="Times New Roman" w:hAnsi="Times New Roman"/>
        </w:rPr>
      </w:pPr>
      <w:r>
        <w:rPr>
          <w:noProof/>
        </w:rPr>
        <w:drawing>
          <wp:inline distT="0" distB="0" distL="0" distR="0" wp14:anchorId="08A1AB45" wp14:editId="3AABEBF1">
            <wp:extent cx="2727223" cy="59055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33621" cy="5919355"/>
                    </a:xfrm>
                    <a:prstGeom prst="rect">
                      <a:avLst/>
                    </a:prstGeom>
                    <a:noFill/>
                    <a:ln>
                      <a:noFill/>
                    </a:ln>
                  </pic:spPr>
                </pic:pic>
              </a:graphicData>
            </a:graphic>
          </wp:inline>
        </w:drawing>
      </w:r>
    </w:p>
    <w:p w14:paraId="12C50F1B" w14:textId="2CE1482A" w:rsidR="00820A98" w:rsidRDefault="00820A98" w:rsidP="00820A98">
      <w:pPr>
        <w:jc w:val="center"/>
        <w:rPr>
          <w:rFonts w:ascii="Times New Roman" w:hAnsi="Times New Roman"/>
        </w:rPr>
      </w:pPr>
    </w:p>
    <w:p w14:paraId="4712BA3C" w14:textId="36446E7A" w:rsidR="00820A98" w:rsidRDefault="00820A98" w:rsidP="00820A98">
      <w:pPr>
        <w:jc w:val="center"/>
        <w:rPr>
          <w:rFonts w:ascii="Times New Roman" w:hAnsi="Times New Roman"/>
        </w:rPr>
      </w:pPr>
    </w:p>
    <w:p w14:paraId="55877537" w14:textId="0C9AA8CE" w:rsidR="00820A98" w:rsidRDefault="00820A98" w:rsidP="00820A98">
      <w:pPr>
        <w:rPr>
          <w:rFonts w:ascii="Times New Roman" w:hAnsi="Times New Roman"/>
        </w:rPr>
      </w:pPr>
      <w:r>
        <w:rPr>
          <w:rFonts w:ascii="Times New Roman" w:hAnsi="Times New Roman"/>
        </w:rPr>
        <w:tab/>
        <w:t>b, Code giao diện</w:t>
      </w:r>
    </w:p>
    <w:p w14:paraId="244A92BF" w14:textId="77777777" w:rsidR="00820A98" w:rsidRPr="005573E3" w:rsidRDefault="00820A98" w:rsidP="00820A98">
      <w:pPr>
        <w:rPr>
          <w:rFonts w:ascii="Times New Roman" w:hAnsi="Times New Roman"/>
        </w:rPr>
      </w:pPr>
    </w:p>
    <w:p w14:paraId="30EBD187" w14:textId="6C7F9CCB" w:rsidR="00E6339A" w:rsidRDefault="0093123D" w:rsidP="00C20E4C">
      <w:pPr>
        <w:rPr>
          <w:rFonts w:ascii="Times New Roman" w:hAnsi="Times New Roman"/>
        </w:rPr>
      </w:pPr>
      <w:r w:rsidRPr="0093123D">
        <w:rPr>
          <w:rFonts w:ascii="Times New Roman" w:hAnsi="Times New Roman"/>
          <w:noProof/>
        </w:rPr>
        <w:lastRenderedPageBreak/>
        <w:drawing>
          <wp:inline distT="0" distB="0" distL="0" distR="0" wp14:anchorId="76AF0A3C" wp14:editId="69161672">
            <wp:extent cx="6327140" cy="33743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27140" cy="3374390"/>
                    </a:xfrm>
                    <a:prstGeom prst="rect">
                      <a:avLst/>
                    </a:prstGeom>
                  </pic:spPr>
                </pic:pic>
              </a:graphicData>
            </a:graphic>
          </wp:inline>
        </w:drawing>
      </w:r>
    </w:p>
    <w:p w14:paraId="183CFEBB" w14:textId="77051AAE" w:rsidR="00820A98" w:rsidRDefault="00820A98" w:rsidP="00C20E4C">
      <w:pPr>
        <w:rPr>
          <w:rFonts w:ascii="Times New Roman" w:hAnsi="Times New Roman"/>
        </w:rPr>
      </w:pPr>
    </w:p>
    <w:p w14:paraId="19DD81BF" w14:textId="61C72BAA" w:rsidR="00820A98" w:rsidRDefault="00820A98" w:rsidP="00C20E4C">
      <w:pPr>
        <w:rPr>
          <w:rFonts w:ascii="Times New Roman" w:hAnsi="Times New Roman"/>
        </w:rPr>
      </w:pPr>
    </w:p>
    <w:p w14:paraId="30E30A33" w14:textId="110B2085" w:rsidR="00820A98" w:rsidRDefault="00820A98" w:rsidP="00C20E4C">
      <w:pPr>
        <w:rPr>
          <w:rFonts w:ascii="Times New Roman" w:hAnsi="Times New Roman"/>
        </w:rPr>
      </w:pPr>
    </w:p>
    <w:p w14:paraId="72EB478F" w14:textId="47253076" w:rsidR="00820A98" w:rsidRDefault="00820A98" w:rsidP="00C20E4C">
      <w:pPr>
        <w:rPr>
          <w:rFonts w:ascii="Times New Roman" w:hAnsi="Times New Roman"/>
        </w:rPr>
      </w:pPr>
    </w:p>
    <w:p w14:paraId="78C0EDEA" w14:textId="1C741C0D" w:rsidR="00820A98" w:rsidRDefault="00820A98" w:rsidP="00C20E4C">
      <w:pPr>
        <w:rPr>
          <w:rFonts w:ascii="Times New Roman" w:hAnsi="Times New Roman"/>
        </w:rPr>
      </w:pPr>
    </w:p>
    <w:p w14:paraId="2D64E3E2" w14:textId="128721AE" w:rsidR="00820A98" w:rsidRDefault="00820A98" w:rsidP="00C20E4C">
      <w:pPr>
        <w:rPr>
          <w:rFonts w:ascii="Times New Roman" w:hAnsi="Times New Roman"/>
        </w:rPr>
      </w:pPr>
    </w:p>
    <w:p w14:paraId="6523DC1D" w14:textId="2BC01E73" w:rsidR="00820A98" w:rsidRDefault="00820A98" w:rsidP="00C20E4C">
      <w:pPr>
        <w:rPr>
          <w:rFonts w:ascii="Times New Roman" w:hAnsi="Times New Roman"/>
        </w:rPr>
      </w:pPr>
    </w:p>
    <w:p w14:paraId="045CFA6C" w14:textId="7DFFB023" w:rsidR="00820A98" w:rsidRDefault="00820A98" w:rsidP="00C20E4C">
      <w:pPr>
        <w:rPr>
          <w:rFonts w:ascii="Times New Roman" w:hAnsi="Times New Roman"/>
        </w:rPr>
      </w:pPr>
    </w:p>
    <w:p w14:paraId="551523AD" w14:textId="27069285" w:rsidR="00820A98" w:rsidRDefault="00820A98" w:rsidP="00C20E4C">
      <w:pPr>
        <w:rPr>
          <w:rFonts w:ascii="Times New Roman" w:hAnsi="Times New Roman"/>
        </w:rPr>
      </w:pPr>
    </w:p>
    <w:p w14:paraId="422FB6A8" w14:textId="3B7F29AB" w:rsidR="00820A98" w:rsidRDefault="00820A98" w:rsidP="00C20E4C">
      <w:pPr>
        <w:rPr>
          <w:rFonts w:ascii="Times New Roman" w:hAnsi="Times New Roman"/>
        </w:rPr>
      </w:pPr>
    </w:p>
    <w:p w14:paraId="186E4869" w14:textId="59DC9BF7" w:rsidR="00820A98" w:rsidRDefault="00820A98" w:rsidP="00C20E4C">
      <w:pPr>
        <w:rPr>
          <w:rFonts w:ascii="Times New Roman" w:hAnsi="Times New Roman"/>
        </w:rPr>
      </w:pPr>
    </w:p>
    <w:p w14:paraId="7F5838EE" w14:textId="768CF95E" w:rsidR="00820A98" w:rsidRDefault="00820A98" w:rsidP="00C20E4C">
      <w:pPr>
        <w:rPr>
          <w:rFonts w:ascii="Times New Roman" w:hAnsi="Times New Roman"/>
        </w:rPr>
      </w:pPr>
    </w:p>
    <w:p w14:paraId="1947958B" w14:textId="6A40BBDA" w:rsidR="00820A98" w:rsidRDefault="00820A98" w:rsidP="00C20E4C">
      <w:pPr>
        <w:rPr>
          <w:rFonts w:ascii="Times New Roman" w:hAnsi="Times New Roman"/>
        </w:rPr>
      </w:pPr>
    </w:p>
    <w:p w14:paraId="5073898A" w14:textId="7B7049D2" w:rsidR="00820A98" w:rsidRDefault="00820A98" w:rsidP="00C20E4C">
      <w:pPr>
        <w:rPr>
          <w:rFonts w:ascii="Times New Roman" w:hAnsi="Times New Roman"/>
        </w:rPr>
      </w:pPr>
    </w:p>
    <w:p w14:paraId="1DCD0390" w14:textId="5D0E71F8" w:rsidR="00820A98" w:rsidRDefault="00820A98" w:rsidP="00C20E4C">
      <w:pPr>
        <w:rPr>
          <w:rFonts w:ascii="Times New Roman" w:hAnsi="Times New Roman"/>
        </w:rPr>
      </w:pPr>
    </w:p>
    <w:p w14:paraId="0E371BF3" w14:textId="7337FF7B" w:rsidR="00820A98" w:rsidRDefault="00820A98" w:rsidP="00C20E4C">
      <w:pPr>
        <w:rPr>
          <w:rFonts w:ascii="Times New Roman" w:hAnsi="Times New Roman"/>
        </w:rPr>
      </w:pPr>
    </w:p>
    <w:p w14:paraId="46511974" w14:textId="304A5613" w:rsidR="00820A98" w:rsidRDefault="00820A98" w:rsidP="00C20E4C">
      <w:pPr>
        <w:rPr>
          <w:rFonts w:ascii="Times New Roman" w:hAnsi="Times New Roman"/>
        </w:rPr>
      </w:pPr>
    </w:p>
    <w:p w14:paraId="2ED4F610" w14:textId="3AF09184" w:rsidR="00820A98" w:rsidRDefault="00820A98" w:rsidP="00C20E4C">
      <w:pPr>
        <w:rPr>
          <w:rFonts w:ascii="Times New Roman" w:hAnsi="Times New Roman"/>
        </w:rPr>
      </w:pPr>
    </w:p>
    <w:p w14:paraId="3A0B364B" w14:textId="5B2E9DB5" w:rsidR="00820A98" w:rsidRDefault="00820A98" w:rsidP="00C20E4C">
      <w:pPr>
        <w:rPr>
          <w:rFonts w:ascii="Times New Roman" w:hAnsi="Times New Roman"/>
        </w:rPr>
      </w:pPr>
    </w:p>
    <w:p w14:paraId="26650704" w14:textId="0CCAEB44" w:rsidR="00820A98" w:rsidRDefault="00820A98" w:rsidP="00C20E4C">
      <w:pPr>
        <w:rPr>
          <w:rFonts w:ascii="Times New Roman" w:hAnsi="Times New Roman"/>
        </w:rPr>
      </w:pPr>
    </w:p>
    <w:p w14:paraId="5FB035C4" w14:textId="060B8489" w:rsidR="00820A98" w:rsidRDefault="00820A98" w:rsidP="00C20E4C">
      <w:pPr>
        <w:rPr>
          <w:rFonts w:ascii="Times New Roman" w:hAnsi="Times New Roman"/>
        </w:rPr>
      </w:pPr>
    </w:p>
    <w:p w14:paraId="02E83791" w14:textId="21A86735" w:rsidR="00820A98" w:rsidRDefault="00820A98" w:rsidP="00C20E4C">
      <w:pPr>
        <w:rPr>
          <w:rFonts w:ascii="Times New Roman" w:hAnsi="Times New Roman"/>
        </w:rPr>
      </w:pPr>
    </w:p>
    <w:p w14:paraId="548C1234" w14:textId="1CA33D58" w:rsidR="00820A98" w:rsidRDefault="00820A98" w:rsidP="00C20E4C">
      <w:pPr>
        <w:rPr>
          <w:rFonts w:ascii="Times New Roman" w:hAnsi="Times New Roman"/>
        </w:rPr>
      </w:pPr>
    </w:p>
    <w:p w14:paraId="3D751463" w14:textId="4F9BF560" w:rsidR="00820A98" w:rsidRDefault="00820A98" w:rsidP="00C20E4C">
      <w:pPr>
        <w:rPr>
          <w:rFonts w:ascii="Times New Roman" w:hAnsi="Times New Roman"/>
        </w:rPr>
      </w:pPr>
    </w:p>
    <w:p w14:paraId="1ABE82E2" w14:textId="52AA7163" w:rsidR="00820A98" w:rsidRDefault="00820A98" w:rsidP="00C20E4C">
      <w:pPr>
        <w:rPr>
          <w:rFonts w:ascii="Times New Roman" w:hAnsi="Times New Roman"/>
          <w:b/>
          <w:bCs/>
          <w:i/>
          <w:iCs/>
        </w:rPr>
      </w:pPr>
      <w:r>
        <w:rPr>
          <w:rFonts w:ascii="Times New Roman" w:hAnsi="Times New Roman"/>
          <w:b/>
          <w:bCs/>
          <w:i/>
          <w:iCs/>
        </w:rPr>
        <w:lastRenderedPageBreak/>
        <w:t>3.7.</w:t>
      </w:r>
      <w:r w:rsidR="004026BA">
        <w:rPr>
          <w:rFonts w:ascii="Times New Roman" w:hAnsi="Times New Roman"/>
          <w:b/>
          <w:bCs/>
          <w:i/>
          <w:iCs/>
        </w:rPr>
        <w:t>24</w:t>
      </w:r>
      <w:r>
        <w:rPr>
          <w:rFonts w:ascii="Times New Roman" w:hAnsi="Times New Roman"/>
          <w:b/>
          <w:bCs/>
          <w:i/>
          <w:iCs/>
        </w:rPr>
        <w:t xml:space="preserve"> Giao diện chi tiết đơn hàng</w:t>
      </w:r>
    </w:p>
    <w:p w14:paraId="63A62E84" w14:textId="79537888" w:rsidR="00820A98" w:rsidRDefault="00820A98" w:rsidP="00C20E4C">
      <w:pPr>
        <w:rPr>
          <w:rFonts w:ascii="Times New Roman" w:hAnsi="Times New Roman"/>
          <w:b/>
          <w:bCs/>
          <w:i/>
          <w:iCs/>
        </w:rPr>
      </w:pPr>
    </w:p>
    <w:p w14:paraId="1243FFE8" w14:textId="334D16CC" w:rsidR="00820A98" w:rsidRDefault="00820A98" w:rsidP="00C20E4C">
      <w:pPr>
        <w:rPr>
          <w:rFonts w:ascii="Times New Roman" w:hAnsi="Times New Roman"/>
        </w:rPr>
      </w:pPr>
      <w:r>
        <w:rPr>
          <w:rFonts w:ascii="Times New Roman" w:hAnsi="Times New Roman"/>
        </w:rPr>
        <w:tab/>
        <w:t xml:space="preserve">a, Thiết kế </w:t>
      </w:r>
    </w:p>
    <w:p w14:paraId="2F7071D1" w14:textId="07CB3360" w:rsidR="00820A98" w:rsidRDefault="00820A98" w:rsidP="00C20E4C">
      <w:pPr>
        <w:rPr>
          <w:rFonts w:ascii="Times New Roman" w:hAnsi="Times New Roman"/>
        </w:rPr>
      </w:pPr>
    </w:p>
    <w:p w14:paraId="197E9230" w14:textId="467115B0" w:rsidR="00820A98" w:rsidRDefault="00715F56" w:rsidP="003C7ABB">
      <w:pPr>
        <w:jc w:val="center"/>
        <w:rPr>
          <w:rFonts w:ascii="Times New Roman" w:hAnsi="Times New Roman"/>
        </w:rPr>
      </w:pPr>
      <w:r w:rsidRPr="00715F56">
        <w:rPr>
          <w:rFonts w:ascii="Times New Roman" w:hAnsi="Times New Roman"/>
          <w:noProof/>
        </w:rPr>
        <w:drawing>
          <wp:inline distT="0" distB="0" distL="0" distR="0" wp14:anchorId="7B59CE56" wp14:editId="3F4DAB6F">
            <wp:extent cx="2804403" cy="6233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04403" cy="6233700"/>
                    </a:xfrm>
                    <a:prstGeom prst="rect">
                      <a:avLst/>
                    </a:prstGeom>
                  </pic:spPr>
                </pic:pic>
              </a:graphicData>
            </a:graphic>
          </wp:inline>
        </w:drawing>
      </w:r>
    </w:p>
    <w:p w14:paraId="682521E9" w14:textId="7392DFD4" w:rsidR="003C7ABB" w:rsidRDefault="003C7ABB" w:rsidP="003C7ABB">
      <w:pPr>
        <w:jc w:val="center"/>
        <w:rPr>
          <w:rFonts w:ascii="Times New Roman" w:hAnsi="Times New Roman"/>
        </w:rPr>
      </w:pPr>
    </w:p>
    <w:p w14:paraId="64A1AF57" w14:textId="29D08907" w:rsidR="003C7ABB" w:rsidRDefault="003C7ABB" w:rsidP="003C7ABB">
      <w:pPr>
        <w:jc w:val="center"/>
        <w:rPr>
          <w:rFonts w:ascii="Times New Roman" w:hAnsi="Times New Roman"/>
        </w:rPr>
      </w:pPr>
    </w:p>
    <w:p w14:paraId="4025A503" w14:textId="49A595BE" w:rsidR="003C7ABB" w:rsidRPr="00820A98" w:rsidRDefault="003C7ABB" w:rsidP="003C7ABB">
      <w:pPr>
        <w:rPr>
          <w:rFonts w:ascii="Times New Roman" w:hAnsi="Times New Roman"/>
        </w:rPr>
      </w:pPr>
      <w:r>
        <w:rPr>
          <w:rFonts w:ascii="Times New Roman" w:hAnsi="Times New Roman"/>
        </w:rPr>
        <w:tab/>
        <w:t>b, Code giao diện</w:t>
      </w:r>
    </w:p>
    <w:p w14:paraId="5E74DB35" w14:textId="440A7B36" w:rsidR="002F7643" w:rsidRDefault="002F7643" w:rsidP="00C20E4C">
      <w:pPr>
        <w:rPr>
          <w:rFonts w:ascii="Times New Roman" w:hAnsi="Times New Roman"/>
        </w:rPr>
      </w:pPr>
    </w:p>
    <w:p w14:paraId="6125A33A" w14:textId="7BF3D563" w:rsidR="002F7643" w:rsidRDefault="002F7643" w:rsidP="00C20E4C">
      <w:pPr>
        <w:rPr>
          <w:rFonts w:ascii="Times New Roman" w:hAnsi="Times New Roman"/>
        </w:rPr>
      </w:pPr>
    </w:p>
    <w:p w14:paraId="544E37B1" w14:textId="2251B4BF" w:rsidR="002F7643" w:rsidRDefault="00715F56" w:rsidP="00C20E4C">
      <w:pPr>
        <w:rPr>
          <w:rFonts w:ascii="Times New Roman" w:hAnsi="Times New Roman"/>
        </w:rPr>
      </w:pPr>
      <w:r w:rsidRPr="00715F56">
        <w:rPr>
          <w:rFonts w:ascii="Times New Roman" w:hAnsi="Times New Roman"/>
          <w:noProof/>
        </w:rPr>
        <w:lastRenderedPageBreak/>
        <w:drawing>
          <wp:inline distT="0" distB="0" distL="0" distR="0" wp14:anchorId="338FC2ED" wp14:editId="3882F688">
            <wp:extent cx="6327140" cy="33864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27140" cy="3386455"/>
                    </a:xfrm>
                    <a:prstGeom prst="rect">
                      <a:avLst/>
                    </a:prstGeom>
                  </pic:spPr>
                </pic:pic>
              </a:graphicData>
            </a:graphic>
          </wp:inline>
        </w:drawing>
      </w:r>
    </w:p>
    <w:p w14:paraId="5AEC3999" w14:textId="336A93A6" w:rsidR="003C7ABB" w:rsidRDefault="003C7ABB" w:rsidP="00C20E4C">
      <w:pPr>
        <w:rPr>
          <w:rFonts w:ascii="Times New Roman" w:hAnsi="Times New Roman"/>
        </w:rPr>
      </w:pPr>
    </w:p>
    <w:p w14:paraId="1AAF24D1" w14:textId="4C2433C7" w:rsidR="003C7ABB" w:rsidRDefault="003C7ABB" w:rsidP="00C20E4C">
      <w:pPr>
        <w:rPr>
          <w:rFonts w:ascii="Times New Roman" w:hAnsi="Times New Roman"/>
        </w:rPr>
      </w:pPr>
    </w:p>
    <w:p w14:paraId="23E32892" w14:textId="5C982342" w:rsidR="003C7ABB" w:rsidRDefault="003C7ABB" w:rsidP="00C20E4C">
      <w:pPr>
        <w:rPr>
          <w:rFonts w:ascii="Times New Roman" w:hAnsi="Times New Roman"/>
        </w:rPr>
      </w:pPr>
    </w:p>
    <w:p w14:paraId="538D79FC" w14:textId="758D9EAC" w:rsidR="003C7ABB" w:rsidRDefault="003C7ABB" w:rsidP="00C20E4C">
      <w:pPr>
        <w:rPr>
          <w:rFonts w:ascii="Times New Roman" w:hAnsi="Times New Roman"/>
        </w:rPr>
      </w:pPr>
    </w:p>
    <w:p w14:paraId="550D1C6D" w14:textId="730869D2" w:rsidR="003C7ABB" w:rsidRDefault="003C7ABB" w:rsidP="00C20E4C">
      <w:pPr>
        <w:rPr>
          <w:rFonts w:ascii="Times New Roman" w:hAnsi="Times New Roman"/>
        </w:rPr>
      </w:pPr>
    </w:p>
    <w:p w14:paraId="24D09088" w14:textId="704572F7" w:rsidR="003C7ABB" w:rsidRDefault="003C7ABB" w:rsidP="00C20E4C">
      <w:pPr>
        <w:rPr>
          <w:rFonts w:ascii="Times New Roman" w:hAnsi="Times New Roman"/>
        </w:rPr>
      </w:pPr>
    </w:p>
    <w:p w14:paraId="33586B76" w14:textId="621F5FE9" w:rsidR="003C7ABB" w:rsidRDefault="003C7ABB" w:rsidP="00C20E4C">
      <w:pPr>
        <w:rPr>
          <w:rFonts w:ascii="Times New Roman" w:hAnsi="Times New Roman"/>
        </w:rPr>
      </w:pPr>
    </w:p>
    <w:p w14:paraId="68AF69E0" w14:textId="2C7D965C" w:rsidR="003C7ABB" w:rsidRDefault="003C7ABB" w:rsidP="00C20E4C">
      <w:pPr>
        <w:rPr>
          <w:rFonts w:ascii="Times New Roman" w:hAnsi="Times New Roman"/>
        </w:rPr>
      </w:pPr>
    </w:p>
    <w:p w14:paraId="68FE150C" w14:textId="767A4E17" w:rsidR="003C7ABB" w:rsidRDefault="003C7ABB" w:rsidP="00C20E4C">
      <w:pPr>
        <w:rPr>
          <w:rFonts w:ascii="Times New Roman" w:hAnsi="Times New Roman"/>
        </w:rPr>
      </w:pPr>
    </w:p>
    <w:p w14:paraId="4D12B54D" w14:textId="61C22902" w:rsidR="003C7ABB" w:rsidRDefault="003C7ABB" w:rsidP="00C20E4C">
      <w:pPr>
        <w:rPr>
          <w:rFonts w:ascii="Times New Roman" w:hAnsi="Times New Roman"/>
        </w:rPr>
      </w:pPr>
    </w:p>
    <w:p w14:paraId="70AC09FD" w14:textId="13082E11" w:rsidR="003C7ABB" w:rsidRDefault="003C7ABB" w:rsidP="00C20E4C">
      <w:pPr>
        <w:rPr>
          <w:rFonts w:ascii="Times New Roman" w:hAnsi="Times New Roman"/>
        </w:rPr>
      </w:pPr>
    </w:p>
    <w:p w14:paraId="3BDBFF18" w14:textId="01D6090D" w:rsidR="003C7ABB" w:rsidRDefault="003C7ABB" w:rsidP="00C20E4C">
      <w:pPr>
        <w:rPr>
          <w:rFonts w:ascii="Times New Roman" w:hAnsi="Times New Roman"/>
        </w:rPr>
      </w:pPr>
    </w:p>
    <w:p w14:paraId="0B25D639" w14:textId="4597F96A" w:rsidR="003C7ABB" w:rsidRDefault="003C7ABB" w:rsidP="00C20E4C">
      <w:pPr>
        <w:rPr>
          <w:rFonts w:ascii="Times New Roman" w:hAnsi="Times New Roman"/>
        </w:rPr>
      </w:pPr>
    </w:p>
    <w:p w14:paraId="72482486" w14:textId="54AE0F1B" w:rsidR="003C7ABB" w:rsidRDefault="003C7ABB" w:rsidP="00C20E4C">
      <w:pPr>
        <w:rPr>
          <w:rFonts w:ascii="Times New Roman" w:hAnsi="Times New Roman"/>
        </w:rPr>
      </w:pPr>
    </w:p>
    <w:p w14:paraId="34866456" w14:textId="22C415CE" w:rsidR="003C7ABB" w:rsidRDefault="003C7ABB" w:rsidP="00C20E4C">
      <w:pPr>
        <w:rPr>
          <w:rFonts w:ascii="Times New Roman" w:hAnsi="Times New Roman"/>
        </w:rPr>
      </w:pPr>
    </w:p>
    <w:p w14:paraId="57853C27" w14:textId="2D61867A" w:rsidR="003C7ABB" w:rsidRDefault="003C7ABB" w:rsidP="00C20E4C">
      <w:pPr>
        <w:rPr>
          <w:rFonts w:ascii="Times New Roman" w:hAnsi="Times New Roman"/>
        </w:rPr>
      </w:pPr>
    </w:p>
    <w:p w14:paraId="1170B5CA" w14:textId="2BFAB417" w:rsidR="003C7ABB" w:rsidRDefault="003C7ABB" w:rsidP="00C20E4C">
      <w:pPr>
        <w:rPr>
          <w:rFonts w:ascii="Times New Roman" w:hAnsi="Times New Roman"/>
        </w:rPr>
      </w:pPr>
    </w:p>
    <w:p w14:paraId="4BDBA88D" w14:textId="44DE0D07" w:rsidR="003C7ABB" w:rsidRDefault="003C7ABB" w:rsidP="00C20E4C">
      <w:pPr>
        <w:rPr>
          <w:rFonts w:ascii="Times New Roman" w:hAnsi="Times New Roman"/>
        </w:rPr>
      </w:pPr>
    </w:p>
    <w:p w14:paraId="15A69D49" w14:textId="33ECC7E5" w:rsidR="003C7ABB" w:rsidRDefault="003C7ABB" w:rsidP="00C20E4C">
      <w:pPr>
        <w:rPr>
          <w:rFonts w:ascii="Times New Roman" w:hAnsi="Times New Roman"/>
        </w:rPr>
      </w:pPr>
    </w:p>
    <w:p w14:paraId="1DBD75E2" w14:textId="086022D7" w:rsidR="003C7ABB" w:rsidRDefault="003C7ABB" w:rsidP="00C20E4C">
      <w:pPr>
        <w:rPr>
          <w:rFonts w:ascii="Times New Roman" w:hAnsi="Times New Roman"/>
        </w:rPr>
      </w:pPr>
    </w:p>
    <w:p w14:paraId="6B254D5F" w14:textId="1116295B" w:rsidR="003C7ABB" w:rsidRDefault="003C7ABB" w:rsidP="00C20E4C">
      <w:pPr>
        <w:rPr>
          <w:rFonts w:ascii="Times New Roman" w:hAnsi="Times New Roman"/>
        </w:rPr>
      </w:pPr>
    </w:p>
    <w:p w14:paraId="1A3D34A5" w14:textId="39195457" w:rsidR="003C7ABB" w:rsidRDefault="003C7ABB" w:rsidP="00C20E4C">
      <w:pPr>
        <w:rPr>
          <w:rFonts w:ascii="Times New Roman" w:hAnsi="Times New Roman"/>
        </w:rPr>
      </w:pPr>
    </w:p>
    <w:p w14:paraId="1BC56280" w14:textId="7E609A9E" w:rsidR="003C7ABB" w:rsidRDefault="003C7ABB" w:rsidP="00C20E4C">
      <w:pPr>
        <w:rPr>
          <w:rFonts w:ascii="Times New Roman" w:hAnsi="Times New Roman"/>
        </w:rPr>
      </w:pPr>
    </w:p>
    <w:p w14:paraId="766B0A6E" w14:textId="030E9A05" w:rsidR="0024128F" w:rsidRDefault="0024128F" w:rsidP="0024128F">
      <w:pPr>
        <w:rPr>
          <w:rFonts w:ascii="Times New Roman" w:hAnsi="Times New Roman"/>
          <w:b/>
          <w:bCs/>
          <w:i/>
          <w:iCs/>
          <w:lang w:val="vi-VN"/>
        </w:rPr>
      </w:pPr>
      <w:r>
        <w:rPr>
          <w:rFonts w:ascii="Times New Roman" w:hAnsi="Times New Roman"/>
          <w:b/>
          <w:bCs/>
          <w:i/>
          <w:iCs/>
        </w:rPr>
        <w:lastRenderedPageBreak/>
        <w:t>3.7.25 Giao diện cửa</w:t>
      </w:r>
      <w:r>
        <w:rPr>
          <w:rFonts w:ascii="Times New Roman" w:hAnsi="Times New Roman"/>
          <w:b/>
          <w:bCs/>
          <w:i/>
          <w:iCs/>
          <w:lang w:val="vi-VN"/>
        </w:rPr>
        <w:t xml:space="preserve"> hàng</w:t>
      </w:r>
    </w:p>
    <w:p w14:paraId="62375661" w14:textId="7FF9B9A7" w:rsidR="0024128F" w:rsidRDefault="0024128F" w:rsidP="0024128F">
      <w:pPr>
        <w:rPr>
          <w:rFonts w:ascii="Times New Roman" w:hAnsi="Times New Roman"/>
          <w:b/>
          <w:bCs/>
          <w:i/>
          <w:iCs/>
          <w:lang w:val="vi-VN"/>
        </w:rPr>
      </w:pPr>
    </w:p>
    <w:p w14:paraId="2A543A86" w14:textId="1A7C30A3" w:rsidR="0024128F" w:rsidRDefault="0024128F" w:rsidP="0024128F">
      <w:pPr>
        <w:rPr>
          <w:rFonts w:ascii="Times New Roman" w:hAnsi="Times New Roman"/>
        </w:rPr>
      </w:pPr>
      <w:r>
        <w:rPr>
          <w:rFonts w:ascii="Times New Roman" w:hAnsi="Times New Roman"/>
          <w:lang w:val="vi-VN"/>
        </w:rPr>
        <w:t xml:space="preserve">     </w:t>
      </w:r>
      <w:r>
        <w:rPr>
          <w:rFonts w:ascii="Times New Roman" w:hAnsi="Times New Roman"/>
        </w:rPr>
        <w:t>a, Thiết kế</w:t>
      </w:r>
    </w:p>
    <w:p w14:paraId="29628D8C" w14:textId="44DCED68" w:rsidR="0024128F" w:rsidRDefault="0024128F" w:rsidP="0024128F">
      <w:pPr>
        <w:rPr>
          <w:rFonts w:ascii="Times New Roman" w:hAnsi="Times New Roman"/>
        </w:rPr>
      </w:pPr>
    </w:p>
    <w:p w14:paraId="6A8C7570" w14:textId="29822E8B" w:rsidR="0024128F" w:rsidRDefault="0024128F" w:rsidP="0024128F">
      <w:pPr>
        <w:rPr>
          <w:rFonts w:ascii="Times New Roman" w:hAnsi="Times New Roman"/>
        </w:rPr>
      </w:pPr>
    </w:p>
    <w:p w14:paraId="024050B5" w14:textId="77777777" w:rsidR="0024128F" w:rsidRDefault="0024128F" w:rsidP="0024128F">
      <w:pPr>
        <w:rPr>
          <w:rFonts w:ascii="Times New Roman" w:hAnsi="Times New Roman"/>
          <w:b/>
          <w:bCs/>
          <w:i/>
          <w:iCs/>
          <w:lang w:val="vi-VN"/>
        </w:rPr>
      </w:pPr>
    </w:p>
    <w:p w14:paraId="7AE39F57" w14:textId="0FAB1887" w:rsidR="0024128F" w:rsidRDefault="0024128F" w:rsidP="0024128F">
      <w:pPr>
        <w:ind w:left="2880"/>
        <w:rPr>
          <w:rFonts w:ascii="Times New Roman" w:hAnsi="Times New Roman"/>
          <w:b/>
          <w:bCs/>
          <w:i/>
          <w:iCs/>
          <w:lang w:val="vi-VN"/>
        </w:rPr>
      </w:pPr>
      <w:r>
        <w:rPr>
          <w:rFonts w:ascii="Times New Roman" w:hAnsi="Times New Roman"/>
          <w:b/>
          <w:bCs/>
          <w:i/>
          <w:iCs/>
          <w:lang w:val="vi-VN"/>
        </w:rPr>
        <w:t xml:space="preserve"> </w:t>
      </w:r>
      <w:r w:rsidRPr="0024128F">
        <w:rPr>
          <w:rFonts w:ascii="Times New Roman" w:hAnsi="Times New Roman"/>
          <w:b/>
          <w:bCs/>
          <w:i/>
          <w:iCs/>
          <w:lang w:val="vi-VN"/>
        </w:rPr>
        <w:drawing>
          <wp:inline distT="0" distB="0" distL="0" distR="0" wp14:anchorId="31D8AFE3" wp14:editId="60E05DD2">
            <wp:extent cx="2507197" cy="5433531"/>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07197" cy="5433531"/>
                    </a:xfrm>
                    <a:prstGeom prst="rect">
                      <a:avLst/>
                    </a:prstGeom>
                  </pic:spPr>
                </pic:pic>
              </a:graphicData>
            </a:graphic>
          </wp:inline>
        </w:drawing>
      </w:r>
    </w:p>
    <w:p w14:paraId="78B36E28" w14:textId="051915B2" w:rsidR="0024128F" w:rsidRDefault="0024128F" w:rsidP="0024128F">
      <w:pPr>
        <w:rPr>
          <w:rFonts w:ascii="Times New Roman" w:hAnsi="Times New Roman"/>
          <w:b/>
          <w:bCs/>
          <w:i/>
          <w:iCs/>
          <w:lang w:val="vi-VN"/>
        </w:rPr>
      </w:pPr>
    </w:p>
    <w:p w14:paraId="4CC9D7DD" w14:textId="46D66E74" w:rsidR="0024128F" w:rsidRDefault="0024128F" w:rsidP="00C20E4C">
      <w:pPr>
        <w:rPr>
          <w:rFonts w:ascii="Times New Roman" w:hAnsi="Times New Roman"/>
        </w:rPr>
      </w:pPr>
    </w:p>
    <w:p w14:paraId="2B582FBC" w14:textId="712BFFBC" w:rsidR="0024128F" w:rsidRDefault="0024128F" w:rsidP="00C20E4C">
      <w:pPr>
        <w:rPr>
          <w:rFonts w:ascii="Times New Roman" w:hAnsi="Times New Roman"/>
        </w:rPr>
      </w:pPr>
    </w:p>
    <w:p w14:paraId="3FFEB13A" w14:textId="28E1E77F" w:rsidR="0024128F" w:rsidRDefault="0024128F" w:rsidP="00C20E4C">
      <w:pPr>
        <w:rPr>
          <w:rFonts w:ascii="Times New Roman" w:hAnsi="Times New Roman"/>
        </w:rPr>
      </w:pPr>
    </w:p>
    <w:p w14:paraId="7D7ABC6A" w14:textId="689B2112" w:rsidR="0024128F" w:rsidRDefault="0024128F" w:rsidP="00C20E4C">
      <w:pPr>
        <w:rPr>
          <w:rFonts w:ascii="Times New Roman" w:hAnsi="Times New Roman"/>
        </w:rPr>
      </w:pPr>
    </w:p>
    <w:p w14:paraId="2250A567" w14:textId="0AE62F8C" w:rsidR="0024128F" w:rsidRDefault="0024128F" w:rsidP="00C20E4C">
      <w:pPr>
        <w:rPr>
          <w:rFonts w:ascii="Times New Roman" w:hAnsi="Times New Roman"/>
        </w:rPr>
      </w:pPr>
    </w:p>
    <w:p w14:paraId="3BBABA25" w14:textId="0583DE55" w:rsidR="0024128F" w:rsidRDefault="0024128F" w:rsidP="00C20E4C">
      <w:pPr>
        <w:rPr>
          <w:rFonts w:ascii="Times New Roman" w:hAnsi="Times New Roman"/>
        </w:rPr>
      </w:pPr>
    </w:p>
    <w:p w14:paraId="2E3A32C6" w14:textId="6E70723C" w:rsidR="00A33C13" w:rsidRDefault="00A33C13" w:rsidP="00A33C13">
      <w:pPr>
        <w:rPr>
          <w:rFonts w:ascii="Times New Roman" w:hAnsi="Times New Roman"/>
        </w:rPr>
      </w:pPr>
      <w:r>
        <w:rPr>
          <w:rFonts w:ascii="Times New Roman" w:hAnsi="Times New Roman"/>
        </w:rPr>
        <w:lastRenderedPageBreak/>
        <w:t>b, Code giao diện</w:t>
      </w:r>
    </w:p>
    <w:p w14:paraId="6ADB6C91" w14:textId="7EE0F1C8" w:rsidR="006039C4" w:rsidRDefault="006039C4" w:rsidP="00A33C13">
      <w:pPr>
        <w:rPr>
          <w:rFonts w:ascii="Times New Roman" w:hAnsi="Times New Roman"/>
        </w:rPr>
      </w:pPr>
    </w:p>
    <w:p w14:paraId="16A87048" w14:textId="56E83FEA" w:rsidR="006039C4" w:rsidRDefault="006039C4" w:rsidP="00A33C13">
      <w:pPr>
        <w:rPr>
          <w:rFonts w:ascii="Times New Roman" w:hAnsi="Times New Roman"/>
        </w:rPr>
      </w:pPr>
    </w:p>
    <w:p w14:paraId="26E8D1F8" w14:textId="77777777" w:rsidR="006039C4" w:rsidRDefault="006039C4" w:rsidP="00A33C13">
      <w:pPr>
        <w:rPr>
          <w:rFonts w:ascii="Times New Roman" w:hAnsi="Times New Roman"/>
        </w:rPr>
      </w:pPr>
    </w:p>
    <w:p w14:paraId="38E7CBDA" w14:textId="77777777" w:rsidR="00A33C13" w:rsidRDefault="00A33C13" w:rsidP="00A33C13">
      <w:pPr>
        <w:rPr>
          <w:rFonts w:ascii="Times New Roman" w:hAnsi="Times New Roman"/>
        </w:rPr>
      </w:pPr>
    </w:p>
    <w:p w14:paraId="7C41EC55" w14:textId="2A080A83" w:rsidR="00A33C13" w:rsidRPr="00A33C13" w:rsidRDefault="00A33C13" w:rsidP="006039C4">
      <w:pPr>
        <w:ind w:left="2160"/>
        <w:rPr>
          <w:rFonts w:ascii="Times New Roman" w:hAnsi="Times New Roman"/>
          <w:lang w:val="vi-VN"/>
        </w:rPr>
      </w:pPr>
      <w:r>
        <w:rPr>
          <w:rFonts w:ascii="Times New Roman" w:hAnsi="Times New Roman"/>
          <w:lang w:val="vi-VN"/>
        </w:rPr>
        <w:t xml:space="preserve">  </w:t>
      </w:r>
      <w:r w:rsidRPr="00A33C13">
        <w:rPr>
          <w:rFonts w:ascii="Times New Roman" w:hAnsi="Times New Roman"/>
          <w:lang w:val="vi-VN"/>
        </w:rPr>
        <w:drawing>
          <wp:inline distT="0" distB="0" distL="0" distR="0" wp14:anchorId="11880E39" wp14:editId="2660E651">
            <wp:extent cx="3158067" cy="5612402"/>
            <wp:effectExtent l="0" t="0" r="444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68819" cy="5631510"/>
                    </a:xfrm>
                    <a:prstGeom prst="rect">
                      <a:avLst/>
                    </a:prstGeom>
                  </pic:spPr>
                </pic:pic>
              </a:graphicData>
            </a:graphic>
          </wp:inline>
        </w:drawing>
      </w:r>
    </w:p>
    <w:p w14:paraId="2EF521E5" w14:textId="0D221ED1" w:rsidR="0024128F" w:rsidRDefault="0024128F" w:rsidP="00C20E4C">
      <w:pPr>
        <w:rPr>
          <w:rFonts w:ascii="Times New Roman" w:hAnsi="Times New Roman"/>
        </w:rPr>
      </w:pPr>
    </w:p>
    <w:p w14:paraId="7104FC7C" w14:textId="6757029A" w:rsidR="0024128F" w:rsidRDefault="0024128F" w:rsidP="00C20E4C">
      <w:pPr>
        <w:rPr>
          <w:rFonts w:ascii="Times New Roman" w:hAnsi="Times New Roman"/>
        </w:rPr>
      </w:pPr>
    </w:p>
    <w:p w14:paraId="100BBAF8" w14:textId="2D107A96" w:rsidR="0024128F" w:rsidRDefault="0024128F" w:rsidP="00C20E4C">
      <w:pPr>
        <w:rPr>
          <w:rFonts w:ascii="Times New Roman" w:hAnsi="Times New Roman"/>
        </w:rPr>
      </w:pPr>
    </w:p>
    <w:p w14:paraId="6C3B92B3" w14:textId="4477BE6F" w:rsidR="0024128F" w:rsidRDefault="0024128F" w:rsidP="00C20E4C">
      <w:pPr>
        <w:rPr>
          <w:rFonts w:ascii="Times New Roman" w:hAnsi="Times New Roman"/>
        </w:rPr>
      </w:pPr>
    </w:p>
    <w:p w14:paraId="40D18742" w14:textId="413ECE23" w:rsidR="0024128F" w:rsidRDefault="0024128F" w:rsidP="00C20E4C">
      <w:pPr>
        <w:rPr>
          <w:rFonts w:ascii="Times New Roman" w:hAnsi="Times New Roman"/>
        </w:rPr>
      </w:pPr>
    </w:p>
    <w:p w14:paraId="41033070" w14:textId="77777777" w:rsidR="00A33C13" w:rsidRDefault="00A33C13" w:rsidP="00AE3BF4">
      <w:pPr>
        <w:rPr>
          <w:rFonts w:ascii="Times New Roman" w:hAnsi="Times New Roman"/>
          <w:b/>
          <w:bCs/>
          <w:i/>
          <w:iCs/>
        </w:rPr>
      </w:pPr>
    </w:p>
    <w:p w14:paraId="0FC50385" w14:textId="77777777" w:rsidR="00A33C13" w:rsidRDefault="00A33C13" w:rsidP="00AE3BF4">
      <w:pPr>
        <w:rPr>
          <w:rFonts w:ascii="Times New Roman" w:hAnsi="Times New Roman"/>
          <w:b/>
          <w:bCs/>
          <w:i/>
          <w:iCs/>
        </w:rPr>
      </w:pPr>
    </w:p>
    <w:p w14:paraId="0635C960" w14:textId="2152EDA4" w:rsidR="00AE3BF4" w:rsidRDefault="00AE3BF4" w:rsidP="00AE3BF4">
      <w:pPr>
        <w:rPr>
          <w:rFonts w:ascii="Times New Roman" w:hAnsi="Times New Roman"/>
          <w:b/>
          <w:bCs/>
          <w:i/>
          <w:iCs/>
        </w:rPr>
      </w:pPr>
      <w:r>
        <w:rPr>
          <w:rFonts w:ascii="Times New Roman" w:hAnsi="Times New Roman"/>
          <w:b/>
          <w:bCs/>
          <w:i/>
          <w:iCs/>
        </w:rPr>
        <w:lastRenderedPageBreak/>
        <w:t>3.7.</w:t>
      </w:r>
      <w:r w:rsidR="00A33C13">
        <w:rPr>
          <w:rFonts w:ascii="Times New Roman" w:hAnsi="Times New Roman"/>
          <w:b/>
          <w:bCs/>
          <w:i/>
          <w:iCs/>
        </w:rPr>
        <w:t>26</w:t>
      </w:r>
      <w:r>
        <w:rPr>
          <w:rFonts w:ascii="Times New Roman" w:hAnsi="Times New Roman"/>
          <w:b/>
          <w:bCs/>
          <w:i/>
          <w:iCs/>
        </w:rPr>
        <w:t xml:space="preserve"> Giao diện Web </w:t>
      </w:r>
    </w:p>
    <w:p w14:paraId="3DCA93FE" w14:textId="77777777" w:rsidR="00D81CD6" w:rsidRDefault="00D81CD6" w:rsidP="00AE3BF4">
      <w:pPr>
        <w:rPr>
          <w:rFonts w:ascii="Times New Roman" w:hAnsi="Times New Roman"/>
          <w:b/>
          <w:bCs/>
          <w:i/>
          <w:iCs/>
        </w:rPr>
      </w:pPr>
    </w:p>
    <w:p w14:paraId="587B0CBD" w14:textId="77777777" w:rsidR="00AE3BF4" w:rsidRDefault="00AE3BF4" w:rsidP="008842BF">
      <w:pPr>
        <w:ind w:firstLine="720"/>
        <w:rPr>
          <w:rFonts w:ascii="Times New Roman" w:hAnsi="Times New Roman"/>
          <w:b/>
          <w:bCs/>
          <w:i/>
          <w:iCs/>
          <w:sz w:val="24"/>
        </w:rPr>
      </w:pPr>
      <w:r w:rsidRPr="00930FEC">
        <w:rPr>
          <w:rFonts w:ascii="Times New Roman" w:hAnsi="Times New Roman"/>
          <w:b/>
          <w:bCs/>
          <w:i/>
          <w:iCs/>
          <w:sz w:val="24"/>
        </w:rPr>
        <w:t xml:space="preserve">1. Giao diện </w:t>
      </w:r>
      <w:r>
        <w:rPr>
          <w:rFonts w:ascii="Times New Roman" w:hAnsi="Times New Roman"/>
          <w:b/>
          <w:bCs/>
          <w:i/>
          <w:iCs/>
          <w:sz w:val="24"/>
        </w:rPr>
        <w:t>Đăng nhập trang quản trị</w:t>
      </w:r>
    </w:p>
    <w:p w14:paraId="03A49697" w14:textId="77777777" w:rsidR="00AE3BF4" w:rsidRDefault="00AE3BF4" w:rsidP="00AE3BF4">
      <w:pPr>
        <w:rPr>
          <w:rFonts w:ascii="Times New Roman" w:hAnsi="Times New Roman"/>
          <w:b/>
          <w:bCs/>
          <w:i/>
          <w:iCs/>
          <w:sz w:val="24"/>
        </w:rPr>
      </w:pPr>
    </w:p>
    <w:p w14:paraId="5C31CFDB" w14:textId="77777777" w:rsidR="00AE3BF4" w:rsidRPr="00930FEC" w:rsidRDefault="00AE3BF4" w:rsidP="00AE3BF4">
      <w:pPr>
        <w:rPr>
          <w:rFonts w:ascii="Times New Roman" w:hAnsi="Times New Roman"/>
          <w:b/>
          <w:bCs/>
          <w:i/>
          <w:iCs/>
          <w:sz w:val="24"/>
        </w:rPr>
      </w:pPr>
      <w:r w:rsidRPr="00FA2DCD">
        <w:rPr>
          <w:rFonts w:ascii="Times New Roman" w:hAnsi="Times New Roman"/>
          <w:b/>
          <w:bCs/>
          <w:i/>
          <w:iCs/>
          <w:noProof/>
          <w:sz w:val="24"/>
        </w:rPr>
        <w:drawing>
          <wp:inline distT="0" distB="0" distL="0" distR="0" wp14:anchorId="59868FBD" wp14:editId="1A451C81">
            <wp:extent cx="6327140" cy="3038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27140" cy="3038475"/>
                    </a:xfrm>
                    <a:prstGeom prst="rect">
                      <a:avLst/>
                    </a:prstGeom>
                  </pic:spPr>
                </pic:pic>
              </a:graphicData>
            </a:graphic>
          </wp:inline>
        </w:drawing>
      </w:r>
      <w:r w:rsidRPr="00930FEC">
        <w:rPr>
          <w:rFonts w:ascii="Times New Roman" w:hAnsi="Times New Roman"/>
          <w:b/>
          <w:bCs/>
          <w:i/>
          <w:iCs/>
          <w:sz w:val="24"/>
        </w:rPr>
        <w:t xml:space="preserve"> </w:t>
      </w:r>
    </w:p>
    <w:p w14:paraId="7DFFFCD1" w14:textId="49563629" w:rsidR="00AE3BF4" w:rsidRDefault="00AE3BF4" w:rsidP="00AE3BF4">
      <w:pPr>
        <w:rPr>
          <w:rFonts w:ascii="Times New Roman" w:hAnsi="Times New Roman"/>
          <w:b/>
          <w:bCs/>
          <w:i/>
          <w:iCs/>
          <w:color w:val="FF0000"/>
          <w:sz w:val="32"/>
          <w:szCs w:val="32"/>
        </w:rPr>
      </w:pPr>
    </w:p>
    <w:p w14:paraId="0B68AC3F" w14:textId="49A4AF33" w:rsidR="008842BF" w:rsidRDefault="008842BF" w:rsidP="00AE3BF4">
      <w:pPr>
        <w:rPr>
          <w:rFonts w:ascii="Times New Roman" w:hAnsi="Times New Roman"/>
          <w:b/>
          <w:bCs/>
          <w:i/>
          <w:iCs/>
          <w:color w:val="FF0000"/>
          <w:sz w:val="32"/>
          <w:szCs w:val="32"/>
        </w:rPr>
      </w:pPr>
    </w:p>
    <w:p w14:paraId="4DE207DA" w14:textId="7354053E" w:rsidR="008842BF" w:rsidRDefault="008842BF" w:rsidP="00AE3BF4">
      <w:pPr>
        <w:rPr>
          <w:rFonts w:ascii="Times New Roman" w:hAnsi="Times New Roman"/>
          <w:b/>
          <w:bCs/>
          <w:i/>
          <w:iCs/>
          <w:color w:val="FF0000"/>
          <w:sz w:val="32"/>
          <w:szCs w:val="32"/>
        </w:rPr>
      </w:pPr>
    </w:p>
    <w:p w14:paraId="795A0D90" w14:textId="0EC738D7" w:rsidR="008842BF" w:rsidRDefault="008842BF" w:rsidP="00AE3BF4">
      <w:pPr>
        <w:rPr>
          <w:rFonts w:ascii="Times New Roman" w:hAnsi="Times New Roman"/>
          <w:b/>
          <w:bCs/>
          <w:i/>
          <w:iCs/>
          <w:color w:val="FF0000"/>
          <w:sz w:val="32"/>
          <w:szCs w:val="32"/>
        </w:rPr>
      </w:pPr>
    </w:p>
    <w:p w14:paraId="0BDC3666" w14:textId="1A1F9391" w:rsidR="008842BF" w:rsidRDefault="008842BF" w:rsidP="00AE3BF4">
      <w:pPr>
        <w:rPr>
          <w:rFonts w:ascii="Times New Roman" w:hAnsi="Times New Roman"/>
          <w:b/>
          <w:bCs/>
          <w:i/>
          <w:iCs/>
          <w:color w:val="FF0000"/>
          <w:sz w:val="32"/>
          <w:szCs w:val="32"/>
        </w:rPr>
      </w:pPr>
    </w:p>
    <w:p w14:paraId="486CD11B" w14:textId="119ED1D4" w:rsidR="008842BF" w:rsidRDefault="008842BF" w:rsidP="00AE3BF4">
      <w:pPr>
        <w:rPr>
          <w:rFonts w:ascii="Times New Roman" w:hAnsi="Times New Roman"/>
          <w:b/>
          <w:bCs/>
          <w:i/>
          <w:iCs/>
          <w:color w:val="FF0000"/>
          <w:sz w:val="32"/>
          <w:szCs w:val="32"/>
        </w:rPr>
      </w:pPr>
    </w:p>
    <w:p w14:paraId="14E45D67" w14:textId="17DFF26A" w:rsidR="008842BF" w:rsidRDefault="008842BF" w:rsidP="00AE3BF4">
      <w:pPr>
        <w:rPr>
          <w:rFonts w:ascii="Times New Roman" w:hAnsi="Times New Roman"/>
          <w:b/>
          <w:bCs/>
          <w:i/>
          <w:iCs/>
          <w:color w:val="FF0000"/>
          <w:sz w:val="32"/>
          <w:szCs w:val="32"/>
        </w:rPr>
      </w:pPr>
    </w:p>
    <w:p w14:paraId="0563969E" w14:textId="5895D129" w:rsidR="008842BF" w:rsidRDefault="008842BF" w:rsidP="00AE3BF4">
      <w:pPr>
        <w:rPr>
          <w:rFonts w:ascii="Times New Roman" w:hAnsi="Times New Roman"/>
          <w:b/>
          <w:bCs/>
          <w:i/>
          <w:iCs/>
          <w:color w:val="FF0000"/>
          <w:sz w:val="32"/>
          <w:szCs w:val="32"/>
        </w:rPr>
      </w:pPr>
    </w:p>
    <w:p w14:paraId="068600B8" w14:textId="5DD638C2" w:rsidR="008842BF" w:rsidRDefault="008842BF" w:rsidP="00AE3BF4">
      <w:pPr>
        <w:rPr>
          <w:rFonts w:ascii="Times New Roman" w:hAnsi="Times New Roman"/>
          <w:b/>
          <w:bCs/>
          <w:i/>
          <w:iCs/>
          <w:color w:val="FF0000"/>
          <w:sz w:val="32"/>
          <w:szCs w:val="32"/>
        </w:rPr>
      </w:pPr>
    </w:p>
    <w:p w14:paraId="7E4C40DE" w14:textId="4E616F0C" w:rsidR="008842BF" w:rsidRDefault="008842BF" w:rsidP="00AE3BF4">
      <w:pPr>
        <w:rPr>
          <w:rFonts w:ascii="Times New Roman" w:hAnsi="Times New Roman"/>
          <w:b/>
          <w:bCs/>
          <w:i/>
          <w:iCs/>
          <w:color w:val="FF0000"/>
          <w:sz w:val="32"/>
          <w:szCs w:val="32"/>
        </w:rPr>
      </w:pPr>
    </w:p>
    <w:p w14:paraId="29464475" w14:textId="77777777" w:rsidR="00E72D15" w:rsidRDefault="00E72D15" w:rsidP="00E72D15">
      <w:pPr>
        <w:rPr>
          <w:rFonts w:ascii="Times New Roman" w:hAnsi="Times New Roman"/>
          <w:b/>
          <w:bCs/>
          <w:i/>
          <w:iCs/>
        </w:rPr>
      </w:pPr>
    </w:p>
    <w:p w14:paraId="7C5F7C04" w14:textId="77777777" w:rsidR="00E72D15" w:rsidRDefault="00E72D15" w:rsidP="00E72D15">
      <w:pPr>
        <w:rPr>
          <w:rFonts w:ascii="Times New Roman" w:hAnsi="Times New Roman"/>
          <w:b/>
          <w:bCs/>
          <w:i/>
          <w:iCs/>
        </w:rPr>
      </w:pPr>
    </w:p>
    <w:p w14:paraId="1D343113" w14:textId="77777777" w:rsidR="00E72D15" w:rsidRDefault="00E72D15" w:rsidP="00E72D15">
      <w:pPr>
        <w:rPr>
          <w:rFonts w:ascii="Times New Roman" w:hAnsi="Times New Roman"/>
          <w:b/>
          <w:bCs/>
          <w:i/>
          <w:iCs/>
        </w:rPr>
      </w:pPr>
    </w:p>
    <w:p w14:paraId="451ADF9D" w14:textId="77777777" w:rsidR="00E72D15" w:rsidRDefault="00E72D15" w:rsidP="00E72D15">
      <w:pPr>
        <w:rPr>
          <w:rFonts w:ascii="Times New Roman" w:hAnsi="Times New Roman"/>
          <w:b/>
          <w:bCs/>
          <w:i/>
          <w:iCs/>
        </w:rPr>
      </w:pPr>
    </w:p>
    <w:p w14:paraId="59FC3C0B" w14:textId="77777777" w:rsidR="00E72D15" w:rsidRDefault="00E72D15" w:rsidP="00E72D15">
      <w:pPr>
        <w:rPr>
          <w:rFonts w:ascii="Times New Roman" w:hAnsi="Times New Roman"/>
          <w:b/>
          <w:bCs/>
          <w:i/>
          <w:iCs/>
        </w:rPr>
      </w:pPr>
    </w:p>
    <w:p w14:paraId="3A03DE05" w14:textId="77777777" w:rsidR="00E72D15" w:rsidRDefault="00E72D15" w:rsidP="00E72D15">
      <w:pPr>
        <w:rPr>
          <w:rFonts w:ascii="Times New Roman" w:hAnsi="Times New Roman"/>
          <w:b/>
          <w:bCs/>
          <w:i/>
          <w:iCs/>
        </w:rPr>
      </w:pPr>
    </w:p>
    <w:p w14:paraId="641DC8AA" w14:textId="65A80A5B" w:rsidR="008842BF" w:rsidRDefault="008842BF" w:rsidP="00AE3BF4">
      <w:pPr>
        <w:rPr>
          <w:rFonts w:ascii="Times New Roman" w:hAnsi="Times New Roman"/>
          <w:b/>
          <w:bCs/>
          <w:i/>
          <w:iCs/>
          <w:color w:val="FF0000"/>
          <w:sz w:val="32"/>
          <w:szCs w:val="32"/>
        </w:rPr>
      </w:pPr>
    </w:p>
    <w:p w14:paraId="7AA234C6" w14:textId="3BCF8977" w:rsidR="008842BF" w:rsidRDefault="008842BF" w:rsidP="00AE3BF4">
      <w:pPr>
        <w:rPr>
          <w:rFonts w:ascii="Times New Roman" w:hAnsi="Times New Roman"/>
          <w:b/>
          <w:bCs/>
          <w:i/>
          <w:iCs/>
          <w:color w:val="FF0000"/>
          <w:sz w:val="32"/>
          <w:szCs w:val="32"/>
        </w:rPr>
      </w:pPr>
    </w:p>
    <w:p w14:paraId="23D965AF" w14:textId="661EC10A" w:rsidR="008842BF" w:rsidRDefault="008842BF" w:rsidP="00AE3BF4">
      <w:pPr>
        <w:rPr>
          <w:rFonts w:ascii="Times New Roman" w:hAnsi="Times New Roman"/>
          <w:b/>
          <w:bCs/>
          <w:i/>
          <w:iCs/>
          <w:color w:val="FF0000"/>
          <w:sz w:val="32"/>
          <w:szCs w:val="32"/>
        </w:rPr>
      </w:pPr>
    </w:p>
    <w:p w14:paraId="44E08E00" w14:textId="77777777" w:rsidR="008842BF" w:rsidRDefault="008842BF" w:rsidP="00AE3BF4">
      <w:pPr>
        <w:rPr>
          <w:rFonts w:ascii="Times New Roman" w:hAnsi="Times New Roman"/>
          <w:b/>
          <w:bCs/>
          <w:i/>
          <w:iCs/>
          <w:color w:val="FF0000"/>
          <w:sz w:val="32"/>
          <w:szCs w:val="32"/>
        </w:rPr>
      </w:pPr>
    </w:p>
    <w:p w14:paraId="6092CC38" w14:textId="77777777" w:rsidR="00AE3BF4" w:rsidRDefault="00AE3BF4" w:rsidP="008842BF">
      <w:pPr>
        <w:ind w:firstLine="720"/>
        <w:rPr>
          <w:rFonts w:ascii="Times New Roman" w:hAnsi="Times New Roman"/>
          <w:b/>
          <w:bCs/>
          <w:i/>
          <w:iCs/>
          <w:sz w:val="24"/>
        </w:rPr>
      </w:pPr>
      <w:r>
        <w:rPr>
          <w:rFonts w:ascii="Times New Roman" w:hAnsi="Times New Roman"/>
          <w:b/>
          <w:bCs/>
          <w:i/>
          <w:iCs/>
          <w:sz w:val="24"/>
        </w:rPr>
        <w:t>2</w:t>
      </w:r>
      <w:r w:rsidRPr="00930FEC">
        <w:rPr>
          <w:rFonts w:ascii="Times New Roman" w:hAnsi="Times New Roman"/>
          <w:b/>
          <w:bCs/>
          <w:i/>
          <w:iCs/>
          <w:sz w:val="24"/>
        </w:rPr>
        <w:t xml:space="preserve">. Giao diện </w:t>
      </w:r>
      <w:r>
        <w:rPr>
          <w:rFonts w:ascii="Times New Roman" w:hAnsi="Times New Roman"/>
          <w:b/>
          <w:bCs/>
          <w:i/>
          <w:iCs/>
          <w:sz w:val="24"/>
        </w:rPr>
        <w:t>Trang chủ trang quản trị</w:t>
      </w:r>
    </w:p>
    <w:p w14:paraId="7AB16891" w14:textId="77777777" w:rsidR="00AE3BF4" w:rsidRDefault="00AE3BF4" w:rsidP="00AE3BF4">
      <w:pPr>
        <w:rPr>
          <w:rFonts w:ascii="Times New Roman" w:hAnsi="Times New Roman"/>
          <w:b/>
          <w:bCs/>
          <w:i/>
          <w:iCs/>
          <w:sz w:val="24"/>
        </w:rPr>
      </w:pPr>
    </w:p>
    <w:p w14:paraId="030575EB" w14:textId="77777777" w:rsidR="00AE3BF4" w:rsidRDefault="00AE3BF4" w:rsidP="00AE3BF4">
      <w:pPr>
        <w:rPr>
          <w:rFonts w:ascii="Times New Roman" w:hAnsi="Times New Roman"/>
          <w:b/>
          <w:bCs/>
          <w:i/>
          <w:iCs/>
          <w:color w:val="FF0000"/>
          <w:sz w:val="32"/>
          <w:szCs w:val="32"/>
        </w:rPr>
      </w:pPr>
      <w:r w:rsidRPr="00594F5F">
        <w:rPr>
          <w:rFonts w:ascii="Times New Roman" w:hAnsi="Times New Roman"/>
          <w:b/>
          <w:bCs/>
          <w:i/>
          <w:iCs/>
          <w:noProof/>
          <w:color w:val="FF0000"/>
          <w:sz w:val="32"/>
          <w:szCs w:val="32"/>
        </w:rPr>
        <w:drawing>
          <wp:inline distT="0" distB="0" distL="0" distR="0" wp14:anchorId="68634858" wp14:editId="43DB3CBF">
            <wp:extent cx="6327140" cy="29959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27140" cy="2995930"/>
                    </a:xfrm>
                    <a:prstGeom prst="rect">
                      <a:avLst/>
                    </a:prstGeom>
                  </pic:spPr>
                </pic:pic>
              </a:graphicData>
            </a:graphic>
          </wp:inline>
        </w:drawing>
      </w:r>
    </w:p>
    <w:p w14:paraId="038979F0" w14:textId="75B46905" w:rsidR="00AE3BF4" w:rsidRDefault="00AE3BF4" w:rsidP="00AE3BF4">
      <w:pPr>
        <w:rPr>
          <w:rFonts w:ascii="Times New Roman" w:hAnsi="Times New Roman"/>
          <w:b/>
          <w:bCs/>
          <w:i/>
          <w:iCs/>
          <w:color w:val="FF0000"/>
          <w:sz w:val="32"/>
          <w:szCs w:val="32"/>
        </w:rPr>
      </w:pPr>
    </w:p>
    <w:p w14:paraId="252DC88C" w14:textId="687373B4" w:rsidR="008842BF" w:rsidRDefault="008842BF" w:rsidP="00AE3BF4">
      <w:pPr>
        <w:rPr>
          <w:rFonts w:ascii="Times New Roman" w:hAnsi="Times New Roman"/>
          <w:b/>
          <w:bCs/>
          <w:i/>
          <w:iCs/>
          <w:color w:val="FF0000"/>
          <w:sz w:val="32"/>
          <w:szCs w:val="32"/>
        </w:rPr>
      </w:pPr>
    </w:p>
    <w:p w14:paraId="302AC038" w14:textId="731CF989" w:rsidR="008842BF" w:rsidRDefault="008842BF" w:rsidP="00AE3BF4">
      <w:pPr>
        <w:rPr>
          <w:rFonts w:ascii="Times New Roman" w:hAnsi="Times New Roman"/>
          <w:b/>
          <w:bCs/>
          <w:i/>
          <w:iCs/>
          <w:color w:val="FF0000"/>
          <w:sz w:val="32"/>
          <w:szCs w:val="32"/>
        </w:rPr>
      </w:pPr>
    </w:p>
    <w:p w14:paraId="399DEAC4" w14:textId="7A442D8D" w:rsidR="008842BF" w:rsidRDefault="008842BF" w:rsidP="00AE3BF4">
      <w:pPr>
        <w:rPr>
          <w:rFonts w:ascii="Times New Roman" w:hAnsi="Times New Roman"/>
          <w:b/>
          <w:bCs/>
          <w:i/>
          <w:iCs/>
          <w:color w:val="FF0000"/>
          <w:sz w:val="32"/>
          <w:szCs w:val="32"/>
        </w:rPr>
      </w:pPr>
    </w:p>
    <w:p w14:paraId="24947DF3" w14:textId="6FB09357" w:rsidR="008842BF" w:rsidRDefault="008842BF" w:rsidP="00AE3BF4">
      <w:pPr>
        <w:rPr>
          <w:rFonts w:ascii="Times New Roman" w:hAnsi="Times New Roman"/>
          <w:b/>
          <w:bCs/>
          <w:i/>
          <w:iCs/>
          <w:color w:val="FF0000"/>
          <w:sz w:val="32"/>
          <w:szCs w:val="32"/>
        </w:rPr>
      </w:pPr>
    </w:p>
    <w:p w14:paraId="6411560E" w14:textId="081F5532" w:rsidR="008842BF" w:rsidRDefault="008842BF" w:rsidP="00AE3BF4">
      <w:pPr>
        <w:rPr>
          <w:rFonts w:ascii="Times New Roman" w:hAnsi="Times New Roman"/>
          <w:b/>
          <w:bCs/>
          <w:i/>
          <w:iCs/>
          <w:color w:val="FF0000"/>
          <w:sz w:val="32"/>
          <w:szCs w:val="32"/>
        </w:rPr>
      </w:pPr>
    </w:p>
    <w:p w14:paraId="3514072D" w14:textId="5C642309" w:rsidR="008842BF" w:rsidRDefault="008842BF" w:rsidP="00AE3BF4">
      <w:pPr>
        <w:rPr>
          <w:rFonts w:ascii="Times New Roman" w:hAnsi="Times New Roman"/>
          <w:b/>
          <w:bCs/>
          <w:i/>
          <w:iCs/>
          <w:color w:val="FF0000"/>
          <w:sz w:val="32"/>
          <w:szCs w:val="32"/>
        </w:rPr>
      </w:pPr>
    </w:p>
    <w:p w14:paraId="08A0FA5F" w14:textId="22B1C9C8" w:rsidR="008842BF" w:rsidRDefault="008842BF" w:rsidP="00AE3BF4">
      <w:pPr>
        <w:rPr>
          <w:rFonts w:ascii="Times New Roman" w:hAnsi="Times New Roman"/>
          <w:b/>
          <w:bCs/>
          <w:i/>
          <w:iCs/>
          <w:color w:val="FF0000"/>
          <w:sz w:val="32"/>
          <w:szCs w:val="32"/>
        </w:rPr>
      </w:pPr>
    </w:p>
    <w:p w14:paraId="1996CB23" w14:textId="48FBAA26" w:rsidR="008842BF" w:rsidRDefault="008842BF" w:rsidP="00AE3BF4">
      <w:pPr>
        <w:rPr>
          <w:rFonts w:ascii="Times New Roman" w:hAnsi="Times New Roman"/>
          <w:b/>
          <w:bCs/>
          <w:i/>
          <w:iCs/>
          <w:color w:val="FF0000"/>
          <w:sz w:val="32"/>
          <w:szCs w:val="32"/>
        </w:rPr>
      </w:pPr>
    </w:p>
    <w:p w14:paraId="79BB42A0" w14:textId="1FF7F7A0" w:rsidR="008842BF" w:rsidRDefault="008842BF" w:rsidP="00AE3BF4">
      <w:pPr>
        <w:rPr>
          <w:rFonts w:ascii="Times New Roman" w:hAnsi="Times New Roman"/>
          <w:b/>
          <w:bCs/>
          <w:i/>
          <w:iCs/>
          <w:color w:val="FF0000"/>
          <w:sz w:val="32"/>
          <w:szCs w:val="32"/>
        </w:rPr>
      </w:pPr>
    </w:p>
    <w:p w14:paraId="06E38693" w14:textId="61AE79E3" w:rsidR="008842BF" w:rsidRDefault="008842BF" w:rsidP="00AE3BF4">
      <w:pPr>
        <w:rPr>
          <w:rFonts w:ascii="Times New Roman" w:hAnsi="Times New Roman"/>
          <w:b/>
          <w:bCs/>
          <w:i/>
          <w:iCs/>
          <w:color w:val="FF0000"/>
          <w:sz w:val="32"/>
          <w:szCs w:val="32"/>
        </w:rPr>
      </w:pPr>
    </w:p>
    <w:p w14:paraId="7D86D40D" w14:textId="3881E7B7" w:rsidR="008842BF" w:rsidRDefault="008842BF" w:rsidP="00AE3BF4">
      <w:pPr>
        <w:rPr>
          <w:rFonts w:ascii="Times New Roman" w:hAnsi="Times New Roman"/>
          <w:b/>
          <w:bCs/>
          <w:i/>
          <w:iCs/>
          <w:color w:val="FF0000"/>
          <w:sz w:val="32"/>
          <w:szCs w:val="32"/>
        </w:rPr>
      </w:pPr>
    </w:p>
    <w:p w14:paraId="6AA32E05" w14:textId="11296E28" w:rsidR="008842BF" w:rsidRDefault="008842BF" w:rsidP="00AE3BF4">
      <w:pPr>
        <w:rPr>
          <w:rFonts w:ascii="Times New Roman" w:hAnsi="Times New Roman"/>
          <w:b/>
          <w:bCs/>
          <w:i/>
          <w:iCs/>
          <w:color w:val="FF0000"/>
          <w:sz w:val="32"/>
          <w:szCs w:val="32"/>
        </w:rPr>
      </w:pPr>
    </w:p>
    <w:p w14:paraId="7D739D10" w14:textId="575D7947" w:rsidR="008842BF" w:rsidRDefault="008842BF" w:rsidP="00AE3BF4">
      <w:pPr>
        <w:rPr>
          <w:rFonts w:ascii="Times New Roman" w:hAnsi="Times New Roman"/>
          <w:b/>
          <w:bCs/>
          <w:i/>
          <w:iCs/>
          <w:color w:val="FF0000"/>
          <w:sz w:val="32"/>
          <w:szCs w:val="32"/>
        </w:rPr>
      </w:pPr>
    </w:p>
    <w:p w14:paraId="38028C68" w14:textId="54D15609" w:rsidR="008842BF" w:rsidRDefault="008842BF" w:rsidP="00AE3BF4">
      <w:pPr>
        <w:rPr>
          <w:rFonts w:ascii="Times New Roman" w:hAnsi="Times New Roman"/>
          <w:b/>
          <w:bCs/>
          <w:i/>
          <w:iCs/>
          <w:color w:val="FF0000"/>
          <w:sz w:val="32"/>
          <w:szCs w:val="32"/>
        </w:rPr>
      </w:pPr>
    </w:p>
    <w:p w14:paraId="7DDE7274" w14:textId="59D9CE84" w:rsidR="008842BF" w:rsidRDefault="008842BF" w:rsidP="00AE3BF4">
      <w:pPr>
        <w:rPr>
          <w:rFonts w:ascii="Times New Roman" w:hAnsi="Times New Roman"/>
          <w:b/>
          <w:bCs/>
          <w:i/>
          <w:iCs/>
          <w:color w:val="FF0000"/>
          <w:sz w:val="32"/>
          <w:szCs w:val="32"/>
        </w:rPr>
      </w:pPr>
    </w:p>
    <w:p w14:paraId="13D479E5" w14:textId="5954F4CC" w:rsidR="008842BF" w:rsidRDefault="008842BF" w:rsidP="00AE3BF4">
      <w:pPr>
        <w:rPr>
          <w:rFonts w:ascii="Times New Roman" w:hAnsi="Times New Roman"/>
          <w:b/>
          <w:bCs/>
          <w:i/>
          <w:iCs/>
          <w:color w:val="FF0000"/>
          <w:sz w:val="32"/>
          <w:szCs w:val="32"/>
        </w:rPr>
      </w:pPr>
    </w:p>
    <w:p w14:paraId="2B400F33" w14:textId="77777777" w:rsidR="008842BF" w:rsidRDefault="008842BF" w:rsidP="00AE3BF4">
      <w:pPr>
        <w:rPr>
          <w:rFonts w:ascii="Times New Roman" w:hAnsi="Times New Roman"/>
          <w:b/>
          <w:bCs/>
          <w:i/>
          <w:iCs/>
          <w:color w:val="FF0000"/>
          <w:sz w:val="32"/>
          <w:szCs w:val="32"/>
        </w:rPr>
      </w:pPr>
    </w:p>
    <w:p w14:paraId="4C179D31" w14:textId="77777777" w:rsidR="00AE3BF4" w:rsidRDefault="00AE3BF4" w:rsidP="00AE3BF4">
      <w:pPr>
        <w:rPr>
          <w:rFonts w:ascii="Times New Roman" w:hAnsi="Times New Roman"/>
          <w:b/>
          <w:bCs/>
          <w:i/>
          <w:iCs/>
          <w:color w:val="FF0000"/>
          <w:sz w:val="32"/>
          <w:szCs w:val="32"/>
        </w:rPr>
      </w:pPr>
    </w:p>
    <w:p w14:paraId="40F649B1" w14:textId="77777777" w:rsidR="00AE3BF4" w:rsidRDefault="00AE3BF4" w:rsidP="008842BF">
      <w:pPr>
        <w:ind w:firstLine="720"/>
        <w:rPr>
          <w:rFonts w:ascii="Times New Roman" w:hAnsi="Times New Roman"/>
          <w:b/>
          <w:bCs/>
          <w:i/>
          <w:iCs/>
          <w:sz w:val="24"/>
        </w:rPr>
      </w:pPr>
      <w:r>
        <w:rPr>
          <w:rFonts w:ascii="Times New Roman" w:hAnsi="Times New Roman"/>
          <w:b/>
          <w:bCs/>
          <w:i/>
          <w:iCs/>
          <w:sz w:val="24"/>
        </w:rPr>
        <w:t>3</w:t>
      </w:r>
      <w:r w:rsidRPr="00930FEC">
        <w:rPr>
          <w:rFonts w:ascii="Times New Roman" w:hAnsi="Times New Roman"/>
          <w:b/>
          <w:bCs/>
          <w:i/>
          <w:iCs/>
          <w:sz w:val="24"/>
        </w:rPr>
        <w:t>. Giao diện</w:t>
      </w:r>
      <w:r>
        <w:rPr>
          <w:rFonts w:ascii="Times New Roman" w:hAnsi="Times New Roman"/>
          <w:b/>
          <w:bCs/>
          <w:i/>
          <w:iCs/>
          <w:sz w:val="24"/>
        </w:rPr>
        <w:t xml:space="preserve"> quản lí</w:t>
      </w:r>
      <w:r w:rsidRPr="00930FEC">
        <w:rPr>
          <w:rFonts w:ascii="Times New Roman" w:hAnsi="Times New Roman"/>
          <w:b/>
          <w:bCs/>
          <w:i/>
          <w:iCs/>
          <w:sz w:val="24"/>
        </w:rPr>
        <w:t xml:space="preserve"> </w:t>
      </w:r>
      <w:r>
        <w:rPr>
          <w:rFonts w:ascii="Times New Roman" w:hAnsi="Times New Roman"/>
          <w:b/>
          <w:bCs/>
          <w:i/>
          <w:iCs/>
          <w:sz w:val="24"/>
        </w:rPr>
        <w:t>Danh sách sản phẩm trang quản trị</w:t>
      </w:r>
    </w:p>
    <w:p w14:paraId="4375E13E" w14:textId="77777777" w:rsidR="00AE3BF4" w:rsidRDefault="00AE3BF4" w:rsidP="00AE3BF4">
      <w:pPr>
        <w:rPr>
          <w:rFonts w:ascii="Times New Roman" w:hAnsi="Times New Roman"/>
          <w:b/>
          <w:bCs/>
          <w:i/>
          <w:iCs/>
          <w:sz w:val="24"/>
        </w:rPr>
      </w:pPr>
    </w:p>
    <w:p w14:paraId="1C4EEE7A" w14:textId="77777777" w:rsidR="00AE3BF4" w:rsidRDefault="00AE3BF4" w:rsidP="00AE3BF4">
      <w:pPr>
        <w:rPr>
          <w:rFonts w:ascii="Times New Roman" w:hAnsi="Times New Roman"/>
          <w:b/>
          <w:bCs/>
          <w:i/>
          <w:iCs/>
          <w:color w:val="FF0000"/>
          <w:sz w:val="32"/>
          <w:szCs w:val="32"/>
        </w:rPr>
      </w:pPr>
      <w:r w:rsidRPr="00775BD7">
        <w:rPr>
          <w:rFonts w:ascii="Times New Roman" w:hAnsi="Times New Roman"/>
          <w:b/>
          <w:bCs/>
          <w:i/>
          <w:iCs/>
          <w:noProof/>
          <w:color w:val="FF0000"/>
          <w:sz w:val="32"/>
          <w:szCs w:val="32"/>
        </w:rPr>
        <w:drawing>
          <wp:inline distT="0" distB="0" distL="0" distR="0" wp14:anchorId="4CB650FD" wp14:editId="094DDF71">
            <wp:extent cx="6327140" cy="298259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27140" cy="2982595"/>
                    </a:xfrm>
                    <a:prstGeom prst="rect">
                      <a:avLst/>
                    </a:prstGeom>
                  </pic:spPr>
                </pic:pic>
              </a:graphicData>
            </a:graphic>
          </wp:inline>
        </w:drawing>
      </w:r>
    </w:p>
    <w:p w14:paraId="1B1F87D4" w14:textId="5393F03E" w:rsidR="00AE3BF4" w:rsidRDefault="00AE3BF4" w:rsidP="00AE3BF4">
      <w:pPr>
        <w:rPr>
          <w:rFonts w:ascii="Times New Roman" w:hAnsi="Times New Roman"/>
          <w:b/>
          <w:bCs/>
          <w:i/>
          <w:iCs/>
          <w:color w:val="FF0000"/>
          <w:sz w:val="32"/>
          <w:szCs w:val="32"/>
        </w:rPr>
      </w:pPr>
    </w:p>
    <w:p w14:paraId="6D7456C2" w14:textId="23314152" w:rsidR="008842BF" w:rsidRDefault="008842BF" w:rsidP="00AE3BF4">
      <w:pPr>
        <w:rPr>
          <w:rFonts w:ascii="Times New Roman" w:hAnsi="Times New Roman"/>
          <w:b/>
          <w:bCs/>
          <w:i/>
          <w:iCs/>
          <w:color w:val="FF0000"/>
          <w:sz w:val="32"/>
          <w:szCs w:val="32"/>
        </w:rPr>
      </w:pPr>
    </w:p>
    <w:p w14:paraId="33A3AF8C" w14:textId="29924FA6" w:rsidR="008842BF" w:rsidRDefault="008842BF" w:rsidP="00AE3BF4">
      <w:pPr>
        <w:rPr>
          <w:rFonts w:ascii="Times New Roman" w:hAnsi="Times New Roman"/>
          <w:b/>
          <w:bCs/>
          <w:i/>
          <w:iCs/>
          <w:color w:val="FF0000"/>
          <w:sz w:val="32"/>
          <w:szCs w:val="32"/>
        </w:rPr>
      </w:pPr>
    </w:p>
    <w:p w14:paraId="6D065936" w14:textId="27995884" w:rsidR="008842BF" w:rsidRDefault="008842BF" w:rsidP="00AE3BF4">
      <w:pPr>
        <w:rPr>
          <w:rFonts w:ascii="Times New Roman" w:hAnsi="Times New Roman"/>
          <w:b/>
          <w:bCs/>
          <w:i/>
          <w:iCs/>
          <w:color w:val="FF0000"/>
          <w:sz w:val="32"/>
          <w:szCs w:val="32"/>
        </w:rPr>
      </w:pPr>
    </w:p>
    <w:p w14:paraId="40E58902" w14:textId="40C5EF63" w:rsidR="008842BF" w:rsidRDefault="008842BF" w:rsidP="00AE3BF4">
      <w:pPr>
        <w:rPr>
          <w:rFonts w:ascii="Times New Roman" w:hAnsi="Times New Roman"/>
          <w:b/>
          <w:bCs/>
          <w:i/>
          <w:iCs/>
          <w:color w:val="FF0000"/>
          <w:sz w:val="32"/>
          <w:szCs w:val="32"/>
        </w:rPr>
      </w:pPr>
    </w:p>
    <w:p w14:paraId="047D84C2" w14:textId="5E5AA725" w:rsidR="008842BF" w:rsidRDefault="008842BF" w:rsidP="00AE3BF4">
      <w:pPr>
        <w:rPr>
          <w:rFonts w:ascii="Times New Roman" w:hAnsi="Times New Roman"/>
          <w:b/>
          <w:bCs/>
          <w:i/>
          <w:iCs/>
          <w:color w:val="FF0000"/>
          <w:sz w:val="32"/>
          <w:szCs w:val="32"/>
        </w:rPr>
      </w:pPr>
    </w:p>
    <w:p w14:paraId="56CB17C6" w14:textId="485BDEE5" w:rsidR="008842BF" w:rsidRDefault="008842BF" w:rsidP="00AE3BF4">
      <w:pPr>
        <w:rPr>
          <w:rFonts w:ascii="Times New Roman" w:hAnsi="Times New Roman"/>
          <w:b/>
          <w:bCs/>
          <w:i/>
          <w:iCs/>
          <w:color w:val="FF0000"/>
          <w:sz w:val="32"/>
          <w:szCs w:val="32"/>
        </w:rPr>
      </w:pPr>
    </w:p>
    <w:p w14:paraId="0782DA7A" w14:textId="42042149" w:rsidR="008842BF" w:rsidRDefault="008842BF" w:rsidP="00AE3BF4">
      <w:pPr>
        <w:rPr>
          <w:rFonts w:ascii="Times New Roman" w:hAnsi="Times New Roman"/>
          <w:b/>
          <w:bCs/>
          <w:i/>
          <w:iCs/>
          <w:color w:val="FF0000"/>
          <w:sz w:val="32"/>
          <w:szCs w:val="32"/>
        </w:rPr>
      </w:pPr>
    </w:p>
    <w:p w14:paraId="337DB261" w14:textId="78310A4D" w:rsidR="008842BF" w:rsidRDefault="008842BF" w:rsidP="00AE3BF4">
      <w:pPr>
        <w:rPr>
          <w:rFonts w:ascii="Times New Roman" w:hAnsi="Times New Roman"/>
          <w:b/>
          <w:bCs/>
          <w:i/>
          <w:iCs/>
          <w:color w:val="FF0000"/>
          <w:sz w:val="32"/>
          <w:szCs w:val="32"/>
        </w:rPr>
      </w:pPr>
    </w:p>
    <w:p w14:paraId="0C652EBA" w14:textId="20BE47B3" w:rsidR="008842BF" w:rsidRDefault="008842BF" w:rsidP="00AE3BF4">
      <w:pPr>
        <w:rPr>
          <w:rFonts w:ascii="Times New Roman" w:hAnsi="Times New Roman"/>
          <w:b/>
          <w:bCs/>
          <w:i/>
          <w:iCs/>
          <w:color w:val="FF0000"/>
          <w:sz w:val="32"/>
          <w:szCs w:val="32"/>
        </w:rPr>
      </w:pPr>
    </w:p>
    <w:p w14:paraId="3ED1655C" w14:textId="022A5145" w:rsidR="008842BF" w:rsidRDefault="008842BF" w:rsidP="00AE3BF4">
      <w:pPr>
        <w:rPr>
          <w:rFonts w:ascii="Times New Roman" w:hAnsi="Times New Roman"/>
          <w:b/>
          <w:bCs/>
          <w:i/>
          <w:iCs/>
          <w:color w:val="FF0000"/>
          <w:sz w:val="32"/>
          <w:szCs w:val="32"/>
        </w:rPr>
      </w:pPr>
    </w:p>
    <w:p w14:paraId="2C7C6530" w14:textId="3B42A0DB" w:rsidR="008842BF" w:rsidRDefault="008842BF" w:rsidP="00AE3BF4">
      <w:pPr>
        <w:rPr>
          <w:rFonts w:ascii="Times New Roman" w:hAnsi="Times New Roman"/>
          <w:b/>
          <w:bCs/>
          <w:i/>
          <w:iCs/>
          <w:color w:val="FF0000"/>
          <w:sz w:val="32"/>
          <w:szCs w:val="32"/>
        </w:rPr>
      </w:pPr>
    </w:p>
    <w:p w14:paraId="0621C7CE" w14:textId="58FADFEF" w:rsidR="008842BF" w:rsidRDefault="008842BF" w:rsidP="00AE3BF4">
      <w:pPr>
        <w:rPr>
          <w:rFonts w:ascii="Times New Roman" w:hAnsi="Times New Roman"/>
          <w:b/>
          <w:bCs/>
          <w:i/>
          <w:iCs/>
          <w:color w:val="FF0000"/>
          <w:sz w:val="32"/>
          <w:szCs w:val="32"/>
        </w:rPr>
      </w:pPr>
    </w:p>
    <w:p w14:paraId="2B6DB336" w14:textId="2A80DADC" w:rsidR="008842BF" w:rsidRDefault="008842BF" w:rsidP="00AE3BF4">
      <w:pPr>
        <w:rPr>
          <w:rFonts w:ascii="Times New Roman" w:hAnsi="Times New Roman"/>
          <w:b/>
          <w:bCs/>
          <w:i/>
          <w:iCs/>
          <w:color w:val="FF0000"/>
          <w:sz w:val="32"/>
          <w:szCs w:val="32"/>
        </w:rPr>
      </w:pPr>
    </w:p>
    <w:p w14:paraId="2C590543" w14:textId="6E2B9EEC" w:rsidR="008842BF" w:rsidRDefault="008842BF" w:rsidP="00AE3BF4">
      <w:pPr>
        <w:rPr>
          <w:rFonts w:ascii="Times New Roman" w:hAnsi="Times New Roman"/>
          <w:b/>
          <w:bCs/>
          <w:i/>
          <w:iCs/>
          <w:color w:val="FF0000"/>
          <w:sz w:val="32"/>
          <w:szCs w:val="32"/>
        </w:rPr>
      </w:pPr>
    </w:p>
    <w:p w14:paraId="1A7CBDCC" w14:textId="3E89EA8A" w:rsidR="008842BF" w:rsidRDefault="008842BF" w:rsidP="00AE3BF4">
      <w:pPr>
        <w:rPr>
          <w:rFonts w:ascii="Times New Roman" w:hAnsi="Times New Roman"/>
          <w:b/>
          <w:bCs/>
          <w:i/>
          <w:iCs/>
          <w:color w:val="FF0000"/>
          <w:sz w:val="32"/>
          <w:szCs w:val="32"/>
        </w:rPr>
      </w:pPr>
    </w:p>
    <w:p w14:paraId="4BF78926" w14:textId="7255488C" w:rsidR="008842BF" w:rsidRDefault="008842BF" w:rsidP="00AE3BF4">
      <w:pPr>
        <w:rPr>
          <w:rFonts w:ascii="Times New Roman" w:hAnsi="Times New Roman"/>
          <w:b/>
          <w:bCs/>
          <w:i/>
          <w:iCs/>
          <w:color w:val="FF0000"/>
          <w:sz w:val="32"/>
          <w:szCs w:val="32"/>
        </w:rPr>
      </w:pPr>
    </w:p>
    <w:p w14:paraId="4CCD2994" w14:textId="75C10361" w:rsidR="008842BF" w:rsidRDefault="008842BF" w:rsidP="00AE3BF4">
      <w:pPr>
        <w:rPr>
          <w:rFonts w:ascii="Times New Roman" w:hAnsi="Times New Roman"/>
          <w:b/>
          <w:bCs/>
          <w:i/>
          <w:iCs/>
          <w:color w:val="FF0000"/>
          <w:sz w:val="32"/>
          <w:szCs w:val="32"/>
        </w:rPr>
      </w:pPr>
    </w:p>
    <w:p w14:paraId="08ABA0AB" w14:textId="77777777" w:rsidR="008842BF" w:rsidRDefault="008842BF" w:rsidP="00AE3BF4">
      <w:pPr>
        <w:rPr>
          <w:rFonts w:ascii="Times New Roman" w:hAnsi="Times New Roman"/>
          <w:b/>
          <w:bCs/>
          <w:i/>
          <w:iCs/>
          <w:color w:val="FF0000"/>
          <w:sz w:val="32"/>
          <w:szCs w:val="32"/>
        </w:rPr>
      </w:pPr>
    </w:p>
    <w:p w14:paraId="23AA8AC3" w14:textId="77777777" w:rsidR="00AE3BF4" w:rsidRDefault="00AE3BF4" w:rsidP="008842BF">
      <w:pPr>
        <w:ind w:firstLine="720"/>
        <w:rPr>
          <w:rFonts w:ascii="Times New Roman" w:hAnsi="Times New Roman"/>
          <w:b/>
          <w:bCs/>
          <w:i/>
          <w:iCs/>
          <w:sz w:val="24"/>
        </w:rPr>
      </w:pPr>
      <w:r>
        <w:rPr>
          <w:rFonts w:ascii="Times New Roman" w:hAnsi="Times New Roman"/>
          <w:b/>
          <w:bCs/>
          <w:i/>
          <w:iCs/>
          <w:sz w:val="24"/>
        </w:rPr>
        <w:t>4</w:t>
      </w:r>
      <w:r w:rsidRPr="00930FEC">
        <w:rPr>
          <w:rFonts w:ascii="Times New Roman" w:hAnsi="Times New Roman"/>
          <w:b/>
          <w:bCs/>
          <w:i/>
          <w:iCs/>
          <w:sz w:val="24"/>
        </w:rPr>
        <w:t>. Giao diện</w:t>
      </w:r>
      <w:r>
        <w:rPr>
          <w:rFonts w:ascii="Times New Roman" w:hAnsi="Times New Roman"/>
          <w:b/>
          <w:bCs/>
          <w:i/>
          <w:iCs/>
          <w:sz w:val="24"/>
        </w:rPr>
        <w:t xml:space="preserve"> quản lí</w:t>
      </w:r>
      <w:r w:rsidRPr="00930FEC">
        <w:rPr>
          <w:rFonts w:ascii="Times New Roman" w:hAnsi="Times New Roman"/>
          <w:b/>
          <w:bCs/>
          <w:i/>
          <w:iCs/>
          <w:sz w:val="24"/>
        </w:rPr>
        <w:t xml:space="preserve"> </w:t>
      </w:r>
      <w:r>
        <w:rPr>
          <w:rFonts w:ascii="Times New Roman" w:hAnsi="Times New Roman"/>
          <w:b/>
          <w:bCs/>
          <w:i/>
          <w:iCs/>
          <w:sz w:val="24"/>
        </w:rPr>
        <w:t>Danh sách sản phẩm đã bán hết trang quản trị</w:t>
      </w:r>
    </w:p>
    <w:p w14:paraId="609A1DE6" w14:textId="77777777" w:rsidR="00AE3BF4" w:rsidRDefault="00AE3BF4" w:rsidP="00AE3BF4">
      <w:pPr>
        <w:rPr>
          <w:rFonts w:ascii="Times New Roman" w:hAnsi="Times New Roman"/>
          <w:b/>
          <w:bCs/>
          <w:i/>
          <w:iCs/>
          <w:color w:val="FF0000"/>
          <w:sz w:val="32"/>
          <w:szCs w:val="32"/>
        </w:rPr>
      </w:pPr>
    </w:p>
    <w:p w14:paraId="1379F033" w14:textId="77777777" w:rsidR="00AE3BF4" w:rsidRDefault="00AE3BF4" w:rsidP="00AE3BF4">
      <w:pPr>
        <w:rPr>
          <w:rFonts w:ascii="Times New Roman" w:hAnsi="Times New Roman"/>
          <w:b/>
          <w:bCs/>
          <w:i/>
          <w:iCs/>
          <w:color w:val="FF0000"/>
          <w:sz w:val="32"/>
          <w:szCs w:val="32"/>
        </w:rPr>
      </w:pPr>
      <w:r w:rsidRPr="00B91092">
        <w:rPr>
          <w:rFonts w:ascii="Times New Roman" w:hAnsi="Times New Roman"/>
          <w:b/>
          <w:bCs/>
          <w:i/>
          <w:iCs/>
          <w:noProof/>
          <w:color w:val="FF0000"/>
          <w:sz w:val="32"/>
          <w:szCs w:val="32"/>
        </w:rPr>
        <w:drawing>
          <wp:inline distT="0" distB="0" distL="0" distR="0" wp14:anchorId="0B81AA40" wp14:editId="086D1592">
            <wp:extent cx="6327140" cy="29514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27140" cy="2951480"/>
                    </a:xfrm>
                    <a:prstGeom prst="rect">
                      <a:avLst/>
                    </a:prstGeom>
                  </pic:spPr>
                </pic:pic>
              </a:graphicData>
            </a:graphic>
          </wp:inline>
        </w:drawing>
      </w:r>
    </w:p>
    <w:p w14:paraId="4800A0BB" w14:textId="77777777" w:rsidR="00AE3BF4" w:rsidRDefault="00AE3BF4" w:rsidP="00AE3BF4">
      <w:pPr>
        <w:rPr>
          <w:rFonts w:ascii="Times New Roman" w:hAnsi="Times New Roman"/>
          <w:b/>
          <w:bCs/>
          <w:i/>
          <w:iCs/>
          <w:color w:val="FF0000"/>
          <w:sz w:val="32"/>
          <w:szCs w:val="32"/>
        </w:rPr>
      </w:pPr>
    </w:p>
    <w:p w14:paraId="5B22F55B" w14:textId="77777777" w:rsidR="00AE3BF4" w:rsidRDefault="00AE3BF4" w:rsidP="00AE3BF4">
      <w:pPr>
        <w:rPr>
          <w:rFonts w:ascii="Times New Roman" w:hAnsi="Times New Roman"/>
          <w:b/>
          <w:bCs/>
          <w:i/>
          <w:iCs/>
          <w:color w:val="FF0000"/>
          <w:sz w:val="32"/>
          <w:szCs w:val="32"/>
        </w:rPr>
      </w:pPr>
    </w:p>
    <w:p w14:paraId="672B9293" w14:textId="77777777" w:rsidR="00AE3BF4" w:rsidRDefault="00AE3BF4" w:rsidP="00AE3BF4">
      <w:pPr>
        <w:rPr>
          <w:rFonts w:ascii="Times New Roman" w:hAnsi="Times New Roman"/>
          <w:b/>
          <w:bCs/>
          <w:i/>
          <w:iCs/>
          <w:color w:val="FF0000"/>
          <w:sz w:val="32"/>
          <w:szCs w:val="32"/>
        </w:rPr>
      </w:pPr>
    </w:p>
    <w:p w14:paraId="0DA30E89" w14:textId="3B3F807C" w:rsidR="00AE3BF4" w:rsidRDefault="00AE3BF4" w:rsidP="00AE3BF4">
      <w:pPr>
        <w:rPr>
          <w:rFonts w:ascii="Times New Roman" w:hAnsi="Times New Roman"/>
          <w:b/>
          <w:bCs/>
          <w:i/>
          <w:iCs/>
          <w:color w:val="FF0000"/>
          <w:sz w:val="32"/>
          <w:szCs w:val="32"/>
        </w:rPr>
      </w:pPr>
    </w:p>
    <w:p w14:paraId="0E30F003" w14:textId="06746A33" w:rsidR="008842BF" w:rsidRDefault="008842BF" w:rsidP="00AE3BF4">
      <w:pPr>
        <w:rPr>
          <w:rFonts w:ascii="Times New Roman" w:hAnsi="Times New Roman"/>
          <w:b/>
          <w:bCs/>
          <w:i/>
          <w:iCs/>
          <w:color w:val="FF0000"/>
          <w:sz w:val="32"/>
          <w:szCs w:val="32"/>
        </w:rPr>
      </w:pPr>
    </w:p>
    <w:p w14:paraId="3B1AE877" w14:textId="1254F114" w:rsidR="008842BF" w:rsidRDefault="008842BF" w:rsidP="00AE3BF4">
      <w:pPr>
        <w:rPr>
          <w:rFonts w:ascii="Times New Roman" w:hAnsi="Times New Roman"/>
          <w:b/>
          <w:bCs/>
          <w:i/>
          <w:iCs/>
          <w:color w:val="FF0000"/>
          <w:sz w:val="32"/>
          <w:szCs w:val="32"/>
        </w:rPr>
      </w:pPr>
    </w:p>
    <w:p w14:paraId="5FB1498E" w14:textId="2F5FBCC1" w:rsidR="008842BF" w:rsidRDefault="008842BF" w:rsidP="00AE3BF4">
      <w:pPr>
        <w:rPr>
          <w:rFonts w:ascii="Times New Roman" w:hAnsi="Times New Roman"/>
          <w:b/>
          <w:bCs/>
          <w:i/>
          <w:iCs/>
          <w:color w:val="FF0000"/>
          <w:sz w:val="32"/>
          <w:szCs w:val="32"/>
        </w:rPr>
      </w:pPr>
    </w:p>
    <w:p w14:paraId="06D90EBC" w14:textId="5016F4DF" w:rsidR="008842BF" w:rsidRDefault="008842BF" w:rsidP="00AE3BF4">
      <w:pPr>
        <w:rPr>
          <w:rFonts w:ascii="Times New Roman" w:hAnsi="Times New Roman"/>
          <w:b/>
          <w:bCs/>
          <w:i/>
          <w:iCs/>
          <w:color w:val="FF0000"/>
          <w:sz w:val="32"/>
          <w:szCs w:val="32"/>
        </w:rPr>
      </w:pPr>
    </w:p>
    <w:p w14:paraId="1BBD0028" w14:textId="3CBBBCA6" w:rsidR="008842BF" w:rsidRDefault="008842BF" w:rsidP="00AE3BF4">
      <w:pPr>
        <w:rPr>
          <w:rFonts w:ascii="Times New Roman" w:hAnsi="Times New Roman"/>
          <w:b/>
          <w:bCs/>
          <w:i/>
          <w:iCs/>
          <w:color w:val="FF0000"/>
          <w:sz w:val="32"/>
          <w:szCs w:val="32"/>
        </w:rPr>
      </w:pPr>
    </w:p>
    <w:p w14:paraId="0940F60A" w14:textId="1C2B86EC" w:rsidR="008842BF" w:rsidRDefault="008842BF" w:rsidP="00AE3BF4">
      <w:pPr>
        <w:rPr>
          <w:rFonts w:ascii="Times New Roman" w:hAnsi="Times New Roman"/>
          <w:b/>
          <w:bCs/>
          <w:i/>
          <w:iCs/>
          <w:color w:val="FF0000"/>
          <w:sz w:val="32"/>
          <w:szCs w:val="32"/>
        </w:rPr>
      </w:pPr>
    </w:p>
    <w:p w14:paraId="4CE3C26E" w14:textId="58A6E6BA" w:rsidR="008842BF" w:rsidRDefault="008842BF" w:rsidP="00AE3BF4">
      <w:pPr>
        <w:rPr>
          <w:rFonts w:ascii="Times New Roman" w:hAnsi="Times New Roman"/>
          <w:b/>
          <w:bCs/>
          <w:i/>
          <w:iCs/>
          <w:color w:val="FF0000"/>
          <w:sz w:val="32"/>
          <w:szCs w:val="32"/>
        </w:rPr>
      </w:pPr>
    </w:p>
    <w:p w14:paraId="15EE5593" w14:textId="7355A05F" w:rsidR="008842BF" w:rsidRDefault="008842BF" w:rsidP="00AE3BF4">
      <w:pPr>
        <w:rPr>
          <w:rFonts w:ascii="Times New Roman" w:hAnsi="Times New Roman"/>
          <w:b/>
          <w:bCs/>
          <w:i/>
          <w:iCs/>
          <w:color w:val="FF0000"/>
          <w:sz w:val="32"/>
          <w:szCs w:val="32"/>
        </w:rPr>
      </w:pPr>
    </w:p>
    <w:p w14:paraId="36F650A7" w14:textId="2280DF20" w:rsidR="008842BF" w:rsidRDefault="008842BF" w:rsidP="00AE3BF4">
      <w:pPr>
        <w:rPr>
          <w:rFonts w:ascii="Times New Roman" w:hAnsi="Times New Roman"/>
          <w:b/>
          <w:bCs/>
          <w:i/>
          <w:iCs/>
          <w:color w:val="FF0000"/>
          <w:sz w:val="32"/>
          <w:szCs w:val="32"/>
        </w:rPr>
      </w:pPr>
    </w:p>
    <w:p w14:paraId="44FC9AE7" w14:textId="29CF6650" w:rsidR="008842BF" w:rsidRDefault="008842BF" w:rsidP="00AE3BF4">
      <w:pPr>
        <w:rPr>
          <w:rFonts w:ascii="Times New Roman" w:hAnsi="Times New Roman"/>
          <w:b/>
          <w:bCs/>
          <w:i/>
          <w:iCs/>
          <w:color w:val="FF0000"/>
          <w:sz w:val="32"/>
          <w:szCs w:val="32"/>
        </w:rPr>
      </w:pPr>
    </w:p>
    <w:p w14:paraId="1494CF1A" w14:textId="2BD9C93A" w:rsidR="008842BF" w:rsidRDefault="008842BF" w:rsidP="00AE3BF4">
      <w:pPr>
        <w:rPr>
          <w:rFonts w:ascii="Times New Roman" w:hAnsi="Times New Roman"/>
          <w:b/>
          <w:bCs/>
          <w:i/>
          <w:iCs/>
          <w:color w:val="FF0000"/>
          <w:sz w:val="32"/>
          <w:szCs w:val="32"/>
        </w:rPr>
      </w:pPr>
    </w:p>
    <w:p w14:paraId="5D09730F" w14:textId="4E90011B" w:rsidR="008842BF" w:rsidRDefault="008842BF" w:rsidP="00AE3BF4">
      <w:pPr>
        <w:rPr>
          <w:rFonts w:ascii="Times New Roman" w:hAnsi="Times New Roman"/>
          <w:b/>
          <w:bCs/>
          <w:i/>
          <w:iCs/>
          <w:color w:val="FF0000"/>
          <w:sz w:val="32"/>
          <w:szCs w:val="32"/>
        </w:rPr>
      </w:pPr>
    </w:p>
    <w:p w14:paraId="05874FEA" w14:textId="33117516" w:rsidR="008842BF" w:rsidRDefault="008842BF" w:rsidP="00AE3BF4">
      <w:pPr>
        <w:rPr>
          <w:rFonts w:ascii="Times New Roman" w:hAnsi="Times New Roman"/>
          <w:b/>
          <w:bCs/>
          <w:i/>
          <w:iCs/>
          <w:color w:val="FF0000"/>
          <w:sz w:val="32"/>
          <w:szCs w:val="32"/>
        </w:rPr>
      </w:pPr>
    </w:p>
    <w:p w14:paraId="3FC5A5DC" w14:textId="1C78ACBC" w:rsidR="008842BF" w:rsidRDefault="008842BF" w:rsidP="00AE3BF4">
      <w:pPr>
        <w:rPr>
          <w:rFonts w:ascii="Times New Roman" w:hAnsi="Times New Roman"/>
          <w:b/>
          <w:bCs/>
          <w:i/>
          <w:iCs/>
          <w:color w:val="FF0000"/>
          <w:sz w:val="32"/>
          <w:szCs w:val="32"/>
        </w:rPr>
      </w:pPr>
    </w:p>
    <w:p w14:paraId="5C876A88" w14:textId="77777777" w:rsidR="008842BF" w:rsidRDefault="008842BF" w:rsidP="00AE3BF4">
      <w:pPr>
        <w:rPr>
          <w:rFonts w:ascii="Times New Roman" w:hAnsi="Times New Roman"/>
          <w:b/>
          <w:bCs/>
          <w:i/>
          <w:iCs/>
          <w:color w:val="FF0000"/>
          <w:sz w:val="32"/>
          <w:szCs w:val="32"/>
        </w:rPr>
      </w:pPr>
    </w:p>
    <w:p w14:paraId="43715E48" w14:textId="77777777" w:rsidR="00AE3BF4" w:rsidRDefault="00AE3BF4" w:rsidP="008842BF">
      <w:pPr>
        <w:ind w:firstLine="720"/>
        <w:rPr>
          <w:rFonts w:ascii="Times New Roman" w:hAnsi="Times New Roman"/>
          <w:b/>
          <w:bCs/>
          <w:i/>
          <w:iCs/>
          <w:sz w:val="24"/>
        </w:rPr>
      </w:pPr>
      <w:r>
        <w:rPr>
          <w:rFonts w:ascii="Times New Roman" w:hAnsi="Times New Roman"/>
          <w:b/>
          <w:bCs/>
          <w:i/>
          <w:iCs/>
          <w:sz w:val="24"/>
        </w:rPr>
        <w:t>5</w:t>
      </w:r>
      <w:r w:rsidRPr="00930FEC">
        <w:rPr>
          <w:rFonts w:ascii="Times New Roman" w:hAnsi="Times New Roman"/>
          <w:b/>
          <w:bCs/>
          <w:i/>
          <w:iCs/>
          <w:sz w:val="24"/>
        </w:rPr>
        <w:t>. Giao diện</w:t>
      </w:r>
      <w:r>
        <w:rPr>
          <w:rFonts w:ascii="Times New Roman" w:hAnsi="Times New Roman"/>
          <w:b/>
          <w:bCs/>
          <w:i/>
          <w:iCs/>
          <w:sz w:val="24"/>
        </w:rPr>
        <w:t xml:space="preserve"> quản lí</w:t>
      </w:r>
      <w:r w:rsidRPr="00930FEC">
        <w:rPr>
          <w:rFonts w:ascii="Times New Roman" w:hAnsi="Times New Roman"/>
          <w:b/>
          <w:bCs/>
          <w:i/>
          <w:iCs/>
          <w:sz w:val="24"/>
        </w:rPr>
        <w:t xml:space="preserve"> </w:t>
      </w:r>
      <w:r>
        <w:rPr>
          <w:rFonts w:ascii="Times New Roman" w:hAnsi="Times New Roman"/>
          <w:b/>
          <w:bCs/>
          <w:i/>
          <w:iCs/>
          <w:sz w:val="24"/>
        </w:rPr>
        <w:t>Loại sản phẩm trang quản trị</w:t>
      </w:r>
    </w:p>
    <w:p w14:paraId="6F3AD90E" w14:textId="77777777" w:rsidR="00AE3BF4" w:rsidRDefault="00AE3BF4" w:rsidP="00AE3BF4">
      <w:pPr>
        <w:rPr>
          <w:rFonts w:ascii="Times New Roman" w:hAnsi="Times New Roman"/>
          <w:b/>
          <w:bCs/>
          <w:i/>
          <w:iCs/>
          <w:color w:val="FF0000"/>
          <w:sz w:val="32"/>
          <w:szCs w:val="32"/>
        </w:rPr>
      </w:pPr>
    </w:p>
    <w:p w14:paraId="3FA5D350" w14:textId="77777777" w:rsidR="00AE3BF4" w:rsidRDefault="00AE3BF4" w:rsidP="00AE3BF4">
      <w:pPr>
        <w:rPr>
          <w:rFonts w:ascii="Times New Roman" w:hAnsi="Times New Roman"/>
          <w:b/>
          <w:bCs/>
          <w:i/>
          <w:iCs/>
          <w:color w:val="FF0000"/>
          <w:sz w:val="32"/>
          <w:szCs w:val="32"/>
        </w:rPr>
      </w:pPr>
      <w:r w:rsidRPr="00B91092">
        <w:rPr>
          <w:rFonts w:ascii="Times New Roman" w:hAnsi="Times New Roman"/>
          <w:b/>
          <w:bCs/>
          <w:i/>
          <w:iCs/>
          <w:noProof/>
          <w:color w:val="FF0000"/>
          <w:sz w:val="32"/>
          <w:szCs w:val="32"/>
        </w:rPr>
        <w:drawing>
          <wp:inline distT="0" distB="0" distL="0" distR="0" wp14:anchorId="5BE13DFB" wp14:editId="6B13AC02">
            <wp:extent cx="6327140" cy="30105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27140" cy="3010535"/>
                    </a:xfrm>
                    <a:prstGeom prst="rect">
                      <a:avLst/>
                    </a:prstGeom>
                  </pic:spPr>
                </pic:pic>
              </a:graphicData>
            </a:graphic>
          </wp:inline>
        </w:drawing>
      </w:r>
    </w:p>
    <w:p w14:paraId="57A88D30" w14:textId="520ED320" w:rsidR="00AE3BF4" w:rsidRDefault="00AE3BF4" w:rsidP="00AE3BF4">
      <w:pPr>
        <w:rPr>
          <w:rFonts w:ascii="Times New Roman" w:hAnsi="Times New Roman"/>
          <w:b/>
          <w:bCs/>
          <w:i/>
          <w:iCs/>
          <w:color w:val="FF0000"/>
          <w:sz w:val="32"/>
          <w:szCs w:val="32"/>
        </w:rPr>
      </w:pPr>
    </w:p>
    <w:p w14:paraId="1DC645CC" w14:textId="5A706E69" w:rsidR="008842BF" w:rsidRDefault="008842BF" w:rsidP="00AE3BF4">
      <w:pPr>
        <w:rPr>
          <w:rFonts w:ascii="Times New Roman" w:hAnsi="Times New Roman"/>
          <w:b/>
          <w:bCs/>
          <w:i/>
          <w:iCs/>
          <w:color w:val="FF0000"/>
          <w:sz w:val="32"/>
          <w:szCs w:val="32"/>
        </w:rPr>
      </w:pPr>
    </w:p>
    <w:p w14:paraId="2648A10A" w14:textId="4B56CFE1" w:rsidR="008842BF" w:rsidRDefault="008842BF" w:rsidP="00AE3BF4">
      <w:pPr>
        <w:rPr>
          <w:rFonts w:ascii="Times New Roman" w:hAnsi="Times New Roman"/>
          <w:b/>
          <w:bCs/>
          <w:i/>
          <w:iCs/>
          <w:color w:val="FF0000"/>
          <w:sz w:val="32"/>
          <w:szCs w:val="32"/>
        </w:rPr>
      </w:pPr>
    </w:p>
    <w:p w14:paraId="5C71BD02" w14:textId="126CE081" w:rsidR="008842BF" w:rsidRDefault="008842BF" w:rsidP="00AE3BF4">
      <w:pPr>
        <w:rPr>
          <w:rFonts w:ascii="Times New Roman" w:hAnsi="Times New Roman"/>
          <w:b/>
          <w:bCs/>
          <w:i/>
          <w:iCs/>
          <w:color w:val="FF0000"/>
          <w:sz w:val="32"/>
          <w:szCs w:val="32"/>
        </w:rPr>
      </w:pPr>
    </w:p>
    <w:p w14:paraId="75ED621E" w14:textId="2EDA0E03" w:rsidR="008842BF" w:rsidRDefault="008842BF" w:rsidP="00AE3BF4">
      <w:pPr>
        <w:rPr>
          <w:rFonts w:ascii="Times New Roman" w:hAnsi="Times New Roman"/>
          <w:b/>
          <w:bCs/>
          <w:i/>
          <w:iCs/>
          <w:color w:val="FF0000"/>
          <w:sz w:val="32"/>
          <w:szCs w:val="32"/>
        </w:rPr>
      </w:pPr>
    </w:p>
    <w:p w14:paraId="7E585F54" w14:textId="1F4E1C58" w:rsidR="008842BF" w:rsidRDefault="008842BF" w:rsidP="00AE3BF4">
      <w:pPr>
        <w:rPr>
          <w:rFonts w:ascii="Times New Roman" w:hAnsi="Times New Roman"/>
          <w:b/>
          <w:bCs/>
          <w:i/>
          <w:iCs/>
          <w:color w:val="FF0000"/>
          <w:sz w:val="32"/>
          <w:szCs w:val="32"/>
        </w:rPr>
      </w:pPr>
    </w:p>
    <w:p w14:paraId="12A21524" w14:textId="6F11D041" w:rsidR="008842BF" w:rsidRDefault="008842BF" w:rsidP="00AE3BF4">
      <w:pPr>
        <w:rPr>
          <w:rFonts w:ascii="Times New Roman" w:hAnsi="Times New Roman"/>
          <w:b/>
          <w:bCs/>
          <w:i/>
          <w:iCs/>
          <w:color w:val="FF0000"/>
          <w:sz w:val="32"/>
          <w:szCs w:val="32"/>
        </w:rPr>
      </w:pPr>
    </w:p>
    <w:p w14:paraId="196F4713" w14:textId="5D06684F" w:rsidR="008842BF" w:rsidRDefault="008842BF" w:rsidP="00AE3BF4">
      <w:pPr>
        <w:rPr>
          <w:rFonts w:ascii="Times New Roman" w:hAnsi="Times New Roman"/>
          <w:b/>
          <w:bCs/>
          <w:i/>
          <w:iCs/>
          <w:color w:val="FF0000"/>
          <w:sz w:val="32"/>
          <w:szCs w:val="32"/>
        </w:rPr>
      </w:pPr>
    </w:p>
    <w:p w14:paraId="59DC98AE" w14:textId="7EDA4052" w:rsidR="008842BF" w:rsidRDefault="008842BF" w:rsidP="00AE3BF4">
      <w:pPr>
        <w:rPr>
          <w:rFonts w:ascii="Times New Roman" w:hAnsi="Times New Roman"/>
          <w:b/>
          <w:bCs/>
          <w:i/>
          <w:iCs/>
          <w:color w:val="FF0000"/>
          <w:sz w:val="32"/>
          <w:szCs w:val="32"/>
        </w:rPr>
      </w:pPr>
    </w:p>
    <w:p w14:paraId="15E28653" w14:textId="2E47CD6F" w:rsidR="008842BF" w:rsidRDefault="008842BF" w:rsidP="00AE3BF4">
      <w:pPr>
        <w:rPr>
          <w:rFonts w:ascii="Times New Roman" w:hAnsi="Times New Roman"/>
          <w:b/>
          <w:bCs/>
          <w:i/>
          <w:iCs/>
          <w:color w:val="FF0000"/>
          <w:sz w:val="32"/>
          <w:szCs w:val="32"/>
        </w:rPr>
      </w:pPr>
    </w:p>
    <w:p w14:paraId="13A0E668" w14:textId="1EB3D769" w:rsidR="008842BF" w:rsidRDefault="008842BF" w:rsidP="00AE3BF4">
      <w:pPr>
        <w:rPr>
          <w:rFonts w:ascii="Times New Roman" w:hAnsi="Times New Roman"/>
          <w:b/>
          <w:bCs/>
          <w:i/>
          <w:iCs/>
          <w:color w:val="FF0000"/>
          <w:sz w:val="32"/>
          <w:szCs w:val="32"/>
        </w:rPr>
      </w:pPr>
    </w:p>
    <w:p w14:paraId="745B9063" w14:textId="77BF1D79" w:rsidR="008842BF" w:rsidRDefault="008842BF" w:rsidP="00AE3BF4">
      <w:pPr>
        <w:rPr>
          <w:rFonts w:ascii="Times New Roman" w:hAnsi="Times New Roman"/>
          <w:b/>
          <w:bCs/>
          <w:i/>
          <w:iCs/>
          <w:color w:val="FF0000"/>
          <w:sz w:val="32"/>
          <w:szCs w:val="32"/>
        </w:rPr>
      </w:pPr>
    </w:p>
    <w:p w14:paraId="79DAA05E" w14:textId="53472843" w:rsidR="008842BF" w:rsidRDefault="008842BF" w:rsidP="00AE3BF4">
      <w:pPr>
        <w:rPr>
          <w:rFonts w:ascii="Times New Roman" w:hAnsi="Times New Roman"/>
          <w:b/>
          <w:bCs/>
          <w:i/>
          <w:iCs/>
          <w:color w:val="FF0000"/>
          <w:sz w:val="32"/>
          <w:szCs w:val="32"/>
        </w:rPr>
      </w:pPr>
    </w:p>
    <w:p w14:paraId="6BE084C1" w14:textId="1F51C7F7" w:rsidR="008842BF" w:rsidRDefault="008842BF" w:rsidP="00AE3BF4">
      <w:pPr>
        <w:rPr>
          <w:rFonts w:ascii="Times New Roman" w:hAnsi="Times New Roman"/>
          <w:b/>
          <w:bCs/>
          <w:i/>
          <w:iCs/>
          <w:color w:val="FF0000"/>
          <w:sz w:val="32"/>
          <w:szCs w:val="32"/>
        </w:rPr>
      </w:pPr>
    </w:p>
    <w:p w14:paraId="1F711F48" w14:textId="51C9CABF" w:rsidR="008842BF" w:rsidRDefault="008842BF" w:rsidP="00AE3BF4">
      <w:pPr>
        <w:rPr>
          <w:rFonts w:ascii="Times New Roman" w:hAnsi="Times New Roman"/>
          <w:b/>
          <w:bCs/>
          <w:i/>
          <w:iCs/>
          <w:color w:val="FF0000"/>
          <w:sz w:val="32"/>
          <w:szCs w:val="32"/>
        </w:rPr>
      </w:pPr>
    </w:p>
    <w:p w14:paraId="4573E710" w14:textId="0A743D50" w:rsidR="008842BF" w:rsidRDefault="008842BF" w:rsidP="00AE3BF4">
      <w:pPr>
        <w:rPr>
          <w:rFonts w:ascii="Times New Roman" w:hAnsi="Times New Roman"/>
          <w:b/>
          <w:bCs/>
          <w:i/>
          <w:iCs/>
          <w:color w:val="FF0000"/>
          <w:sz w:val="32"/>
          <w:szCs w:val="32"/>
        </w:rPr>
      </w:pPr>
    </w:p>
    <w:p w14:paraId="2860DA24" w14:textId="269D53C6" w:rsidR="008842BF" w:rsidRDefault="008842BF" w:rsidP="00AE3BF4">
      <w:pPr>
        <w:rPr>
          <w:rFonts w:ascii="Times New Roman" w:hAnsi="Times New Roman"/>
          <w:b/>
          <w:bCs/>
          <w:i/>
          <w:iCs/>
          <w:color w:val="FF0000"/>
          <w:sz w:val="32"/>
          <w:szCs w:val="32"/>
        </w:rPr>
      </w:pPr>
    </w:p>
    <w:p w14:paraId="7CA38B59" w14:textId="2925CCEB" w:rsidR="008842BF" w:rsidRDefault="008842BF" w:rsidP="00AE3BF4">
      <w:pPr>
        <w:rPr>
          <w:rFonts w:ascii="Times New Roman" w:hAnsi="Times New Roman"/>
          <w:b/>
          <w:bCs/>
          <w:i/>
          <w:iCs/>
          <w:color w:val="FF0000"/>
          <w:sz w:val="32"/>
          <w:szCs w:val="32"/>
        </w:rPr>
      </w:pPr>
    </w:p>
    <w:p w14:paraId="2A332951" w14:textId="77777777" w:rsidR="008842BF" w:rsidRDefault="008842BF" w:rsidP="00AE3BF4">
      <w:pPr>
        <w:rPr>
          <w:rFonts w:ascii="Times New Roman" w:hAnsi="Times New Roman"/>
          <w:b/>
          <w:bCs/>
          <w:i/>
          <w:iCs/>
          <w:color w:val="FF0000"/>
          <w:sz w:val="32"/>
          <w:szCs w:val="32"/>
        </w:rPr>
      </w:pPr>
    </w:p>
    <w:p w14:paraId="783D3E34" w14:textId="77777777" w:rsidR="00AE3BF4" w:rsidRDefault="00AE3BF4" w:rsidP="008842BF">
      <w:pPr>
        <w:ind w:firstLine="720"/>
        <w:rPr>
          <w:rFonts w:ascii="Times New Roman" w:hAnsi="Times New Roman"/>
          <w:b/>
          <w:bCs/>
          <w:i/>
          <w:iCs/>
          <w:sz w:val="24"/>
        </w:rPr>
      </w:pPr>
      <w:r>
        <w:rPr>
          <w:rFonts w:ascii="Times New Roman" w:hAnsi="Times New Roman"/>
          <w:b/>
          <w:bCs/>
          <w:i/>
          <w:iCs/>
          <w:sz w:val="24"/>
        </w:rPr>
        <w:t>6</w:t>
      </w:r>
      <w:r w:rsidRPr="00930FEC">
        <w:rPr>
          <w:rFonts w:ascii="Times New Roman" w:hAnsi="Times New Roman"/>
          <w:b/>
          <w:bCs/>
          <w:i/>
          <w:iCs/>
          <w:sz w:val="24"/>
        </w:rPr>
        <w:t>. Giao diện</w:t>
      </w:r>
      <w:r>
        <w:rPr>
          <w:rFonts w:ascii="Times New Roman" w:hAnsi="Times New Roman"/>
          <w:b/>
          <w:bCs/>
          <w:i/>
          <w:iCs/>
          <w:sz w:val="24"/>
        </w:rPr>
        <w:t xml:space="preserve"> quản lí</w:t>
      </w:r>
      <w:r w:rsidRPr="00930FEC">
        <w:rPr>
          <w:rFonts w:ascii="Times New Roman" w:hAnsi="Times New Roman"/>
          <w:b/>
          <w:bCs/>
          <w:i/>
          <w:iCs/>
          <w:sz w:val="24"/>
        </w:rPr>
        <w:t xml:space="preserve"> </w:t>
      </w:r>
      <w:r>
        <w:rPr>
          <w:rFonts w:ascii="Times New Roman" w:hAnsi="Times New Roman"/>
          <w:b/>
          <w:bCs/>
          <w:i/>
          <w:iCs/>
          <w:sz w:val="24"/>
        </w:rPr>
        <w:t>Banner quảng cáo sản phẩm trang quản trị</w:t>
      </w:r>
    </w:p>
    <w:p w14:paraId="608853F0" w14:textId="77777777" w:rsidR="00AE3BF4" w:rsidRDefault="00AE3BF4" w:rsidP="00AE3BF4">
      <w:pPr>
        <w:rPr>
          <w:rFonts w:ascii="Times New Roman" w:hAnsi="Times New Roman"/>
          <w:b/>
          <w:bCs/>
          <w:i/>
          <w:iCs/>
          <w:color w:val="FF0000"/>
          <w:sz w:val="32"/>
          <w:szCs w:val="32"/>
        </w:rPr>
      </w:pPr>
    </w:p>
    <w:p w14:paraId="6909128D" w14:textId="77777777" w:rsidR="00AE3BF4" w:rsidRDefault="00AE3BF4" w:rsidP="00AE3BF4">
      <w:pPr>
        <w:rPr>
          <w:rFonts w:ascii="Times New Roman" w:hAnsi="Times New Roman"/>
          <w:b/>
          <w:bCs/>
          <w:i/>
          <w:iCs/>
          <w:color w:val="FF0000"/>
          <w:sz w:val="32"/>
          <w:szCs w:val="32"/>
        </w:rPr>
      </w:pPr>
      <w:r w:rsidRPr="0037001D">
        <w:rPr>
          <w:rFonts w:ascii="Times New Roman" w:hAnsi="Times New Roman"/>
          <w:b/>
          <w:bCs/>
          <w:i/>
          <w:iCs/>
          <w:noProof/>
          <w:color w:val="FF0000"/>
          <w:sz w:val="32"/>
          <w:szCs w:val="32"/>
        </w:rPr>
        <w:drawing>
          <wp:inline distT="0" distB="0" distL="0" distR="0" wp14:anchorId="6CBAC328" wp14:editId="53DDCE3D">
            <wp:extent cx="6327140" cy="29851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27140" cy="2985135"/>
                    </a:xfrm>
                    <a:prstGeom prst="rect">
                      <a:avLst/>
                    </a:prstGeom>
                  </pic:spPr>
                </pic:pic>
              </a:graphicData>
            </a:graphic>
          </wp:inline>
        </w:drawing>
      </w:r>
    </w:p>
    <w:p w14:paraId="1C198870" w14:textId="77777777" w:rsidR="00AE3BF4" w:rsidRDefault="00AE3BF4" w:rsidP="00AE3BF4">
      <w:pPr>
        <w:rPr>
          <w:rFonts w:ascii="Times New Roman" w:hAnsi="Times New Roman"/>
          <w:b/>
          <w:bCs/>
          <w:i/>
          <w:iCs/>
          <w:color w:val="FF0000"/>
          <w:sz w:val="32"/>
          <w:szCs w:val="32"/>
        </w:rPr>
      </w:pPr>
    </w:p>
    <w:p w14:paraId="1A93E2AB" w14:textId="77777777" w:rsidR="00AE3BF4" w:rsidRDefault="00AE3BF4" w:rsidP="00AE3BF4">
      <w:pPr>
        <w:rPr>
          <w:rFonts w:ascii="Times New Roman" w:hAnsi="Times New Roman"/>
          <w:b/>
          <w:bCs/>
          <w:i/>
          <w:iCs/>
          <w:color w:val="FF0000"/>
          <w:sz w:val="32"/>
          <w:szCs w:val="32"/>
        </w:rPr>
      </w:pPr>
    </w:p>
    <w:p w14:paraId="366B7384" w14:textId="77777777" w:rsidR="00AE3BF4" w:rsidRDefault="00AE3BF4" w:rsidP="00AE3BF4">
      <w:pPr>
        <w:rPr>
          <w:rFonts w:ascii="Times New Roman" w:hAnsi="Times New Roman"/>
          <w:b/>
          <w:bCs/>
          <w:i/>
          <w:iCs/>
          <w:color w:val="FF0000"/>
          <w:sz w:val="32"/>
          <w:szCs w:val="32"/>
        </w:rPr>
      </w:pPr>
    </w:p>
    <w:p w14:paraId="533B6E09" w14:textId="07C4C905" w:rsidR="00AE3BF4" w:rsidRDefault="00AE3BF4" w:rsidP="00AE3BF4">
      <w:pPr>
        <w:rPr>
          <w:rFonts w:ascii="Times New Roman" w:hAnsi="Times New Roman"/>
          <w:b/>
          <w:bCs/>
          <w:i/>
          <w:iCs/>
          <w:sz w:val="24"/>
        </w:rPr>
      </w:pPr>
    </w:p>
    <w:p w14:paraId="236067F6" w14:textId="4481031C" w:rsidR="008842BF" w:rsidRDefault="008842BF" w:rsidP="00AE3BF4">
      <w:pPr>
        <w:rPr>
          <w:rFonts w:ascii="Times New Roman" w:hAnsi="Times New Roman"/>
          <w:b/>
          <w:bCs/>
          <w:i/>
          <w:iCs/>
          <w:sz w:val="24"/>
        </w:rPr>
      </w:pPr>
    </w:p>
    <w:p w14:paraId="24613299" w14:textId="3FDEE0DD" w:rsidR="008842BF" w:rsidRDefault="008842BF" w:rsidP="00AE3BF4">
      <w:pPr>
        <w:rPr>
          <w:rFonts w:ascii="Times New Roman" w:hAnsi="Times New Roman"/>
          <w:b/>
          <w:bCs/>
          <w:i/>
          <w:iCs/>
          <w:sz w:val="24"/>
        </w:rPr>
      </w:pPr>
    </w:p>
    <w:p w14:paraId="64654A7C" w14:textId="1CE76CD6" w:rsidR="008842BF" w:rsidRDefault="008842BF" w:rsidP="00AE3BF4">
      <w:pPr>
        <w:rPr>
          <w:rFonts w:ascii="Times New Roman" w:hAnsi="Times New Roman"/>
          <w:b/>
          <w:bCs/>
          <w:i/>
          <w:iCs/>
          <w:sz w:val="24"/>
        </w:rPr>
      </w:pPr>
    </w:p>
    <w:p w14:paraId="754715E5" w14:textId="431FEF52" w:rsidR="008842BF" w:rsidRDefault="008842BF" w:rsidP="00AE3BF4">
      <w:pPr>
        <w:rPr>
          <w:rFonts w:ascii="Times New Roman" w:hAnsi="Times New Roman"/>
          <w:b/>
          <w:bCs/>
          <w:i/>
          <w:iCs/>
          <w:sz w:val="24"/>
        </w:rPr>
      </w:pPr>
    </w:p>
    <w:p w14:paraId="3B2D03D1" w14:textId="48F83966" w:rsidR="008842BF" w:rsidRDefault="008842BF" w:rsidP="00AE3BF4">
      <w:pPr>
        <w:rPr>
          <w:rFonts w:ascii="Times New Roman" w:hAnsi="Times New Roman"/>
          <w:b/>
          <w:bCs/>
          <w:i/>
          <w:iCs/>
          <w:sz w:val="24"/>
        </w:rPr>
      </w:pPr>
    </w:p>
    <w:p w14:paraId="75BEDB0A" w14:textId="35E5F86F" w:rsidR="008842BF" w:rsidRDefault="008842BF" w:rsidP="00AE3BF4">
      <w:pPr>
        <w:rPr>
          <w:rFonts w:ascii="Times New Roman" w:hAnsi="Times New Roman"/>
          <w:b/>
          <w:bCs/>
          <w:i/>
          <w:iCs/>
          <w:sz w:val="24"/>
        </w:rPr>
      </w:pPr>
    </w:p>
    <w:p w14:paraId="52788015" w14:textId="73D68396" w:rsidR="008842BF" w:rsidRDefault="008842BF" w:rsidP="00AE3BF4">
      <w:pPr>
        <w:rPr>
          <w:rFonts w:ascii="Times New Roman" w:hAnsi="Times New Roman"/>
          <w:b/>
          <w:bCs/>
          <w:i/>
          <w:iCs/>
          <w:sz w:val="24"/>
        </w:rPr>
      </w:pPr>
    </w:p>
    <w:p w14:paraId="07830928" w14:textId="4902FA27" w:rsidR="008842BF" w:rsidRDefault="008842BF" w:rsidP="00AE3BF4">
      <w:pPr>
        <w:rPr>
          <w:rFonts w:ascii="Times New Roman" w:hAnsi="Times New Roman"/>
          <w:b/>
          <w:bCs/>
          <w:i/>
          <w:iCs/>
          <w:sz w:val="24"/>
        </w:rPr>
      </w:pPr>
    </w:p>
    <w:p w14:paraId="124393F8" w14:textId="459056DA" w:rsidR="008842BF" w:rsidRDefault="008842BF" w:rsidP="00AE3BF4">
      <w:pPr>
        <w:rPr>
          <w:rFonts w:ascii="Times New Roman" w:hAnsi="Times New Roman"/>
          <w:b/>
          <w:bCs/>
          <w:i/>
          <w:iCs/>
          <w:sz w:val="24"/>
        </w:rPr>
      </w:pPr>
    </w:p>
    <w:p w14:paraId="4D60C728" w14:textId="14C51AD5" w:rsidR="008842BF" w:rsidRDefault="008842BF" w:rsidP="00AE3BF4">
      <w:pPr>
        <w:rPr>
          <w:rFonts w:ascii="Times New Roman" w:hAnsi="Times New Roman"/>
          <w:b/>
          <w:bCs/>
          <w:i/>
          <w:iCs/>
          <w:sz w:val="24"/>
        </w:rPr>
      </w:pPr>
    </w:p>
    <w:p w14:paraId="68A313ED" w14:textId="53404DED" w:rsidR="008842BF" w:rsidRDefault="008842BF" w:rsidP="00AE3BF4">
      <w:pPr>
        <w:rPr>
          <w:rFonts w:ascii="Times New Roman" w:hAnsi="Times New Roman"/>
          <w:b/>
          <w:bCs/>
          <w:i/>
          <w:iCs/>
          <w:sz w:val="24"/>
        </w:rPr>
      </w:pPr>
    </w:p>
    <w:p w14:paraId="64FA6D57" w14:textId="76418030" w:rsidR="008842BF" w:rsidRDefault="008842BF" w:rsidP="00AE3BF4">
      <w:pPr>
        <w:rPr>
          <w:rFonts w:ascii="Times New Roman" w:hAnsi="Times New Roman"/>
          <w:b/>
          <w:bCs/>
          <w:i/>
          <w:iCs/>
          <w:sz w:val="24"/>
        </w:rPr>
      </w:pPr>
    </w:p>
    <w:p w14:paraId="49DFAC9F" w14:textId="24EE1AEB" w:rsidR="008842BF" w:rsidRDefault="008842BF" w:rsidP="00AE3BF4">
      <w:pPr>
        <w:rPr>
          <w:rFonts w:ascii="Times New Roman" w:hAnsi="Times New Roman"/>
          <w:b/>
          <w:bCs/>
          <w:i/>
          <w:iCs/>
          <w:sz w:val="24"/>
        </w:rPr>
      </w:pPr>
    </w:p>
    <w:p w14:paraId="5D8B63F7" w14:textId="4786D638" w:rsidR="008842BF" w:rsidRDefault="008842BF" w:rsidP="00AE3BF4">
      <w:pPr>
        <w:rPr>
          <w:rFonts w:ascii="Times New Roman" w:hAnsi="Times New Roman"/>
          <w:b/>
          <w:bCs/>
          <w:i/>
          <w:iCs/>
          <w:sz w:val="24"/>
        </w:rPr>
      </w:pPr>
    </w:p>
    <w:p w14:paraId="1AD4F3DE" w14:textId="769C5719" w:rsidR="008842BF" w:rsidRDefault="008842BF" w:rsidP="00AE3BF4">
      <w:pPr>
        <w:rPr>
          <w:rFonts w:ascii="Times New Roman" w:hAnsi="Times New Roman"/>
          <w:b/>
          <w:bCs/>
          <w:i/>
          <w:iCs/>
          <w:sz w:val="24"/>
        </w:rPr>
      </w:pPr>
    </w:p>
    <w:p w14:paraId="66C656E9" w14:textId="62011A29" w:rsidR="008842BF" w:rsidRDefault="008842BF" w:rsidP="00AE3BF4">
      <w:pPr>
        <w:rPr>
          <w:rFonts w:ascii="Times New Roman" w:hAnsi="Times New Roman"/>
          <w:b/>
          <w:bCs/>
          <w:i/>
          <w:iCs/>
          <w:sz w:val="24"/>
        </w:rPr>
      </w:pPr>
    </w:p>
    <w:p w14:paraId="5F5577DA" w14:textId="6CE3C1AE" w:rsidR="008842BF" w:rsidRDefault="008842BF" w:rsidP="00AE3BF4">
      <w:pPr>
        <w:rPr>
          <w:rFonts w:ascii="Times New Roman" w:hAnsi="Times New Roman"/>
          <w:b/>
          <w:bCs/>
          <w:i/>
          <w:iCs/>
          <w:sz w:val="24"/>
        </w:rPr>
      </w:pPr>
    </w:p>
    <w:p w14:paraId="788A2818" w14:textId="67311288" w:rsidR="008842BF" w:rsidRDefault="008842BF" w:rsidP="00AE3BF4">
      <w:pPr>
        <w:rPr>
          <w:rFonts w:ascii="Times New Roman" w:hAnsi="Times New Roman"/>
          <w:b/>
          <w:bCs/>
          <w:i/>
          <w:iCs/>
          <w:sz w:val="24"/>
        </w:rPr>
      </w:pPr>
    </w:p>
    <w:p w14:paraId="005B68D3" w14:textId="4DD1248B" w:rsidR="008842BF" w:rsidRDefault="008842BF" w:rsidP="00AE3BF4">
      <w:pPr>
        <w:rPr>
          <w:rFonts w:ascii="Times New Roman" w:hAnsi="Times New Roman"/>
          <w:b/>
          <w:bCs/>
          <w:i/>
          <w:iCs/>
          <w:sz w:val="24"/>
        </w:rPr>
      </w:pPr>
    </w:p>
    <w:p w14:paraId="6B73C3AF" w14:textId="77777777" w:rsidR="008842BF" w:rsidRDefault="008842BF" w:rsidP="00AE3BF4">
      <w:pPr>
        <w:rPr>
          <w:rFonts w:ascii="Times New Roman" w:hAnsi="Times New Roman"/>
          <w:b/>
          <w:bCs/>
          <w:i/>
          <w:iCs/>
          <w:sz w:val="24"/>
        </w:rPr>
      </w:pPr>
    </w:p>
    <w:p w14:paraId="29F93C5E" w14:textId="77777777" w:rsidR="00AE3BF4" w:rsidRDefault="00AE3BF4" w:rsidP="008842BF">
      <w:pPr>
        <w:ind w:firstLine="720"/>
        <w:rPr>
          <w:rFonts w:ascii="Times New Roman" w:hAnsi="Times New Roman"/>
          <w:b/>
          <w:bCs/>
          <w:i/>
          <w:iCs/>
          <w:sz w:val="24"/>
        </w:rPr>
      </w:pPr>
      <w:r>
        <w:rPr>
          <w:rFonts w:ascii="Times New Roman" w:hAnsi="Times New Roman"/>
          <w:b/>
          <w:bCs/>
          <w:i/>
          <w:iCs/>
          <w:sz w:val="24"/>
        </w:rPr>
        <w:t>7</w:t>
      </w:r>
      <w:r w:rsidRPr="00930FEC">
        <w:rPr>
          <w:rFonts w:ascii="Times New Roman" w:hAnsi="Times New Roman"/>
          <w:b/>
          <w:bCs/>
          <w:i/>
          <w:iCs/>
          <w:sz w:val="24"/>
        </w:rPr>
        <w:t>. Giao diện</w:t>
      </w:r>
      <w:r>
        <w:rPr>
          <w:rFonts w:ascii="Times New Roman" w:hAnsi="Times New Roman"/>
          <w:b/>
          <w:bCs/>
          <w:i/>
          <w:iCs/>
          <w:sz w:val="24"/>
        </w:rPr>
        <w:t xml:space="preserve"> quản lí</w:t>
      </w:r>
      <w:r w:rsidRPr="00930FEC">
        <w:rPr>
          <w:rFonts w:ascii="Times New Roman" w:hAnsi="Times New Roman"/>
          <w:b/>
          <w:bCs/>
          <w:i/>
          <w:iCs/>
          <w:sz w:val="24"/>
        </w:rPr>
        <w:t xml:space="preserve"> </w:t>
      </w:r>
      <w:r>
        <w:rPr>
          <w:rFonts w:ascii="Times New Roman" w:hAnsi="Times New Roman"/>
          <w:b/>
          <w:bCs/>
          <w:i/>
          <w:iCs/>
          <w:sz w:val="24"/>
        </w:rPr>
        <w:t>Danh sách người dùng trang quản trị</w:t>
      </w:r>
    </w:p>
    <w:p w14:paraId="598DA79B" w14:textId="77777777" w:rsidR="00AE3BF4" w:rsidRDefault="00AE3BF4" w:rsidP="00AE3BF4">
      <w:pPr>
        <w:rPr>
          <w:rFonts w:ascii="Times New Roman" w:hAnsi="Times New Roman"/>
          <w:b/>
          <w:bCs/>
          <w:i/>
          <w:iCs/>
          <w:color w:val="FF0000"/>
          <w:sz w:val="32"/>
          <w:szCs w:val="32"/>
        </w:rPr>
      </w:pPr>
    </w:p>
    <w:p w14:paraId="2A63CDC3" w14:textId="77777777" w:rsidR="00AE3BF4" w:rsidRDefault="00AE3BF4" w:rsidP="00AE3BF4">
      <w:pPr>
        <w:rPr>
          <w:rFonts w:ascii="Times New Roman" w:hAnsi="Times New Roman"/>
          <w:b/>
          <w:bCs/>
          <w:i/>
          <w:iCs/>
          <w:color w:val="FF0000"/>
          <w:sz w:val="32"/>
          <w:szCs w:val="32"/>
        </w:rPr>
      </w:pPr>
      <w:r w:rsidRPr="00CC15F8">
        <w:rPr>
          <w:rFonts w:ascii="Times New Roman" w:hAnsi="Times New Roman"/>
          <w:b/>
          <w:bCs/>
          <w:i/>
          <w:iCs/>
          <w:noProof/>
          <w:color w:val="FF0000"/>
          <w:sz w:val="32"/>
          <w:szCs w:val="32"/>
        </w:rPr>
        <w:drawing>
          <wp:inline distT="0" distB="0" distL="0" distR="0" wp14:anchorId="7F3DEBF9" wp14:editId="0592AC4B">
            <wp:extent cx="6327140" cy="295021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27140" cy="2950210"/>
                    </a:xfrm>
                    <a:prstGeom prst="rect">
                      <a:avLst/>
                    </a:prstGeom>
                  </pic:spPr>
                </pic:pic>
              </a:graphicData>
            </a:graphic>
          </wp:inline>
        </w:drawing>
      </w:r>
    </w:p>
    <w:p w14:paraId="51D96D42" w14:textId="77777777" w:rsidR="00AE3BF4" w:rsidRDefault="00AE3BF4" w:rsidP="00AE3BF4">
      <w:pPr>
        <w:rPr>
          <w:rFonts w:ascii="Times New Roman" w:hAnsi="Times New Roman"/>
          <w:b/>
          <w:bCs/>
          <w:i/>
          <w:iCs/>
          <w:color w:val="FF0000"/>
          <w:sz w:val="32"/>
          <w:szCs w:val="32"/>
        </w:rPr>
      </w:pPr>
    </w:p>
    <w:p w14:paraId="1D415864" w14:textId="5326FAF9" w:rsidR="00AE3BF4" w:rsidRDefault="00AE3BF4" w:rsidP="00AE3BF4">
      <w:pPr>
        <w:rPr>
          <w:rFonts w:ascii="Times New Roman" w:hAnsi="Times New Roman"/>
          <w:b/>
          <w:bCs/>
          <w:i/>
          <w:iCs/>
          <w:color w:val="FF0000"/>
          <w:sz w:val="32"/>
          <w:szCs w:val="32"/>
        </w:rPr>
      </w:pPr>
    </w:p>
    <w:p w14:paraId="1976F99A" w14:textId="045245F1" w:rsidR="008842BF" w:rsidRDefault="008842BF" w:rsidP="00AE3BF4">
      <w:pPr>
        <w:rPr>
          <w:rFonts w:ascii="Times New Roman" w:hAnsi="Times New Roman"/>
          <w:b/>
          <w:bCs/>
          <w:i/>
          <w:iCs/>
          <w:color w:val="FF0000"/>
          <w:sz w:val="32"/>
          <w:szCs w:val="32"/>
        </w:rPr>
      </w:pPr>
    </w:p>
    <w:p w14:paraId="6351DC7B" w14:textId="568441C9" w:rsidR="008842BF" w:rsidRDefault="008842BF" w:rsidP="00AE3BF4">
      <w:pPr>
        <w:rPr>
          <w:rFonts w:ascii="Times New Roman" w:hAnsi="Times New Roman"/>
          <w:b/>
          <w:bCs/>
          <w:i/>
          <w:iCs/>
          <w:color w:val="FF0000"/>
          <w:sz w:val="32"/>
          <w:szCs w:val="32"/>
        </w:rPr>
      </w:pPr>
    </w:p>
    <w:p w14:paraId="2ADC9376" w14:textId="6B11EEBB" w:rsidR="008842BF" w:rsidRDefault="008842BF" w:rsidP="00AE3BF4">
      <w:pPr>
        <w:rPr>
          <w:rFonts w:ascii="Times New Roman" w:hAnsi="Times New Roman"/>
          <w:b/>
          <w:bCs/>
          <w:i/>
          <w:iCs/>
          <w:color w:val="FF0000"/>
          <w:sz w:val="32"/>
          <w:szCs w:val="32"/>
        </w:rPr>
      </w:pPr>
    </w:p>
    <w:p w14:paraId="2A00661C" w14:textId="6C5A027B" w:rsidR="008842BF" w:rsidRDefault="008842BF" w:rsidP="00AE3BF4">
      <w:pPr>
        <w:rPr>
          <w:rFonts w:ascii="Times New Roman" w:hAnsi="Times New Roman"/>
          <w:b/>
          <w:bCs/>
          <w:i/>
          <w:iCs/>
          <w:color w:val="FF0000"/>
          <w:sz w:val="32"/>
          <w:szCs w:val="32"/>
        </w:rPr>
      </w:pPr>
    </w:p>
    <w:p w14:paraId="541E1F5E" w14:textId="22A64E90" w:rsidR="008842BF" w:rsidRDefault="008842BF" w:rsidP="00AE3BF4">
      <w:pPr>
        <w:rPr>
          <w:rFonts w:ascii="Times New Roman" w:hAnsi="Times New Roman"/>
          <w:b/>
          <w:bCs/>
          <w:i/>
          <w:iCs/>
          <w:color w:val="FF0000"/>
          <w:sz w:val="32"/>
          <w:szCs w:val="32"/>
        </w:rPr>
      </w:pPr>
    </w:p>
    <w:p w14:paraId="6120B5FD" w14:textId="3EF29648" w:rsidR="008842BF" w:rsidRDefault="008842BF" w:rsidP="00AE3BF4">
      <w:pPr>
        <w:rPr>
          <w:rFonts w:ascii="Times New Roman" w:hAnsi="Times New Roman"/>
          <w:b/>
          <w:bCs/>
          <w:i/>
          <w:iCs/>
          <w:color w:val="FF0000"/>
          <w:sz w:val="32"/>
          <w:szCs w:val="32"/>
        </w:rPr>
      </w:pPr>
    </w:p>
    <w:p w14:paraId="7B7C2D28" w14:textId="65DD5209" w:rsidR="008842BF" w:rsidRDefault="008842BF" w:rsidP="00AE3BF4">
      <w:pPr>
        <w:rPr>
          <w:rFonts w:ascii="Times New Roman" w:hAnsi="Times New Roman"/>
          <w:b/>
          <w:bCs/>
          <w:i/>
          <w:iCs/>
          <w:color w:val="FF0000"/>
          <w:sz w:val="32"/>
          <w:szCs w:val="32"/>
        </w:rPr>
      </w:pPr>
    </w:p>
    <w:p w14:paraId="76A122DF" w14:textId="1EC3ABAA" w:rsidR="008842BF" w:rsidRDefault="008842BF" w:rsidP="00AE3BF4">
      <w:pPr>
        <w:rPr>
          <w:rFonts w:ascii="Times New Roman" w:hAnsi="Times New Roman"/>
          <w:b/>
          <w:bCs/>
          <w:i/>
          <w:iCs/>
          <w:color w:val="FF0000"/>
          <w:sz w:val="32"/>
          <w:szCs w:val="32"/>
        </w:rPr>
      </w:pPr>
    </w:p>
    <w:p w14:paraId="539D6CE7" w14:textId="5967B315" w:rsidR="008842BF" w:rsidRDefault="008842BF" w:rsidP="00AE3BF4">
      <w:pPr>
        <w:rPr>
          <w:rFonts w:ascii="Times New Roman" w:hAnsi="Times New Roman"/>
          <w:b/>
          <w:bCs/>
          <w:i/>
          <w:iCs/>
          <w:color w:val="FF0000"/>
          <w:sz w:val="32"/>
          <w:szCs w:val="32"/>
        </w:rPr>
      </w:pPr>
    </w:p>
    <w:p w14:paraId="7A4E0C4F" w14:textId="1F3B312E" w:rsidR="008842BF" w:rsidRDefault="008842BF" w:rsidP="00AE3BF4">
      <w:pPr>
        <w:rPr>
          <w:rFonts w:ascii="Times New Roman" w:hAnsi="Times New Roman"/>
          <w:b/>
          <w:bCs/>
          <w:i/>
          <w:iCs/>
          <w:color w:val="FF0000"/>
          <w:sz w:val="32"/>
          <w:szCs w:val="32"/>
        </w:rPr>
      </w:pPr>
    </w:p>
    <w:p w14:paraId="3CDA7C91" w14:textId="24E98BC3" w:rsidR="008842BF" w:rsidRDefault="008842BF" w:rsidP="00AE3BF4">
      <w:pPr>
        <w:rPr>
          <w:rFonts w:ascii="Times New Roman" w:hAnsi="Times New Roman"/>
          <w:b/>
          <w:bCs/>
          <w:i/>
          <w:iCs/>
          <w:color w:val="FF0000"/>
          <w:sz w:val="32"/>
          <w:szCs w:val="32"/>
        </w:rPr>
      </w:pPr>
    </w:p>
    <w:p w14:paraId="2EA37D73" w14:textId="511074CD" w:rsidR="008842BF" w:rsidRDefault="008842BF" w:rsidP="00AE3BF4">
      <w:pPr>
        <w:rPr>
          <w:rFonts w:ascii="Times New Roman" w:hAnsi="Times New Roman"/>
          <w:b/>
          <w:bCs/>
          <w:i/>
          <w:iCs/>
          <w:color w:val="FF0000"/>
          <w:sz w:val="32"/>
          <w:szCs w:val="32"/>
        </w:rPr>
      </w:pPr>
    </w:p>
    <w:p w14:paraId="7F5DB602" w14:textId="491C6D40" w:rsidR="008842BF" w:rsidRDefault="008842BF" w:rsidP="00AE3BF4">
      <w:pPr>
        <w:rPr>
          <w:rFonts w:ascii="Times New Roman" w:hAnsi="Times New Roman"/>
          <w:b/>
          <w:bCs/>
          <w:i/>
          <w:iCs/>
          <w:color w:val="FF0000"/>
          <w:sz w:val="32"/>
          <w:szCs w:val="32"/>
        </w:rPr>
      </w:pPr>
    </w:p>
    <w:p w14:paraId="62981A46" w14:textId="0034CA19" w:rsidR="008842BF" w:rsidRDefault="008842BF" w:rsidP="00AE3BF4">
      <w:pPr>
        <w:rPr>
          <w:rFonts w:ascii="Times New Roman" w:hAnsi="Times New Roman"/>
          <w:b/>
          <w:bCs/>
          <w:i/>
          <w:iCs/>
          <w:color w:val="FF0000"/>
          <w:sz w:val="32"/>
          <w:szCs w:val="32"/>
        </w:rPr>
      </w:pPr>
    </w:p>
    <w:p w14:paraId="0439CC52" w14:textId="386011D9" w:rsidR="008842BF" w:rsidRDefault="008842BF" w:rsidP="00AE3BF4">
      <w:pPr>
        <w:rPr>
          <w:rFonts w:ascii="Times New Roman" w:hAnsi="Times New Roman"/>
          <w:b/>
          <w:bCs/>
          <w:i/>
          <w:iCs/>
          <w:color w:val="FF0000"/>
          <w:sz w:val="32"/>
          <w:szCs w:val="32"/>
        </w:rPr>
      </w:pPr>
    </w:p>
    <w:p w14:paraId="48B7537F" w14:textId="3C0AFF16" w:rsidR="008842BF" w:rsidRDefault="008842BF" w:rsidP="00AE3BF4">
      <w:pPr>
        <w:rPr>
          <w:rFonts w:ascii="Times New Roman" w:hAnsi="Times New Roman"/>
          <w:b/>
          <w:bCs/>
          <w:i/>
          <w:iCs/>
          <w:color w:val="FF0000"/>
          <w:sz w:val="32"/>
          <w:szCs w:val="32"/>
        </w:rPr>
      </w:pPr>
    </w:p>
    <w:p w14:paraId="0CE8C191" w14:textId="77777777" w:rsidR="008842BF" w:rsidRDefault="008842BF" w:rsidP="00AE3BF4">
      <w:pPr>
        <w:rPr>
          <w:rFonts w:ascii="Times New Roman" w:hAnsi="Times New Roman"/>
          <w:b/>
          <w:bCs/>
          <w:i/>
          <w:iCs/>
          <w:color w:val="FF0000"/>
          <w:sz w:val="32"/>
          <w:szCs w:val="32"/>
        </w:rPr>
      </w:pPr>
    </w:p>
    <w:p w14:paraId="6EE8BEE1" w14:textId="77777777" w:rsidR="00AE3BF4" w:rsidRDefault="00AE3BF4" w:rsidP="008842BF">
      <w:pPr>
        <w:ind w:firstLine="720"/>
        <w:rPr>
          <w:rFonts w:ascii="Times New Roman" w:hAnsi="Times New Roman"/>
          <w:b/>
          <w:bCs/>
          <w:i/>
          <w:iCs/>
          <w:sz w:val="24"/>
        </w:rPr>
      </w:pPr>
      <w:r>
        <w:rPr>
          <w:rFonts w:ascii="Times New Roman" w:hAnsi="Times New Roman"/>
          <w:b/>
          <w:bCs/>
          <w:i/>
          <w:iCs/>
          <w:sz w:val="24"/>
        </w:rPr>
        <w:t>8</w:t>
      </w:r>
      <w:r w:rsidRPr="00930FEC">
        <w:rPr>
          <w:rFonts w:ascii="Times New Roman" w:hAnsi="Times New Roman"/>
          <w:b/>
          <w:bCs/>
          <w:i/>
          <w:iCs/>
          <w:sz w:val="24"/>
        </w:rPr>
        <w:t>. Giao diện</w:t>
      </w:r>
      <w:r>
        <w:rPr>
          <w:rFonts w:ascii="Times New Roman" w:hAnsi="Times New Roman"/>
          <w:b/>
          <w:bCs/>
          <w:i/>
          <w:iCs/>
          <w:sz w:val="24"/>
        </w:rPr>
        <w:t xml:space="preserve"> quản lí</w:t>
      </w:r>
      <w:r w:rsidRPr="00930FEC">
        <w:rPr>
          <w:rFonts w:ascii="Times New Roman" w:hAnsi="Times New Roman"/>
          <w:b/>
          <w:bCs/>
          <w:i/>
          <w:iCs/>
          <w:sz w:val="24"/>
        </w:rPr>
        <w:t xml:space="preserve"> </w:t>
      </w:r>
      <w:r>
        <w:rPr>
          <w:rFonts w:ascii="Times New Roman" w:hAnsi="Times New Roman"/>
          <w:b/>
          <w:bCs/>
          <w:i/>
          <w:iCs/>
          <w:sz w:val="24"/>
        </w:rPr>
        <w:t>Đơn hàng trang quản trị</w:t>
      </w:r>
    </w:p>
    <w:p w14:paraId="71EFB3AC" w14:textId="77777777" w:rsidR="00AE3BF4" w:rsidRDefault="00AE3BF4" w:rsidP="00AE3BF4">
      <w:pPr>
        <w:rPr>
          <w:rFonts w:ascii="Times New Roman" w:hAnsi="Times New Roman"/>
          <w:b/>
          <w:bCs/>
          <w:i/>
          <w:iCs/>
          <w:color w:val="FF0000"/>
          <w:sz w:val="32"/>
          <w:szCs w:val="32"/>
        </w:rPr>
      </w:pPr>
    </w:p>
    <w:p w14:paraId="13CCCA18" w14:textId="77777777" w:rsidR="00AE3BF4" w:rsidRDefault="00AE3BF4" w:rsidP="00AE3BF4">
      <w:pPr>
        <w:rPr>
          <w:rFonts w:ascii="Times New Roman" w:hAnsi="Times New Roman"/>
          <w:b/>
          <w:bCs/>
          <w:i/>
          <w:iCs/>
          <w:color w:val="FF0000"/>
          <w:sz w:val="32"/>
          <w:szCs w:val="32"/>
        </w:rPr>
      </w:pPr>
      <w:r w:rsidRPr="005D0B2F">
        <w:rPr>
          <w:rFonts w:ascii="Times New Roman" w:hAnsi="Times New Roman"/>
          <w:b/>
          <w:bCs/>
          <w:i/>
          <w:iCs/>
          <w:noProof/>
          <w:color w:val="FF0000"/>
          <w:sz w:val="32"/>
          <w:szCs w:val="32"/>
        </w:rPr>
        <w:drawing>
          <wp:inline distT="0" distB="0" distL="0" distR="0" wp14:anchorId="66E85E09" wp14:editId="7B6C6039">
            <wp:extent cx="6327140" cy="29978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27140" cy="2997835"/>
                    </a:xfrm>
                    <a:prstGeom prst="rect">
                      <a:avLst/>
                    </a:prstGeom>
                  </pic:spPr>
                </pic:pic>
              </a:graphicData>
            </a:graphic>
          </wp:inline>
        </w:drawing>
      </w:r>
    </w:p>
    <w:p w14:paraId="3271B0E5" w14:textId="77777777" w:rsidR="00AE3BF4" w:rsidRDefault="00AE3BF4" w:rsidP="00AE3BF4">
      <w:pPr>
        <w:rPr>
          <w:rFonts w:ascii="Times New Roman" w:hAnsi="Times New Roman"/>
          <w:b/>
          <w:bCs/>
          <w:i/>
          <w:iCs/>
          <w:color w:val="FF0000"/>
          <w:sz w:val="32"/>
          <w:szCs w:val="32"/>
        </w:rPr>
      </w:pPr>
    </w:p>
    <w:p w14:paraId="4E9C012E" w14:textId="77777777" w:rsidR="00AE3BF4" w:rsidRDefault="00AE3BF4" w:rsidP="00AE3BF4">
      <w:pPr>
        <w:rPr>
          <w:rFonts w:ascii="Times New Roman" w:hAnsi="Times New Roman"/>
          <w:b/>
          <w:bCs/>
          <w:i/>
          <w:iCs/>
          <w:color w:val="FF0000"/>
          <w:sz w:val="32"/>
          <w:szCs w:val="32"/>
        </w:rPr>
      </w:pPr>
    </w:p>
    <w:p w14:paraId="51E62032" w14:textId="58569198" w:rsidR="00AE3BF4" w:rsidRDefault="00AE3BF4" w:rsidP="00AE3BF4">
      <w:pPr>
        <w:rPr>
          <w:rFonts w:ascii="Times New Roman" w:hAnsi="Times New Roman"/>
          <w:b/>
          <w:bCs/>
          <w:i/>
          <w:iCs/>
          <w:color w:val="FF0000"/>
          <w:sz w:val="32"/>
          <w:szCs w:val="32"/>
        </w:rPr>
      </w:pPr>
    </w:p>
    <w:p w14:paraId="0C1C5DB9" w14:textId="37442C18" w:rsidR="008842BF" w:rsidRDefault="008842BF" w:rsidP="00AE3BF4">
      <w:pPr>
        <w:rPr>
          <w:rFonts w:ascii="Times New Roman" w:hAnsi="Times New Roman"/>
          <w:b/>
          <w:bCs/>
          <w:i/>
          <w:iCs/>
          <w:color w:val="FF0000"/>
          <w:sz w:val="32"/>
          <w:szCs w:val="32"/>
        </w:rPr>
      </w:pPr>
    </w:p>
    <w:p w14:paraId="4D5C5CCD" w14:textId="6B60F445" w:rsidR="008842BF" w:rsidRDefault="008842BF" w:rsidP="00AE3BF4">
      <w:pPr>
        <w:rPr>
          <w:rFonts w:ascii="Times New Roman" w:hAnsi="Times New Roman"/>
          <w:b/>
          <w:bCs/>
          <w:i/>
          <w:iCs/>
          <w:color w:val="FF0000"/>
          <w:sz w:val="32"/>
          <w:szCs w:val="32"/>
        </w:rPr>
      </w:pPr>
    </w:p>
    <w:p w14:paraId="0187E611" w14:textId="5591DC56" w:rsidR="008842BF" w:rsidRDefault="008842BF" w:rsidP="00AE3BF4">
      <w:pPr>
        <w:rPr>
          <w:rFonts w:ascii="Times New Roman" w:hAnsi="Times New Roman"/>
          <w:b/>
          <w:bCs/>
          <w:i/>
          <w:iCs/>
          <w:color w:val="FF0000"/>
          <w:sz w:val="32"/>
          <w:szCs w:val="32"/>
        </w:rPr>
      </w:pPr>
    </w:p>
    <w:p w14:paraId="57BEB7FE" w14:textId="4AA56E07" w:rsidR="008842BF" w:rsidRDefault="008842BF" w:rsidP="00AE3BF4">
      <w:pPr>
        <w:rPr>
          <w:rFonts w:ascii="Times New Roman" w:hAnsi="Times New Roman"/>
          <w:b/>
          <w:bCs/>
          <w:i/>
          <w:iCs/>
          <w:color w:val="FF0000"/>
          <w:sz w:val="32"/>
          <w:szCs w:val="32"/>
        </w:rPr>
      </w:pPr>
    </w:p>
    <w:p w14:paraId="477AEBD1" w14:textId="51B592A2" w:rsidR="008842BF" w:rsidRDefault="008842BF" w:rsidP="00AE3BF4">
      <w:pPr>
        <w:rPr>
          <w:rFonts w:ascii="Times New Roman" w:hAnsi="Times New Roman"/>
          <w:b/>
          <w:bCs/>
          <w:i/>
          <w:iCs/>
          <w:color w:val="FF0000"/>
          <w:sz w:val="32"/>
          <w:szCs w:val="32"/>
        </w:rPr>
      </w:pPr>
    </w:p>
    <w:p w14:paraId="3DC7254C" w14:textId="1BEEA349" w:rsidR="008842BF" w:rsidRDefault="008842BF" w:rsidP="00AE3BF4">
      <w:pPr>
        <w:rPr>
          <w:rFonts w:ascii="Times New Roman" w:hAnsi="Times New Roman"/>
          <w:b/>
          <w:bCs/>
          <w:i/>
          <w:iCs/>
          <w:color w:val="FF0000"/>
          <w:sz w:val="32"/>
          <w:szCs w:val="32"/>
        </w:rPr>
      </w:pPr>
    </w:p>
    <w:p w14:paraId="2CFAF6B8" w14:textId="32D7CA76" w:rsidR="008842BF" w:rsidRDefault="008842BF" w:rsidP="00AE3BF4">
      <w:pPr>
        <w:rPr>
          <w:rFonts w:ascii="Times New Roman" w:hAnsi="Times New Roman"/>
          <w:b/>
          <w:bCs/>
          <w:i/>
          <w:iCs/>
          <w:color w:val="FF0000"/>
          <w:sz w:val="32"/>
          <w:szCs w:val="32"/>
        </w:rPr>
      </w:pPr>
    </w:p>
    <w:p w14:paraId="1B7ECDA3" w14:textId="6AA3A59A" w:rsidR="008842BF" w:rsidRDefault="008842BF" w:rsidP="00AE3BF4">
      <w:pPr>
        <w:rPr>
          <w:rFonts w:ascii="Times New Roman" w:hAnsi="Times New Roman"/>
          <w:b/>
          <w:bCs/>
          <w:i/>
          <w:iCs/>
          <w:color w:val="FF0000"/>
          <w:sz w:val="32"/>
          <w:szCs w:val="32"/>
        </w:rPr>
      </w:pPr>
    </w:p>
    <w:p w14:paraId="2314F869" w14:textId="768AAA75" w:rsidR="008842BF" w:rsidRDefault="008842BF" w:rsidP="00AE3BF4">
      <w:pPr>
        <w:rPr>
          <w:rFonts w:ascii="Times New Roman" w:hAnsi="Times New Roman"/>
          <w:b/>
          <w:bCs/>
          <w:i/>
          <w:iCs/>
          <w:color w:val="FF0000"/>
          <w:sz w:val="32"/>
          <w:szCs w:val="32"/>
        </w:rPr>
      </w:pPr>
    </w:p>
    <w:p w14:paraId="40BA544C" w14:textId="4740C2F2" w:rsidR="008842BF" w:rsidRDefault="008842BF" w:rsidP="00AE3BF4">
      <w:pPr>
        <w:rPr>
          <w:rFonts w:ascii="Times New Roman" w:hAnsi="Times New Roman"/>
          <w:b/>
          <w:bCs/>
          <w:i/>
          <w:iCs/>
          <w:color w:val="FF0000"/>
          <w:sz w:val="32"/>
          <w:szCs w:val="32"/>
        </w:rPr>
      </w:pPr>
    </w:p>
    <w:p w14:paraId="1A83A7DE" w14:textId="47CB9CFB" w:rsidR="008842BF" w:rsidRDefault="008842BF" w:rsidP="00AE3BF4">
      <w:pPr>
        <w:rPr>
          <w:rFonts w:ascii="Times New Roman" w:hAnsi="Times New Roman"/>
          <w:b/>
          <w:bCs/>
          <w:i/>
          <w:iCs/>
          <w:color w:val="FF0000"/>
          <w:sz w:val="32"/>
          <w:szCs w:val="32"/>
        </w:rPr>
      </w:pPr>
    </w:p>
    <w:p w14:paraId="69521EE6" w14:textId="0E7855F8" w:rsidR="008842BF" w:rsidRDefault="008842BF" w:rsidP="00AE3BF4">
      <w:pPr>
        <w:rPr>
          <w:rFonts w:ascii="Times New Roman" w:hAnsi="Times New Roman"/>
          <w:b/>
          <w:bCs/>
          <w:i/>
          <w:iCs/>
          <w:color w:val="FF0000"/>
          <w:sz w:val="32"/>
          <w:szCs w:val="32"/>
        </w:rPr>
      </w:pPr>
    </w:p>
    <w:p w14:paraId="3986BA99" w14:textId="00B15F92" w:rsidR="008842BF" w:rsidRDefault="008842BF" w:rsidP="00AE3BF4">
      <w:pPr>
        <w:rPr>
          <w:rFonts w:ascii="Times New Roman" w:hAnsi="Times New Roman"/>
          <w:b/>
          <w:bCs/>
          <w:i/>
          <w:iCs/>
          <w:color w:val="FF0000"/>
          <w:sz w:val="32"/>
          <w:szCs w:val="32"/>
        </w:rPr>
      </w:pPr>
    </w:p>
    <w:p w14:paraId="2FAC0B4E" w14:textId="763A69B4" w:rsidR="008842BF" w:rsidRDefault="008842BF" w:rsidP="00AE3BF4">
      <w:pPr>
        <w:rPr>
          <w:rFonts w:ascii="Times New Roman" w:hAnsi="Times New Roman"/>
          <w:b/>
          <w:bCs/>
          <w:i/>
          <w:iCs/>
          <w:color w:val="FF0000"/>
          <w:sz w:val="32"/>
          <w:szCs w:val="32"/>
        </w:rPr>
      </w:pPr>
    </w:p>
    <w:p w14:paraId="39F616D7" w14:textId="30D6FC51" w:rsidR="008842BF" w:rsidRDefault="008842BF" w:rsidP="00AE3BF4">
      <w:pPr>
        <w:rPr>
          <w:rFonts w:ascii="Times New Roman" w:hAnsi="Times New Roman"/>
          <w:b/>
          <w:bCs/>
          <w:i/>
          <w:iCs/>
          <w:color w:val="FF0000"/>
          <w:sz w:val="32"/>
          <w:szCs w:val="32"/>
        </w:rPr>
      </w:pPr>
    </w:p>
    <w:p w14:paraId="429A6A78" w14:textId="77777777" w:rsidR="008842BF" w:rsidRDefault="008842BF" w:rsidP="00AE3BF4">
      <w:pPr>
        <w:rPr>
          <w:rFonts w:ascii="Times New Roman" w:hAnsi="Times New Roman"/>
          <w:b/>
          <w:bCs/>
          <w:i/>
          <w:iCs/>
          <w:color w:val="FF0000"/>
          <w:sz w:val="32"/>
          <w:szCs w:val="32"/>
        </w:rPr>
      </w:pPr>
    </w:p>
    <w:p w14:paraId="046DF9E1" w14:textId="77777777" w:rsidR="00AE3BF4" w:rsidRDefault="00AE3BF4" w:rsidP="008842BF">
      <w:pPr>
        <w:ind w:firstLine="720"/>
        <w:rPr>
          <w:rFonts w:ascii="Times New Roman" w:hAnsi="Times New Roman"/>
          <w:b/>
          <w:bCs/>
          <w:i/>
          <w:iCs/>
          <w:sz w:val="24"/>
        </w:rPr>
      </w:pPr>
      <w:r>
        <w:rPr>
          <w:rFonts w:ascii="Times New Roman" w:hAnsi="Times New Roman"/>
          <w:b/>
          <w:bCs/>
          <w:i/>
          <w:iCs/>
          <w:sz w:val="24"/>
        </w:rPr>
        <w:t>9</w:t>
      </w:r>
      <w:r w:rsidRPr="00930FEC">
        <w:rPr>
          <w:rFonts w:ascii="Times New Roman" w:hAnsi="Times New Roman"/>
          <w:b/>
          <w:bCs/>
          <w:i/>
          <w:iCs/>
          <w:sz w:val="24"/>
        </w:rPr>
        <w:t>. Giao diện</w:t>
      </w:r>
      <w:r>
        <w:rPr>
          <w:rFonts w:ascii="Times New Roman" w:hAnsi="Times New Roman"/>
          <w:b/>
          <w:bCs/>
          <w:i/>
          <w:iCs/>
          <w:sz w:val="24"/>
        </w:rPr>
        <w:t xml:space="preserve"> quản lí</w:t>
      </w:r>
      <w:r w:rsidRPr="00930FEC">
        <w:rPr>
          <w:rFonts w:ascii="Times New Roman" w:hAnsi="Times New Roman"/>
          <w:b/>
          <w:bCs/>
          <w:i/>
          <w:iCs/>
          <w:sz w:val="24"/>
        </w:rPr>
        <w:t xml:space="preserve"> </w:t>
      </w:r>
      <w:r>
        <w:rPr>
          <w:rFonts w:ascii="Times New Roman" w:hAnsi="Times New Roman"/>
          <w:b/>
          <w:bCs/>
          <w:i/>
          <w:iCs/>
          <w:sz w:val="24"/>
        </w:rPr>
        <w:t>Danh sách quản trị viên trang quản trị</w:t>
      </w:r>
    </w:p>
    <w:p w14:paraId="0A17ECCE" w14:textId="77777777" w:rsidR="00AE3BF4" w:rsidRDefault="00AE3BF4" w:rsidP="00AE3BF4">
      <w:pPr>
        <w:rPr>
          <w:rFonts w:ascii="Times New Roman" w:hAnsi="Times New Roman"/>
          <w:b/>
          <w:bCs/>
          <w:i/>
          <w:iCs/>
          <w:sz w:val="24"/>
        </w:rPr>
      </w:pPr>
    </w:p>
    <w:p w14:paraId="52E459ED" w14:textId="77777777" w:rsidR="00AE3BF4" w:rsidRDefault="00AE3BF4" w:rsidP="00AE3BF4">
      <w:pPr>
        <w:rPr>
          <w:rFonts w:ascii="Times New Roman" w:hAnsi="Times New Roman"/>
          <w:b/>
          <w:bCs/>
          <w:i/>
          <w:iCs/>
          <w:sz w:val="24"/>
        </w:rPr>
      </w:pPr>
      <w:r w:rsidRPr="00A63BAF">
        <w:rPr>
          <w:rFonts w:ascii="Times New Roman" w:hAnsi="Times New Roman"/>
          <w:b/>
          <w:bCs/>
          <w:i/>
          <w:iCs/>
          <w:noProof/>
          <w:sz w:val="24"/>
        </w:rPr>
        <w:drawing>
          <wp:inline distT="0" distB="0" distL="0" distR="0" wp14:anchorId="07B46C90" wp14:editId="2FB57B8C">
            <wp:extent cx="6327140" cy="29927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27140" cy="2992755"/>
                    </a:xfrm>
                    <a:prstGeom prst="rect">
                      <a:avLst/>
                    </a:prstGeom>
                  </pic:spPr>
                </pic:pic>
              </a:graphicData>
            </a:graphic>
          </wp:inline>
        </w:drawing>
      </w:r>
    </w:p>
    <w:p w14:paraId="1D5AB0B1" w14:textId="77777777" w:rsidR="00AE3BF4" w:rsidRDefault="00AE3BF4" w:rsidP="00AE3BF4">
      <w:pPr>
        <w:rPr>
          <w:rFonts w:ascii="Times New Roman" w:hAnsi="Times New Roman"/>
          <w:b/>
          <w:bCs/>
          <w:i/>
          <w:iCs/>
          <w:sz w:val="24"/>
        </w:rPr>
      </w:pPr>
    </w:p>
    <w:p w14:paraId="3B3936BD" w14:textId="38F35C87" w:rsidR="00AE3BF4" w:rsidRDefault="00AE3BF4" w:rsidP="00AE3BF4">
      <w:pPr>
        <w:rPr>
          <w:rFonts w:ascii="Times New Roman" w:hAnsi="Times New Roman"/>
          <w:b/>
          <w:bCs/>
          <w:i/>
          <w:iCs/>
          <w:sz w:val="24"/>
        </w:rPr>
      </w:pPr>
    </w:p>
    <w:p w14:paraId="6B318633" w14:textId="65F64697" w:rsidR="008842BF" w:rsidRDefault="008842BF" w:rsidP="00AE3BF4">
      <w:pPr>
        <w:rPr>
          <w:rFonts w:ascii="Times New Roman" w:hAnsi="Times New Roman"/>
          <w:b/>
          <w:bCs/>
          <w:i/>
          <w:iCs/>
          <w:sz w:val="24"/>
        </w:rPr>
      </w:pPr>
    </w:p>
    <w:p w14:paraId="33FEF6A2" w14:textId="57486E48" w:rsidR="008842BF" w:rsidRDefault="008842BF" w:rsidP="00AE3BF4">
      <w:pPr>
        <w:rPr>
          <w:rFonts w:ascii="Times New Roman" w:hAnsi="Times New Roman"/>
          <w:b/>
          <w:bCs/>
          <w:i/>
          <w:iCs/>
          <w:sz w:val="24"/>
        </w:rPr>
      </w:pPr>
    </w:p>
    <w:p w14:paraId="10BB9A4C" w14:textId="081B1CCC" w:rsidR="008842BF" w:rsidRDefault="008842BF" w:rsidP="00AE3BF4">
      <w:pPr>
        <w:rPr>
          <w:rFonts w:ascii="Times New Roman" w:hAnsi="Times New Roman"/>
          <w:b/>
          <w:bCs/>
          <w:i/>
          <w:iCs/>
          <w:sz w:val="24"/>
        </w:rPr>
      </w:pPr>
    </w:p>
    <w:p w14:paraId="132C60A8" w14:textId="2884B665" w:rsidR="008842BF" w:rsidRDefault="008842BF" w:rsidP="00AE3BF4">
      <w:pPr>
        <w:rPr>
          <w:rFonts w:ascii="Times New Roman" w:hAnsi="Times New Roman"/>
          <w:b/>
          <w:bCs/>
          <w:i/>
          <w:iCs/>
          <w:sz w:val="24"/>
        </w:rPr>
      </w:pPr>
    </w:p>
    <w:p w14:paraId="0655FE5C" w14:textId="2C0BD5B5" w:rsidR="008842BF" w:rsidRDefault="008842BF" w:rsidP="00AE3BF4">
      <w:pPr>
        <w:rPr>
          <w:rFonts w:ascii="Times New Roman" w:hAnsi="Times New Roman"/>
          <w:b/>
          <w:bCs/>
          <w:i/>
          <w:iCs/>
          <w:sz w:val="24"/>
        </w:rPr>
      </w:pPr>
    </w:p>
    <w:p w14:paraId="5D1242C4" w14:textId="20983405" w:rsidR="008842BF" w:rsidRDefault="008842BF" w:rsidP="00AE3BF4">
      <w:pPr>
        <w:rPr>
          <w:rFonts w:ascii="Times New Roman" w:hAnsi="Times New Roman"/>
          <w:b/>
          <w:bCs/>
          <w:i/>
          <w:iCs/>
          <w:sz w:val="24"/>
        </w:rPr>
      </w:pPr>
    </w:p>
    <w:p w14:paraId="0A105CFE" w14:textId="30CC2017" w:rsidR="008842BF" w:rsidRDefault="008842BF" w:rsidP="00AE3BF4">
      <w:pPr>
        <w:rPr>
          <w:rFonts w:ascii="Times New Roman" w:hAnsi="Times New Roman"/>
          <w:b/>
          <w:bCs/>
          <w:i/>
          <w:iCs/>
          <w:sz w:val="24"/>
        </w:rPr>
      </w:pPr>
    </w:p>
    <w:p w14:paraId="21F7E574" w14:textId="3E2A577A" w:rsidR="008842BF" w:rsidRDefault="008842BF" w:rsidP="00AE3BF4">
      <w:pPr>
        <w:rPr>
          <w:rFonts w:ascii="Times New Roman" w:hAnsi="Times New Roman"/>
          <w:b/>
          <w:bCs/>
          <w:i/>
          <w:iCs/>
          <w:sz w:val="24"/>
        </w:rPr>
      </w:pPr>
    </w:p>
    <w:p w14:paraId="796AAFF8" w14:textId="0CEDB655" w:rsidR="008842BF" w:rsidRDefault="008842BF" w:rsidP="00AE3BF4">
      <w:pPr>
        <w:rPr>
          <w:rFonts w:ascii="Times New Roman" w:hAnsi="Times New Roman"/>
          <w:b/>
          <w:bCs/>
          <w:i/>
          <w:iCs/>
          <w:sz w:val="24"/>
        </w:rPr>
      </w:pPr>
    </w:p>
    <w:p w14:paraId="16788A76" w14:textId="29649175" w:rsidR="008842BF" w:rsidRDefault="008842BF" w:rsidP="00AE3BF4">
      <w:pPr>
        <w:rPr>
          <w:rFonts w:ascii="Times New Roman" w:hAnsi="Times New Roman"/>
          <w:b/>
          <w:bCs/>
          <w:i/>
          <w:iCs/>
          <w:sz w:val="24"/>
        </w:rPr>
      </w:pPr>
    </w:p>
    <w:p w14:paraId="122CFF03" w14:textId="633FD0D5" w:rsidR="008842BF" w:rsidRDefault="008842BF" w:rsidP="00AE3BF4">
      <w:pPr>
        <w:rPr>
          <w:rFonts w:ascii="Times New Roman" w:hAnsi="Times New Roman"/>
          <w:b/>
          <w:bCs/>
          <w:i/>
          <w:iCs/>
          <w:sz w:val="24"/>
        </w:rPr>
      </w:pPr>
    </w:p>
    <w:p w14:paraId="223B64CE" w14:textId="5B96FC1D" w:rsidR="008842BF" w:rsidRDefault="008842BF" w:rsidP="00AE3BF4">
      <w:pPr>
        <w:rPr>
          <w:rFonts w:ascii="Times New Roman" w:hAnsi="Times New Roman"/>
          <w:b/>
          <w:bCs/>
          <w:i/>
          <w:iCs/>
          <w:sz w:val="24"/>
        </w:rPr>
      </w:pPr>
    </w:p>
    <w:p w14:paraId="4A52D71A" w14:textId="6712CFDE" w:rsidR="008842BF" w:rsidRDefault="008842BF" w:rsidP="00AE3BF4">
      <w:pPr>
        <w:rPr>
          <w:rFonts w:ascii="Times New Roman" w:hAnsi="Times New Roman"/>
          <w:b/>
          <w:bCs/>
          <w:i/>
          <w:iCs/>
          <w:sz w:val="24"/>
        </w:rPr>
      </w:pPr>
    </w:p>
    <w:p w14:paraId="57BD662B" w14:textId="18055664" w:rsidR="008842BF" w:rsidRDefault="008842BF" w:rsidP="00AE3BF4">
      <w:pPr>
        <w:rPr>
          <w:rFonts w:ascii="Times New Roman" w:hAnsi="Times New Roman"/>
          <w:b/>
          <w:bCs/>
          <w:i/>
          <w:iCs/>
          <w:sz w:val="24"/>
        </w:rPr>
      </w:pPr>
    </w:p>
    <w:p w14:paraId="1FCFFAD8" w14:textId="08D6F302" w:rsidR="008842BF" w:rsidRDefault="008842BF" w:rsidP="00AE3BF4">
      <w:pPr>
        <w:rPr>
          <w:rFonts w:ascii="Times New Roman" w:hAnsi="Times New Roman"/>
          <w:b/>
          <w:bCs/>
          <w:i/>
          <w:iCs/>
          <w:sz w:val="24"/>
        </w:rPr>
      </w:pPr>
    </w:p>
    <w:p w14:paraId="39355298" w14:textId="4DAE53E8" w:rsidR="008842BF" w:rsidRDefault="008842BF" w:rsidP="00AE3BF4">
      <w:pPr>
        <w:rPr>
          <w:rFonts w:ascii="Times New Roman" w:hAnsi="Times New Roman"/>
          <w:b/>
          <w:bCs/>
          <w:i/>
          <w:iCs/>
          <w:sz w:val="24"/>
        </w:rPr>
      </w:pPr>
    </w:p>
    <w:p w14:paraId="33D5B815" w14:textId="2903DE70" w:rsidR="008842BF" w:rsidRDefault="008842BF" w:rsidP="00AE3BF4">
      <w:pPr>
        <w:rPr>
          <w:rFonts w:ascii="Times New Roman" w:hAnsi="Times New Roman"/>
          <w:b/>
          <w:bCs/>
          <w:i/>
          <w:iCs/>
          <w:sz w:val="24"/>
        </w:rPr>
      </w:pPr>
    </w:p>
    <w:p w14:paraId="14793C3E" w14:textId="0A08C9EE" w:rsidR="008842BF" w:rsidRDefault="008842BF" w:rsidP="00AE3BF4">
      <w:pPr>
        <w:rPr>
          <w:rFonts w:ascii="Times New Roman" w:hAnsi="Times New Roman"/>
          <w:b/>
          <w:bCs/>
          <w:i/>
          <w:iCs/>
          <w:sz w:val="24"/>
        </w:rPr>
      </w:pPr>
    </w:p>
    <w:p w14:paraId="0E3753CE" w14:textId="7B96BCFB" w:rsidR="008842BF" w:rsidRDefault="008842BF" w:rsidP="00AE3BF4">
      <w:pPr>
        <w:rPr>
          <w:rFonts w:ascii="Times New Roman" w:hAnsi="Times New Roman"/>
          <w:b/>
          <w:bCs/>
          <w:i/>
          <w:iCs/>
          <w:sz w:val="24"/>
        </w:rPr>
      </w:pPr>
    </w:p>
    <w:p w14:paraId="60DCDD65" w14:textId="14266168" w:rsidR="008842BF" w:rsidRDefault="008842BF" w:rsidP="00AE3BF4">
      <w:pPr>
        <w:rPr>
          <w:rFonts w:ascii="Times New Roman" w:hAnsi="Times New Roman"/>
          <w:b/>
          <w:bCs/>
          <w:i/>
          <w:iCs/>
          <w:sz w:val="24"/>
        </w:rPr>
      </w:pPr>
    </w:p>
    <w:p w14:paraId="1F7393F9" w14:textId="30006BFC" w:rsidR="008842BF" w:rsidRDefault="008842BF" w:rsidP="00AE3BF4">
      <w:pPr>
        <w:rPr>
          <w:rFonts w:ascii="Times New Roman" w:hAnsi="Times New Roman"/>
          <w:b/>
          <w:bCs/>
          <w:i/>
          <w:iCs/>
          <w:sz w:val="24"/>
        </w:rPr>
      </w:pPr>
    </w:p>
    <w:p w14:paraId="1B3B62B0" w14:textId="5045BFFF" w:rsidR="008842BF" w:rsidRDefault="008842BF" w:rsidP="00AE3BF4">
      <w:pPr>
        <w:rPr>
          <w:rFonts w:ascii="Times New Roman" w:hAnsi="Times New Roman"/>
          <w:b/>
          <w:bCs/>
          <w:i/>
          <w:iCs/>
          <w:sz w:val="24"/>
        </w:rPr>
      </w:pPr>
    </w:p>
    <w:p w14:paraId="1EE36D1C" w14:textId="15DD8BFD" w:rsidR="008842BF" w:rsidRDefault="008842BF" w:rsidP="00AE3BF4">
      <w:pPr>
        <w:rPr>
          <w:rFonts w:ascii="Times New Roman" w:hAnsi="Times New Roman"/>
          <w:b/>
          <w:bCs/>
          <w:i/>
          <w:iCs/>
          <w:sz w:val="24"/>
        </w:rPr>
      </w:pPr>
    </w:p>
    <w:p w14:paraId="6F5020F4" w14:textId="77777777" w:rsidR="008842BF" w:rsidRDefault="008842BF" w:rsidP="00AE3BF4">
      <w:pPr>
        <w:rPr>
          <w:rFonts w:ascii="Times New Roman" w:hAnsi="Times New Roman"/>
          <w:b/>
          <w:bCs/>
          <w:i/>
          <w:iCs/>
          <w:sz w:val="24"/>
        </w:rPr>
      </w:pPr>
    </w:p>
    <w:p w14:paraId="1CF5D298" w14:textId="77777777" w:rsidR="00AE3BF4" w:rsidRDefault="00AE3BF4" w:rsidP="008842BF">
      <w:pPr>
        <w:ind w:firstLine="720"/>
        <w:rPr>
          <w:rFonts w:ascii="Times New Roman" w:hAnsi="Times New Roman"/>
          <w:b/>
          <w:bCs/>
          <w:i/>
          <w:iCs/>
          <w:sz w:val="24"/>
        </w:rPr>
      </w:pPr>
      <w:r>
        <w:rPr>
          <w:rFonts w:ascii="Times New Roman" w:hAnsi="Times New Roman"/>
          <w:b/>
          <w:bCs/>
          <w:i/>
          <w:iCs/>
          <w:sz w:val="24"/>
        </w:rPr>
        <w:t>10</w:t>
      </w:r>
      <w:r w:rsidRPr="00930FEC">
        <w:rPr>
          <w:rFonts w:ascii="Times New Roman" w:hAnsi="Times New Roman"/>
          <w:b/>
          <w:bCs/>
          <w:i/>
          <w:iCs/>
          <w:sz w:val="24"/>
        </w:rPr>
        <w:t>. Giao diện</w:t>
      </w:r>
      <w:r>
        <w:rPr>
          <w:rFonts w:ascii="Times New Roman" w:hAnsi="Times New Roman"/>
          <w:b/>
          <w:bCs/>
          <w:i/>
          <w:iCs/>
          <w:sz w:val="24"/>
        </w:rPr>
        <w:t xml:space="preserve"> quản lí</w:t>
      </w:r>
      <w:r w:rsidRPr="00930FEC">
        <w:rPr>
          <w:rFonts w:ascii="Times New Roman" w:hAnsi="Times New Roman"/>
          <w:b/>
          <w:bCs/>
          <w:i/>
          <w:iCs/>
          <w:sz w:val="24"/>
        </w:rPr>
        <w:t xml:space="preserve"> </w:t>
      </w:r>
      <w:r>
        <w:rPr>
          <w:rFonts w:ascii="Times New Roman" w:hAnsi="Times New Roman"/>
          <w:b/>
          <w:bCs/>
          <w:i/>
          <w:iCs/>
          <w:sz w:val="24"/>
        </w:rPr>
        <w:t>Thông báo trang quản trị</w:t>
      </w:r>
    </w:p>
    <w:p w14:paraId="1D9CD435" w14:textId="77777777" w:rsidR="00AE3BF4" w:rsidRDefault="00AE3BF4" w:rsidP="00AE3BF4">
      <w:pPr>
        <w:rPr>
          <w:rFonts w:ascii="Times New Roman" w:hAnsi="Times New Roman"/>
          <w:b/>
          <w:bCs/>
          <w:i/>
          <w:iCs/>
          <w:sz w:val="24"/>
        </w:rPr>
      </w:pPr>
    </w:p>
    <w:p w14:paraId="2485B791" w14:textId="77777777" w:rsidR="00AE3BF4" w:rsidRDefault="00AE3BF4" w:rsidP="00AE3BF4">
      <w:pPr>
        <w:rPr>
          <w:rFonts w:ascii="Times New Roman" w:hAnsi="Times New Roman"/>
          <w:b/>
          <w:bCs/>
          <w:i/>
          <w:iCs/>
          <w:color w:val="FF0000"/>
          <w:sz w:val="32"/>
          <w:szCs w:val="32"/>
        </w:rPr>
      </w:pPr>
      <w:r w:rsidRPr="005E6E03">
        <w:rPr>
          <w:rFonts w:ascii="Times New Roman" w:hAnsi="Times New Roman"/>
          <w:b/>
          <w:bCs/>
          <w:i/>
          <w:iCs/>
          <w:noProof/>
          <w:color w:val="FF0000"/>
          <w:sz w:val="32"/>
          <w:szCs w:val="32"/>
        </w:rPr>
        <w:drawing>
          <wp:inline distT="0" distB="0" distL="0" distR="0" wp14:anchorId="60517C47" wp14:editId="3119A881">
            <wp:extent cx="6327140" cy="29921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327140" cy="2992120"/>
                    </a:xfrm>
                    <a:prstGeom prst="rect">
                      <a:avLst/>
                    </a:prstGeom>
                  </pic:spPr>
                </pic:pic>
              </a:graphicData>
            </a:graphic>
          </wp:inline>
        </w:drawing>
      </w:r>
    </w:p>
    <w:p w14:paraId="38E00600" w14:textId="77777777" w:rsidR="00AE3BF4" w:rsidRDefault="00AE3BF4" w:rsidP="00AE3BF4">
      <w:pPr>
        <w:rPr>
          <w:rFonts w:ascii="Times New Roman" w:hAnsi="Times New Roman"/>
          <w:b/>
          <w:bCs/>
          <w:i/>
          <w:iCs/>
          <w:color w:val="FF0000"/>
          <w:sz w:val="32"/>
          <w:szCs w:val="32"/>
        </w:rPr>
      </w:pPr>
    </w:p>
    <w:p w14:paraId="0552FD0E" w14:textId="77777777" w:rsidR="00AE3BF4" w:rsidRDefault="00AE3BF4" w:rsidP="00AE3BF4">
      <w:pPr>
        <w:rPr>
          <w:rFonts w:ascii="Times New Roman" w:hAnsi="Times New Roman"/>
          <w:b/>
          <w:bCs/>
          <w:i/>
          <w:iCs/>
          <w:color w:val="FF0000"/>
          <w:sz w:val="32"/>
          <w:szCs w:val="32"/>
        </w:rPr>
      </w:pPr>
    </w:p>
    <w:p w14:paraId="5BC2A766" w14:textId="700D2BBF" w:rsidR="00AE3BF4" w:rsidRDefault="00AE3BF4" w:rsidP="00AE3BF4">
      <w:pPr>
        <w:rPr>
          <w:rFonts w:ascii="Times New Roman" w:hAnsi="Times New Roman"/>
          <w:b/>
          <w:bCs/>
          <w:i/>
          <w:iCs/>
          <w:color w:val="FF0000"/>
          <w:sz w:val="32"/>
          <w:szCs w:val="32"/>
        </w:rPr>
      </w:pPr>
    </w:p>
    <w:p w14:paraId="44542902" w14:textId="6BB61DD9" w:rsidR="008842BF" w:rsidRDefault="008842BF" w:rsidP="00AE3BF4">
      <w:pPr>
        <w:rPr>
          <w:rFonts w:ascii="Times New Roman" w:hAnsi="Times New Roman"/>
          <w:b/>
          <w:bCs/>
          <w:i/>
          <w:iCs/>
          <w:color w:val="FF0000"/>
          <w:sz w:val="32"/>
          <w:szCs w:val="32"/>
        </w:rPr>
      </w:pPr>
    </w:p>
    <w:p w14:paraId="44A3EBCB" w14:textId="5F999C31" w:rsidR="008842BF" w:rsidRDefault="008842BF" w:rsidP="00AE3BF4">
      <w:pPr>
        <w:rPr>
          <w:rFonts w:ascii="Times New Roman" w:hAnsi="Times New Roman"/>
          <w:b/>
          <w:bCs/>
          <w:i/>
          <w:iCs/>
          <w:color w:val="FF0000"/>
          <w:sz w:val="32"/>
          <w:szCs w:val="32"/>
        </w:rPr>
      </w:pPr>
    </w:p>
    <w:p w14:paraId="2309EEA7" w14:textId="4F1530E4" w:rsidR="008842BF" w:rsidRDefault="008842BF" w:rsidP="00AE3BF4">
      <w:pPr>
        <w:rPr>
          <w:rFonts w:ascii="Times New Roman" w:hAnsi="Times New Roman"/>
          <w:b/>
          <w:bCs/>
          <w:i/>
          <w:iCs/>
          <w:color w:val="FF0000"/>
          <w:sz w:val="32"/>
          <w:szCs w:val="32"/>
        </w:rPr>
      </w:pPr>
    </w:p>
    <w:p w14:paraId="7B018BD1" w14:textId="055DCDD6" w:rsidR="008842BF" w:rsidRDefault="008842BF" w:rsidP="00AE3BF4">
      <w:pPr>
        <w:rPr>
          <w:rFonts w:ascii="Times New Roman" w:hAnsi="Times New Roman"/>
          <w:b/>
          <w:bCs/>
          <w:i/>
          <w:iCs/>
          <w:color w:val="FF0000"/>
          <w:sz w:val="32"/>
          <w:szCs w:val="32"/>
        </w:rPr>
      </w:pPr>
    </w:p>
    <w:p w14:paraId="7AAE366C" w14:textId="086AC978" w:rsidR="008842BF" w:rsidRDefault="008842BF" w:rsidP="00AE3BF4">
      <w:pPr>
        <w:rPr>
          <w:rFonts w:ascii="Times New Roman" w:hAnsi="Times New Roman"/>
          <w:b/>
          <w:bCs/>
          <w:i/>
          <w:iCs/>
          <w:color w:val="FF0000"/>
          <w:sz w:val="32"/>
          <w:szCs w:val="32"/>
        </w:rPr>
      </w:pPr>
    </w:p>
    <w:p w14:paraId="03BFBA5E" w14:textId="6D5D5D58" w:rsidR="008842BF" w:rsidRDefault="008842BF" w:rsidP="00AE3BF4">
      <w:pPr>
        <w:rPr>
          <w:rFonts w:ascii="Times New Roman" w:hAnsi="Times New Roman"/>
          <w:b/>
          <w:bCs/>
          <w:i/>
          <w:iCs/>
          <w:color w:val="FF0000"/>
          <w:sz w:val="32"/>
          <w:szCs w:val="32"/>
        </w:rPr>
      </w:pPr>
    </w:p>
    <w:p w14:paraId="31D2F7D3" w14:textId="057A2110" w:rsidR="008842BF" w:rsidRDefault="008842BF" w:rsidP="00AE3BF4">
      <w:pPr>
        <w:rPr>
          <w:rFonts w:ascii="Times New Roman" w:hAnsi="Times New Roman"/>
          <w:b/>
          <w:bCs/>
          <w:i/>
          <w:iCs/>
          <w:color w:val="FF0000"/>
          <w:sz w:val="32"/>
          <w:szCs w:val="32"/>
        </w:rPr>
      </w:pPr>
    </w:p>
    <w:p w14:paraId="39531A43" w14:textId="44233FB3" w:rsidR="008842BF" w:rsidRDefault="008842BF" w:rsidP="00AE3BF4">
      <w:pPr>
        <w:rPr>
          <w:rFonts w:ascii="Times New Roman" w:hAnsi="Times New Roman"/>
          <w:b/>
          <w:bCs/>
          <w:i/>
          <w:iCs/>
          <w:color w:val="FF0000"/>
          <w:sz w:val="32"/>
          <w:szCs w:val="32"/>
        </w:rPr>
      </w:pPr>
    </w:p>
    <w:p w14:paraId="174F9B2F" w14:textId="640115CA" w:rsidR="008842BF" w:rsidRDefault="008842BF" w:rsidP="00AE3BF4">
      <w:pPr>
        <w:rPr>
          <w:rFonts w:ascii="Times New Roman" w:hAnsi="Times New Roman"/>
          <w:b/>
          <w:bCs/>
          <w:i/>
          <w:iCs/>
          <w:color w:val="FF0000"/>
          <w:sz w:val="32"/>
          <w:szCs w:val="32"/>
        </w:rPr>
      </w:pPr>
    </w:p>
    <w:p w14:paraId="18ADDDAC" w14:textId="611DC98D" w:rsidR="008842BF" w:rsidRDefault="008842BF" w:rsidP="00AE3BF4">
      <w:pPr>
        <w:rPr>
          <w:rFonts w:ascii="Times New Roman" w:hAnsi="Times New Roman"/>
          <w:b/>
          <w:bCs/>
          <w:i/>
          <w:iCs/>
          <w:color w:val="FF0000"/>
          <w:sz w:val="32"/>
          <w:szCs w:val="32"/>
        </w:rPr>
      </w:pPr>
    </w:p>
    <w:p w14:paraId="4ECA1DA8" w14:textId="3AE0A467" w:rsidR="008842BF" w:rsidRDefault="008842BF" w:rsidP="00AE3BF4">
      <w:pPr>
        <w:rPr>
          <w:rFonts w:ascii="Times New Roman" w:hAnsi="Times New Roman"/>
          <w:b/>
          <w:bCs/>
          <w:i/>
          <w:iCs/>
          <w:color w:val="FF0000"/>
          <w:sz w:val="32"/>
          <w:szCs w:val="32"/>
        </w:rPr>
      </w:pPr>
    </w:p>
    <w:p w14:paraId="570FCC3F" w14:textId="141B7C02" w:rsidR="008842BF" w:rsidRDefault="008842BF" w:rsidP="00AE3BF4">
      <w:pPr>
        <w:rPr>
          <w:rFonts w:ascii="Times New Roman" w:hAnsi="Times New Roman"/>
          <w:b/>
          <w:bCs/>
          <w:i/>
          <w:iCs/>
          <w:color w:val="FF0000"/>
          <w:sz w:val="32"/>
          <w:szCs w:val="32"/>
        </w:rPr>
      </w:pPr>
    </w:p>
    <w:p w14:paraId="7D711A83" w14:textId="7712FFDC" w:rsidR="008842BF" w:rsidRDefault="008842BF" w:rsidP="00AE3BF4">
      <w:pPr>
        <w:rPr>
          <w:rFonts w:ascii="Times New Roman" w:hAnsi="Times New Roman"/>
          <w:b/>
          <w:bCs/>
          <w:i/>
          <w:iCs/>
          <w:color w:val="FF0000"/>
          <w:sz w:val="32"/>
          <w:szCs w:val="32"/>
        </w:rPr>
      </w:pPr>
    </w:p>
    <w:p w14:paraId="2EEE86E5" w14:textId="0FB9CF4B" w:rsidR="008842BF" w:rsidRDefault="008842BF" w:rsidP="00AE3BF4">
      <w:pPr>
        <w:rPr>
          <w:rFonts w:ascii="Times New Roman" w:hAnsi="Times New Roman"/>
          <w:b/>
          <w:bCs/>
          <w:i/>
          <w:iCs/>
          <w:color w:val="FF0000"/>
          <w:sz w:val="32"/>
          <w:szCs w:val="32"/>
        </w:rPr>
      </w:pPr>
    </w:p>
    <w:p w14:paraId="66522A63" w14:textId="77777777" w:rsidR="008842BF" w:rsidRDefault="008842BF" w:rsidP="00AE3BF4">
      <w:pPr>
        <w:rPr>
          <w:rFonts w:ascii="Times New Roman" w:hAnsi="Times New Roman"/>
          <w:b/>
          <w:bCs/>
          <w:i/>
          <w:iCs/>
          <w:color w:val="FF0000"/>
          <w:sz w:val="32"/>
          <w:szCs w:val="32"/>
        </w:rPr>
      </w:pPr>
    </w:p>
    <w:p w14:paraId="559CDF6D" w14:textId="77777777" w:rsidR="00AE3BF4" w:rsidRDefault="00AE3BF4" w:rsidP="00AE3BF4">
      <w:pPr>
        <w:rPr>
          <w:rFonts w:ascii="Times New Roman" w:hAnsi="Times New Roman"/>
          <w:b/>
          <w:bCs/>
          <w:i/>
          <w:iCs/>
          <w:color w:val="FF0000"/>
          <w:sz w:val="32"/>
          <w:szCs w:val="32"/>
        </w:rPr>
      </w:pPr>
    </w:p>
    <w:p w14:paraId="7E343D99" w14:textId="77777777" w:rsidR="00AE3BF4" w:rsidRDefault="00AE3BF4" w:rsidP="008842BF">
      <w:pPr>
        <w:ind w:firstLine="720"/>
        <w:rPr>
          <w:rFonts w:ascii="Times New Roman" w:hAnsi="Times New Roman"/>
          <w:b/>
          <w:bCs/>
          <w:i/>
          <w:iCs/>
          <w:sz w:val="24"/>
        </w:rPr>
      </w:pPr>
      <w:r>
        <w:rPr>
          <w:rFonts w:ascii="Times New Roman" w:hAnsi="Times New Roman"/>
          <w:b/>
          <w:bCs/>
          <w:i/>
          <w:iCs/>
          <w:sz w:val="24"/>
        </w:rPr>
        <w:t>11</w:t>
      </w:r>
      <w:r w:rsidRPr="00930FEC">
        <w:rPr>
          <w:rFonts w:ascii="Times New Roman" w:hAnsi="Times New Roman"/>
          <w:b/>
          <w:bCs/>
          <w:i/>
          <w:iCs/>
          <w:sz w:val="24"/>
        </w:rPr>
        <w:t>. Giao diện</w:t>
      </w:r>
      <w:r>
        <w:rPr>
          <w:rFonts w:ascii="Times New Roman" w:hAnsi="Times New Roman"/>
          <w:b/>
          <w:bCs/>
          <w:i/>
          <w:iCs/>
          <w:sz w:val="24"/>
        </w:rPr>
        <w:t xml:space="preserve"> quản lí</w:t>
      </w:r>
      <w:r w:rsidRPr="00930FEC">
        <w:rPr>
          <w:rFonts w:ascii="Times New Roman" w:hAnsi="Times New Roman"/>
          <w:b/>
          <w:bCs/>
          <w:i/>
          <w:iCs/>
          <w:sz w:val="24"/>
        </w:rPr>
        <w:t xml:space="preserve"> </w:t>
      </w:r>
      <w:r>
        <w:rPr>
          <w:rFonts w:ascii="Times New Roman" w:hAnsi="Times New Roman"/>
          <w:b/>
          <w:bCs/>
          <w:i/>
          <w:iCs/>
          <w:sz w:val="24"/>
        </w:rPr>
        <w:t>Thống kê trang quản trị</w:t>
      </w:r>
    </w:p>
    <w:p w14:paraId="352C1117" w14:textId="77777777" w:rsidR="00AE3BF4" w:rsidRDefault="00AE3BF4" w:rsidP="00AE3BF4">
      <w:pPr>
        <w:rPr>
          <w:rFonts w:ascii="Times New Roman" w:hAnsi="Times New Roman"/>
          <w:b/>
          <w:bCs/>
          <w:i/>
          <w:iCs/>
          <w:color w:val="FF0000"/>
          <w:sz w:val="32"/>
          <w:szCs w:val="32"/>
        </w:rPr>
      </w:pPr>
    </w:p>
    <w:p w14:paraId="76987898" w14:textId="77777777" w:rsidR="00AE3BF4" w:rsidRDefault="00AE3BF4" w:rsidP="00AE3BF4">
      <w:pPr>
        <w:rPr>
          <w:rFonts w:ascii="Times New Roman" w:hAnsi="Times New Roman"/>
          <w:b/>
          <w:bCs/>
          <w:i/>
          <w:iCs/>
          <w:color w:val="FF0000"/>
          <w:sz w:val="32"/>
          <w:szCs w:val="32"/>
        </w:rPr>
      </w:pPr>
      <w:r w:rsidRPr="00284377">
        <w:rPr>
          <w:rFonts w:ascii="Times New Roman" w:hAnsi="Times New Roman"/>
          <w:b/>
          <w:bCs/>
          <w:i/>
          <w:iCs/>
          <w:noProof/>
          <w:color w:val="FF0000"/>
          <w:sz w:val="32"/>
          <w:szCs w:val="32"/>
        </w:rPr>
        <w:drawing>
          <wp:inline distT="0" distB="0" distL="0" distR="0" wp14:anchorId="4062283E" wp14:editId="10AEA207">
            <wp:extent cx="6327140" cy="3020695"/>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327140" cy="3020695"/>
                    </a:xfrm>
                    <a:prstGeom prst="rect">
                      <a:avLst/>
                    </a:prstGeom>
                  </pic:spPr>
                </pic:pic>
              </a:graphicData>
            </a:graphic>
          </wp:inline>
        </w:drawing>
      </w:r>
    </w:p>
    <w:p w14:paraId="525745DF" w14:textId="77777777" w:rsidR="00AE3BF4" w:rsidRDefault="00AE3BF4" w:rsidP="00AE3BF4">
      <w:pPr>
        <w:rPr>
          <w:rFonts w:ascii="Times New Roman" w:hAnsi="Times New Roman"/>
          <w:b/>
          <w:bCs/>
          <w:i/>
          <w:iCs/>
          <w:color w:val="FF0000"/>
          <w:sz w:val="32"/>
          <w:szCs w:val="32"/>
        </w:rPr>
      </w:pPr>
    </w:p>
    <w:p w14:paraId="79205027" w14:textId="77777777" w:rsidR="00AE3BF4" w:rsidRDefault="00AE3BF4" w:rsidP="00AE3BF4">
      <w:pPr>
        <w:rPr>
          <w:rFonts w:ascii="Times New Roman" w:hAnsi="Times New Roman"/>
          <w:b/>
          <w:bCs/>
          <w:i/>
          <w:iCs/>
          <w:color w:val="FF0000"/>
          <w:sz w:val="32"/>
          <w:szCs w:val="32"/>
        </w:rPr>
      </w:pPr>
    </w:p>
    <w:p w14:paraId="67AFE7B2" w14:textId="77777777" w:rsidR="00AE3BF4" w:rsidRDefault="00AE3BF4" w:rsidP="00AE3BF4">
      <w:pPr>
        <w:rPr>
          <w:rFonts w:ascii="Times New Roman" w:hAnsi="Times New Roman"/>
          <w:b/>
          <w:bCs/>
          <w:i/>
          <w:iCs/>
          <w:color w:val="FF0000"/>
          <w:sz w:val="32"/>
          <w:szCs w:val="32"/>
        </w:rPr>
      </w:pPr>
    </w:p>
    <w:p w14:paraId="6258777F" w14:textId="77777777" w:rsidR="00AE3BF4" w:rsidRDefault="00AE3BF4" w:rsidP="00AE3BF4">
      <w:pPr>
        <w:rPr>
          <w:rFonts w:ascii="Times New Roman" w:hAnsi="Times New Roman"/>
          <w:b/>
          <w:bCs/>
          <w:i/>
          <w:iCs/>
          <w:color w:val="FF0000"/>
          <w:sz w:val="32"/>
          <w:szCs w:val="32"/>
        </w:rPr>
      </w:pPr>
    </w:p>
    <w:p w14:paraId="76ED2930" w14:textId="18027C7B" w:rsidR="00AE3BF4" w:rsidRDefault="00AE3BF4" w:rsidP="00AE3BF4">
      <w:pPr>
        <w:rPr>
          <w:rFonts w:ascii="Times New Roman" w:hAnsi="Times New Roman"/>
          <w:b/>
          <w:bCs/>
          <w:i/>
          <w:iCs/>
          <w:color w:val="FF0000"/>
          <w:sz w:val="32"/>
          <w:szCs w:val="32"/>
        </w:rPr>
      </w:pPr>
      <w:r w:rsidRPr="00AE3BF4">
        <w:rPr>
          <w:rFonts w:ascii="Times New Roman" w:hAnsi="Times New Roman"/>
          <w:b/>
          <w:bCs/>
          <w:i/>
          <w:iCs/>
          <w:noProof/>
          <w:color w:val="FF0000"/>
          <w:sz w:val="32"/>
          <w:szCs w:val="32"/>
        </w:rPr>
        <w:drawing>
          <wp:inline distT="0" distB="0" distL="0" distR="0" wp14:anchorId="326E4922" wp14:editId="24A95A03">
            <wp:extent cx="6327140"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27140" cy="3086100"/>
                    </a:xfrm>
                    <a:prstGeom prst="rect">
                      <a:avLst/>
                    </a:prstGeom>
                  </pic:spPr>
                </pic:pic>
              </a:graphicData>
            </a:graphic>
          </wp:inline>
        </w:drawing>
      </w:r>
    </w:p>
    <w:p w14:paraId="0351FF6B" w14:textId="77777777" w:rsidR="00AE3BF4" w:rsidRDefault="00AE3BF4" w:rsidP="00AE3BF4">
      <w:pPr>
        <w:rPr>
          <w:rFonts w:ascii="Times New Roman" w:hAnsi="Times New Roman"/>
          <w:b/>
          <w:bCs/>
          <w:i/>
          <w:iCs/>
          <w:color w:val="FF0000"/>
          <w:sz w:val="32"/>
          <w:szCs w:val="32"/>
        </w:rPr>
      </w:pPr>
    </w:p>
    <w:p w14:paraId="5B9B1B9D" w14:textId="77777777" w:rsidR="00520C8F" w:rsidRPr="00923BF2" w:rsidRDefault="00520C8F" w:rsidP="00C20E4C">
      <w:pPr>
        <w:rPr>
          <w:rFonts w:ascii="Times New Roman" w:hAnsi="Times New Roman"/>
          <w:b/>
          <w:bCs/>
          <w:i/>
          <w:iCs/>
          <w:color w:val="FF0000"/>
          <w:sz w:val="32"/>
          <w:szCs w:val="32"/>
        </w:rPr>
      </w:pPr>
    </w:p>
    <w:p w14:paraId="45A0BE73" w14:textId="5B1569A4" w:rsidR="0093231A" w:rsidRPr="00520C8F" w:rsidRDefault="00415056" w:rsidP="00415056">
      <w:pPr>
        <w:pStyle w:val="Heading1"/>
        <w:rPr>
          <w:rFonts w:ascii="Times New Roman" w:hAnsi="Times New Roman"/>
          <w:sz w:val="36"/>
          <w:szCs w:val="36"/>
        </w:rPr>
      </w:pPr>
      <w:bookmarkStart w:id="106" w:name="_Toc121767625"/>
      <w:r w:rsidRPr="00520C8F">
        <w:rPr>
          <w:rFonts w:ascii="Times New Roman" w:hAnsi="Times New Roman"/>
          <w:sz w:val="36"/>
          <w:szCs w:val="36"/>
        </w:rPr>
        <w:t xml:space="preserve">PHẦN 4. </w:t>
      </w:r>
      <w:bookmarkEnd w:id="83"/>
      <w:bookmarkEnd w:id="84"/>
      <w:r w:rsidR="00F42F77" w:rsidRPr="00520C8F">
        <w:rPr>
          <w:rFonts w:ascii="Times New Roman" w:hAnsi="Times New Roman"/>
          <w:sz w:val="36"/>
          <w:szCs w:val="36"/>
        </w:rPr>
        <w:t>Các chức năng</w:t>
      </w:r>
      <w:bookmarkEnd w:id="106"/>
    </w:p>
    <w:p w14:paraId="45A0BE74" w14:textId="77777777" w:rsidR="0093231A" w:rsidRDefault="0093231A" w:rsidP="0093231A">
      <w:pPr>
        <w:pStyle w:val="Heading1"/>
        <w:jc w:val="left"/>
        <w:rPr>
          <w:rFonts w:ascii="Times New Roman" w:hAnsi="Times New Roman"/>
          <w:sz w:val="32"/>
          <w:szCs w:val="32"/>
        </w:rPr>
      </w:pPr>
    </w:p>
    <w:p w14:paraId="1578315F" w14:textId="55B0A4C8" w:rsidR="00F42F77" w:rsidRDefault="003D0E9D" w:rsidP="003D0E9D">
      <w:pPr>
        <w:pStyle w:val="Heading2"/>
        <w:numPr>
          <w:ilvl w:val="1"/>
          <w:numId w:val="55"/>
        </w:numPr>
        <w:spacing w:before="0" w:line="360" w:lineRule="auto"/>
        <w:rPr>
          <w:rFonts w:ascii="Times New Roman" w:eastAsia="Times New Roman" w:hAnsi="Times New Roman" w:cs="Times New Roman"/>
          <w:b/>
          <w:bCs/>
          <w:color w:val="000000" w:themeColor="text1"/>
          <w:sz w:val="28"/>
          <w:szCs w:val="28"/>
        </w:rPr>
      </w:pPr>
      <w:bookmarkStart w:id="107" w:name="_Toc121767626"/>
      <w:r>
        <w:rPr>
          <w:rFonts w:ascii="Times New Roman" w:eastAsia="Times New Roman" w:hAnsi="Times New Roman" w:cs="Times New Roman"/>
          <w:b/>
          <w:bCs/>
          <w:color w:val="000000" w:themeColor="text1"/>
          <w:sz w:val="28"/>
          <w:szCs w:val="28"/>
        </w:rPr>
        <w:t xml:space="preserve"> </w:t>
      </w:r>
      <w:r w:rsidR="00F42F77" w:rsidRPr="003D0E9D">
        <w:rPr>
          <w:rFonts w:ascii="Times New Roman" w:eastAsia="Times New Roman" w:hAnsi="Times New Roman" w:cs="Times New Roman"/>
          <w:b/>
          <w:bCs/>
          <w:color w:val="000000" w:themeColor="text1"/>
          <w:sz w:val="28"/>
          <w:szCs w:val="28"/>
        </w:rPr>
        <w:t>Phân hệ quản trị - admin</w:t>
      </w:r>
      <w:bookmarkEnd w:id="107"/>
      <w:r w:rsidR="00F42F77" w:rsidRPr="003D0E9D">
        <w:rPr>
          <w:rFonts w:ascii="Times New Roman" w:eastAsia="Times New Roman" w:hAnsi="Times New Roman" w:cs="Times New Roman"/>
          <w:b/>
          <w:bCs/>
          <w:color w:val="000000" w:themeColor="text1"/>
          <w:sz w:val="28"/>
          <w:szCs w:val="28"/>
        </w:rPr>
        <w:t xml:space="preserve"> </w:t>
      </w:r>
    </w:p>
    <w:p w14:paraId="74AE7E78" w14:textId="77777777" w:rsidR="003D0E9D" w:rsidRPr="003D0E9D" w:rsidRDefault="003D0E9D" w:rsidP="003D0E9D"/>
    <w:p w14:paraId="3F0AC47B" w14:textId="77777777" w:rsidR="00F42F77" w:rsidRPr="0073400D" w:rsidRDefault="00F42F77" w:rsidP="00EE2611">
      <w:pPr>
        <w:numPr>
          <w:ilvl w:val="0"/>
          <w:numId w:val="20"/>
        </w:numPr>
        <w:spacing w:line="360" w:lineRule="auto"/>
        <w:rPr>
          <w:rFonts w:ascii="Times New Roman" w:hAnsi="Times New Roman"/>
        </w:rPr>
      </w:pPr>
      <w:r w:rsidRPr="0073400D">
        <w:rPr>
          <w:rFonts w:ascii="Times New Roman" w:hAnsi="Times New Roman"/>
        </w:rPr>
        <w:t>Quản lý thể loại</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F42F77" w:rsidRPr="0073400D" w14:paraId="5F5EE8D1" w14:textId="77777777" w:rsidTr="008A685F">
        <w:tc>
          <w:tcPr>
            <w:tcW w:w="4531" w:type="dxa"/>
            <w:shd w:val="clear" w:color="auto" w:fill="auto"/>
            <w:tcMar>
              <w:top w:w="100" w:type="dxa"/>
              <w:left w:w="100" w:type="dxa"/>
              <w:bottom w:w="100" w:type="dxa"/>
              <w:right w:w="100" w:type="dxa"/>
            </w:tcMar>
          </w:tcPr>
          <w:p w14:paraId="1B207AA7" w14:textId="77777777" w:rsidR="00F42F77" w:rsidRPr="0073400D" w:rsidRDefault="00F42F77" w:rsidP="008A685F">
            <w:pPr>
              <w:widowControl w:val="0"/>
              <w:spacing w:line="360" w:lineRule="auto"/>
              <w:jc w:val="center"/>
              <w:rPr>
                <w:rFonts w:ascii="Times New Roman" w:hAnsi="Times New Roman"/>
                <w:b/>
              </w:rPr>
            </w:pPr>
            <w:r w:rsidRPr="0073400D">
              <w:rPr>
                <w:rFonts w:ascii="Times New Roman" w:hAnsi="Times New Roman"/>
                <w:b/>
              </w:rPr>
              <w:t>Tác nhân</w:t>
            </w:r>
          </w:p>
        </w:tc>
        <w:tc>
          <w:tcPr>
            <w:tcW w:w="4531" w:type="dxa"/>
            <w:shd w:val="clear" w:color="auto" w:fill="auto"/>
            <w:tcMar>
              <w:top w:w="100" w:type="dxa"/>
              <w:left w:w="100" w:type="dxa"/>
              <w:bottom w:w="100" w:type="dxa"/>
              <w:right w:w="100" w:type="dxa"/>
            </w:tcMar>
          </w:tcPr>
          <w:p w14:paraId="480E1596" w14:textId="77777777" w:rsidR="00F42F77" w:rsidRPr="0073400D" w:rsidRDefault="00F42F77" w:rsidP="008A685F">
            <w:pPr>
              <w:widowControl w:val="0"/>
              <w:spacing w:line="360" w:lineRule="auto"/>
              <w:jc w:val="center"/>
              <w:rPr>
                <w:rFonts w:ascii="Times New Roman" w:hAnsi="Times New Roman"/>
                <w:b/>
              </w:rPr>
            </w:pPr>
            <w:r w:rsidRPr="0073400D">
              <w:rPr>
                <w:rFonts w:ascii="Times New Roman" w:hAnsi="Times New Roman"/>
                <w:b/>
              </w:rPr>
              <w:t>Mô tả</w:t>
            </w:r>
          </w:p>
        </w:tc>
      </w:tr>
      <w:tr w:rsidR="00F42F77" w:rsidRPr="0073400D" w14:paraId="6CF91C65" w14:textId="77777777" w:rsidTr="008A685F">
        <w:tc>
          <w:tcPr>
            <w:tcW w:w="4531" w:type="dxa"/>
            <w:shd w:val="clear" w:color="auto" w:fill="auto"/>
            <w:tcMar>
              <w:top w:w="100" w:type="dxa"/>
              <w:left w:w="100" w:type="dxa"/>
              <w:bottom w:w="100" w:type="dxa"/>
              <w:right w:w="100" w:type="dxa"/>
            </w:tcMar>
          </w:tcPr>
          <w:p w14:paraId="57168526" w14:textId="77777777" w:rsidR="00F42F77" w:rsidRPr="0073400D" w:rsidRDefault="00F42F77" w:rsidP="008A685F">
            <w:pPr>
              <w:widowControl w:val="0"/>
              <w:spacing w:line="360" w:lineRule="auto"/>
              <w:rPr>
                <w:rFonts w:ascii="Times New Roman" w:hAnsi="Times New Roman"/>
              </w:rPr>
            </w:pPr>
            <w:r w:rsidRPr="0073400D">
              <w:rPr>
                <w:rFonts w:ascii="Times New Roman" w:hAnsi="Times New Roman"/>
              </w:rPr>
              <w:t>Admin</w:t>
            </w:r>
          </w:p>
        </w:tc>
        <w:tc>
          <w:tcPr>
            <w:tcW w:w="4531" w:type="dxa"/>
            <w:shd w:val="clear" w:color="auto" w:fill="auto"/>
            <w:tcMar>
              <w:top w:w="100" w:type="dxa"/>
              <w:left w:w="100" w:type="dxa"/>
              <w:bottom w:w="100" w:type="dxa"/>
              <w:right w:w="100" w:type="dxa"/>
            </w:tcMar>
          </w:tcPr>
          <w:p w14:paraId="15FED9E0" w14:textId="62336616" w:rsidR="00F42F77" w:rsidRPr="0073400D" w:rsidRDefault="00F42F77" w:rsidP="008A685F">
            <w:pPr>
              <w:widowControl w:val="0"/>
              <w:spacing w:line="360" w:lineRule="auto"/>
              <w:rPr>
                <w:rFonts w:ascii="Times New Roman" w:hAnsi="Times New Roman"/>
              </w:rPr>
            </w:pPr>
            <w:r w:rsidRPr="0073400D">
              <w:rPr>
                <w:rFonts w:ascii="Times New Roman" w:hAnsi="Times New Roman"/>
              </w:rPr>
              <w:t>Chức năng này cho phép Admin quản lý thể loại theo Name và có hành động là chỉnh sửa hoặc xóa sản phẩm.</w:t>
            </w:r>
          </w:p>
        </w:tc>
      </w:tr>
    </w:tbl>
    <w:p w14:paraId="2BC34D79" w14:textId="77777777" w:rsidR="00F42F77" w:rsidRPr="0073400D" w:rsidRDefault="00F42F77" w:rsidP="00F42F77">
      <w:pPr>
        <w:spacing w:line="360" w:lineRule="auto"/>
        <w:rPr>
          <w:rFonts w:ascii="Times New Roman" w:hAnsi="Times New Roman"/>
        </w:rPr>
      </w:pPr>
    </w:p>
    <w:p w14:paraId="7E7FDB51" w14:textId="77777777" w:rsidR="00F42F77" w:rsidRPr="0073400D" w:rsidRDefault="00F42F77" w:rsidP="00EE2611">
      <w:pPr>
        <w:numPr>
          <w:ilvl w:val="0"/>
          <w:numId w:val="18"/>
        </w:numPr>
        <w:spacing w:line="360" w:lineRule="auto"/>
        <w:rPr>
          <w:rFonts w:ascii="Times New Roman" w:hAnsi="Times New Roman"/>
        </w:rPr>
      </w:pPr>
      <w:r w:rsidRPr="0073400D">
        <w:rPr>
          <w:rFonts w:ascii="Times New Roman" w:hAnsi="Times New Roman"/>
        </w:rPr>
        <w:t>Quản lý sản phẩm</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F42F77" w:rsidRPr="0073400D" w14:paraId="38BB9E63" w14:textId="77777777" w:rsidTr="008A685F">
        <w:tc>
          <w:tcPr>
            <w:tcW w:w="4531" w:type="dxa"/>
            <w:shd w:val="clear" w:color="auto" w:fill="auto"/>
            <w:tcMar>
              <w:top w:w="100" w:type="dxa"/>
              <w:left w:w="100" w:type="dxa"/>
              <w:bottom w:w="100" w:type="dxa"/>
              <w:right w:w="100" w:type="dxa"/>
            </w:tcMar>
          </w:tcPr>
          <w:p w14:paraId="0A0DB3C1" w14:textId="77777777" w:rsidR="00F42F77" w:rsidRPr="0073400D" w:rsidRDefault="00F42F77" w:rsidP="008A685F">
            <w:pPr>
              <w:widowControl w:val="0"/>
              <w:spacing w:line="360" w:lineRule="auto"/>
              <w:jc w:val="center"/>
              <w:rPr>
                <w:rFonts w:ascii="Times New Roman" w:hAnsi="Times New Roman"/>
                <w:b/>
              </w:rPr>
            </w:pPr>
            <w:r w:rsidRPr="0073400D">
              <w:rPr>
                <w:rFonts w:ascii="Times New Roman" w:hAnsi="Times New Roman"/>
                <w:b/>
              </w:rPr>
              <w:t>Tác nhân</w:t>
            </w:r>
          </w:p>
        </w:tc>
        <w:tc>
          <w:tcPr>
            <w:tcW w:w="4531" w:type="dxa"/>
            <w:shd w:val="clear" w:color="auto" w:fill="auto"/>
            <w:tcMar>
              <w:top w:w="100" w:type="dxa"/>
              <w:left w:w="100" w:type="dxa"/>
              <w:bottom w:w="100" w:type="dxa"/>
              <w:right w:w="100" w:type="dxa"/>
            </w:tcMar>
          </w:tcPr>
          <w:p w14:paraId="4AB5BA5F" w14:textId="77777777" w:rsidR="00F42F77" w:rsidRPr="0073400D" w:rsidRDefault="00F42F77" w:rsidP="008A685F">
            <w:pPr>
              <w:widowControl w:val="0"/>
              <w:spacing w:line="360" w:lineRule="auto"/>
              <w:jc w:val="center"/>
              <w:rPr>
                <w:rFonts w:ascii="Times New Roman" w:hAnsi="Times New Roman"/>
                <w:b/>
              </w:rPr>
            </w:pPr>
            <w:r w:rsidRPr="0073400D">
              <w:rPr>
                <w:rFonts w:ascii="Times New Roman" w:hAnsi="Times New Roman"/>
                <w:b/>
              </w:rPr>
              <w:t>Mô tả</w:t>
            </w:r>
          </w:p>
        </w:tc>
      </w:tr>
      <w:tr w:rsidR="00F42F77" w:rsidRPr="0073400D" w14:paraId="50E62A64" w14:textId="77777777" w:rsidTr="008A685F">
        <w:tc>
          <w:tcPr>
            <w:tcW w:w="4531" w:type="dxa"/>
            <w:shd w:val="clear" w:color="auto" w:fill="auto"/>
            <w:tcMar>
              <w:top w:w="100" w:type="dxa"/>
              <w:left w:w="100" w:type="dxa"/>
              <w:bottom w:w="100" w:type="dxa"/>
              <w:right w:w="100" w:type="dxa"/>
            </w:tcMar>
          </w:tcPr>
          <w:p w14:paraId="10B80792" w14:textId="77777777" w:rsidR="00F42F77" w:rsidRPr="0073400D" w:rsidRDefault="00F42F77" w:rsidP="008A685F">
            <w:pPr>
              <w:widowControl w:val="0"/>
              <w:spacing w:line="360" w:lineRule="auto"/>
              <w:rPr>
                <w:rFonts w:ascii="Times New Roman" w:hAnsi="Times New Roman"/>
              </w:rPr>
            </w:pPr>
            <w:r w:rsidRPr="0073400D">
              <w:rPr>
                <w:rFonts w:ascii="Times New Roman" w:hAnsi="Times New Roman"/>
              </w:rPr>
              <w:t>Admin</w:t>
            </w:r>
          </w:p>
        </w:tc>
        <w:tc>
          <w:tcPr>
            <w:tcW w:w="4531" w:type="dxa"/>
            <w:shd w:val="clear" w:color="auto" w:fill="auto"/>
            <w:tcMar>
              <w:top w:w="100" w:type="dxa"/>
              <w:left w:w="100" w:type="dxa"/>
              <w:bottom w:w="100" w:type="dxa"/>
              <w:right w:w="100" w:type="dxa"/>
            </w:tcMar>
          </w:tcPr>
          <w:p w14:paraId="7F072A13" w14:textId="423CC1A1" w:rsidR="00F42F77" w:rsidRPr="0073400D" w:rsidRDefault="00F42F77" w:rsidP="008A685F">
            <w:pPr>
              <w:widowControl w:val="0"/>
              <w:spacing w:line="360" w:lineRule="auto"/>
              <w:rPr>
                <w:rFonts w:ascii="Times New Roman" w:hAnsi="Times New Roman"/>
              </w:rPr>
            </w:pPr>
            <w:r w:rsidRPr="0073400D">
              <w:rPr>
                <w:rFonts w:ascii="Times New Roman" w:hAnsi="Times New Roman"/>
              </w:rPr>
              <w:t xml:space="preserve">Chức năng này cho phép Admin quản lý các thông tin sản phẩm bao gồm: ID, ảnh, tên sản phẩm, thể loại, đơn giá, số lượng, mô tả sản phẩm, size, màu, hành động. </w:t>
            </w:r>
          </w:p>
        </w:tc>
      </w:tr>
    </w:tbl>
    <w:p w14:paraId="28F5122D" w14:textId="77777777" w:rsidR="00F42F77" w:rsidRPr="0073400D" w:rsidRDefault="00F42F77" w:rsidP="00F42F77">
      <w:pPr>
        <w:spacing w:line="360" w:lineRule="auto"/>
        <w:ind w:left="720"/>
        <w:rPr>
          <w:rFonts w:ascii="Times New Roman" w:hAnsi="Times New Roman"/>
        </w:rPr>
      </w:pPr>
    </w:p>
    <w:p w14:paraId="5CC705A3" w14:textId="77777777" w:rsidR="00F42F77" w:rsidRPr="0073400D" w:rsidRDefault="00F42F77" w:rsidP="00EE2611">
      <w:pPr>
        <w:numPr>
          <w:ilvl w:val="0"/>
          <w:numId w:val="19"/>
        </w:numPr>
        <w:spacing w:line="360" w:lineRule="auto"/>
        <w:rPr>
          <w:rFonts w:ascii="Times New Roman" w:hAnsi="Times New Roman"/>
        </w:rPr>
      </w:pPr>
      <w:r w:rsidRPr="0073400D">
        <w:rPr>
          <w:rFonts w:ascii="Times New Roman" w:hAnsi="Times New Roman"/>
        </w:rPr>
        <w:t>Quản lý đơn hàng</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F42F77" w:rsidRPr="0073400D" w14:paraId="3DC30949" w14:textId="77777777" w:rsidTr="008A685F">
        <w:tc>
          <w:tcPr>
            <w:tcW w:w="4531" w:type="dxa"/>
            <w:shd w:val="clear" w:color="auto" w:fill="auto"/>
            <w:tcMar>
              <w:top w:w="100" w:type="dxa"/>
              <w:left w:w="100" w:type="dxa"/>
              <w:bottom w:w="100" w:type="dxa"/>
              <w:right w:w="100" w:type="dxa"/>
            </w:tcMar>
          </w:tcPr>
          <w:p w14:paraId="5A302E62" w14:textId="77777777" w:rsidR="00F42F77" w:rsidRPr="0073400D" w:rsidRDefault="00F42F77" w:rsidP="008A685F">
            <w:pPr>
              <w:widowControl w:val="0"/>
              <w:spacing w:line="360" w:lineRule="auto"/>
              <w:jc w:val="center"/>
              <w:rPr>
                <w:rFonts w:ascii="Times New Roman" w:hAnsi="Times New Roman"/>
                <w:b/>
              </w:rPr>
            </w:pPr>
            <w:r w:rsidRPr="0073400D">
              <w:rPr>
                <w:rFonts w:ascii="Times New Roman" w:hAnsi="Times New Roman"/>
                <w:b/>
              </w:rPr>
              <w:t>Tác nhân</w:t>
            </w:r>
          </w:p>
        </w:tc>
        <w:tc>
          <w:tcPr>
            <w:tcW w:w="4531" w:type="dxa"/>
            <w:shd w:val="clear" w:color="auto" w:fill="auto"/>
            <w:tcMar>
              <w:top w:w="100" w:type="dxa"/>
              <w:left w:w="100" w:type="dxa"/>
              <w:bottom w:w="100" w:type="dxa"/>
              <w:right w:w="100" w:type="dxa"/>
            </w:tcMar>
          </w:tcPr>
          <w:p w14:paraId="05703C39" w14:textId="77777777" w:rsidR="00F42F77" w:rsidRPr="0073400D" w:rsidRDefault="00F42F77" w:rsidP="008A685F">
            <w:pPr>
              <w:widowControl w:val="0"/>
              <w:spacing w:line="360" w:lineRule="auto"/>
              <w:jc w:val="center"/>
              <w:rPr>
                <w:rFonts w:ascii="Times New Roman" w:hAnsi="Times New Roman"/>
                <w:b/>
              </w:rPr>
            </w:pPr>
            <w:r w:rsidRPr="0073400D">
              <w:rPr>
                <w:rFonts w:ascii="Times New Roman" w:hAnsi="Times New Roman"/>
                <w:b/>
              </w:rPr>
              <w:t>Mô tả</w:t>
            </w:r>
          </w:p>
        </w:tc>
      </w:tr>
      <w:tr w:rsidR="00F42F77" w:rsidRPr="0073400D" w14:paraId="5C1A6429" w14:textId="77777777" w:rsidTr="008A685F">
        <w:tc>
          <w:tcPr>
            <w:tcW w:w="4531" w:type="dxa"/>
            <w:shd w:val="clear" w:color="auto" w:fill="auto"/>
            <w:tcMar>
              <w:top w:w="100" w:type="dxa"/>
              <w:left w:w="100" w:type="dxa"/>
              <w:bottom w:w="100" w:type="dxa"/>
              <w:right w:w="100" w:type="dxa"/>
            </w:tcMar>
          </w:tcPr>
          <w:p w14:paraId="7E48004B" w14:textId="77777777" w:rsidR="00F42F77" w:rsidRPr="0073400D" w:rsidRDefault="00F42F77" w:rsidP="008A685F">
            <w:pPr>
              <w:widowControl w:val="0"/>
              <w:spacing w:line="360" w:lineRule="auto"/>
              <w:rPr>
                <w:rFonts w:ascii="Times New Roman" w:hAnsi="Times New Roman"/>
              </w:rPr>
            </w:pPr>
            <w:r w:rsidRPr="0073400D">
              <w:rPr>
                <w:rFonts w:ascii="Times New Roman" w:hAnsi="Times New Roman"/>
              </w:rPr>
              <w:t>Admin</w:t>
            </w:r>
          </w:p>
        </w:tc>
        <w:tc>
          <w:tcPr>
            <w:tcW w:w="4531" w:type="dxa"/>
            <w:shd w:val="clear" w:color="auto" w:fill="auto"/>
            <w:tcMar>
              <w:top w:w="100" w:type="dxa"/>
              <w:left w:w="100" w:type="dxa"/>
              <w:bottom w:w="100" w:type="dxa"/>
              <w:right w:w="100" w:type="dxa"/>
            </w:tcMar>
          </w:tcPr>
          <w:p w14:paraId="2B404817" w14:textId="34BFEAAC" w:rsidR="00F42F77" w:rsidRPr="0073400D" w:rsidRDefault="00F42F77" w:rsidP="008A685F">
            <w:pPr>
              <w:widowControl w:val="0"/>
              <w:spacing w:line="360" w:lineRule="auto"/>
              <w:rPr>
                <w:rFonts w:ascii="Times New Roman" w:hAnsi="Times New Roman"/>
              </w:rPr>
            </w:pPr>
            <w:r w:rsidRPr="0073400D">
              <w:rPr>
                <w:rFonts w:ascii="Times New Roman" w:hAnsi="Times New Roman"/>
              </w:rPr>
              <w:t xml:space="preserve">Chức năng này cho phép Admin quản lý và xem thông tin đơn hàng của khách hàng đã đặt trong đó bao gồm: Mã đơn hàng, tên khách hàng, số ĐT, ngày đặt </w:t>
            </w:r>
            <w:r w:rsidRPr="0073400D">
              <w:rPr>
                <w:rFonts w:ascii="Times New Roman" w:hAnsi="Times New Roman"/>
              </w:rPr>
              <w:lastRenderedPageBreak/>
              <w:t xml:space="preserve">hàng, địa chỉ, tổng tiền, chi tiết đơn hàng, </w:t>
            </w:r>
          </w:p>
        </w:tc>
      </w:tr>
    </w:tbl>
    <w:p w14:paraId="7B814F82" w14:textId="77777777" w:rsidR="00F42F77" w:rsidRPr="0073400D" w:rsidRDefault="00F42F77" w:rsidP="00F42F77">
      <w:pPr>
        <w:spacing w:line="360" w:lineRule="auto"/>
        <w:ind w:left="720"/>
        <w:rPr>
          <w:rFonts w:ascii="Times New Roman" w:hAnsi="Times New Roman"/>
        </w:rPr>
      </w:pPr>
    </w:p>
    <w:p w14:paraId="2AD42D88" w14:textId="77777777" w:rsidR="00F42F77" w:rsidRPr="0073400D" w:rsidRDefault="00F42F77" w:rsidP="00EE2611">
      <w:pPr>
        <w:numPr>
          <w:ilvl w:val="0"/>
          <w:numId w:val="22"/>
        </w:numPr>
        <w:spacing w:line="360" w:lineRule="auto"/>
        <w:rPr>
          <w:rFonts w:ascii="Times New Roman" w:hAnsi="Times New Roman"/>
        </w:rPr>
      </w:pPr>
      <w:r w:rsidRPr="0073400D">
        <w:rPr>
          <w:rFonts w:ascii="Times New Roman" w:hAnsi="Times New Roman"/>
        </w:rPr>
        <w:t>Quản lý khách hàng</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F42F77" w:rsidRPr="0073400D" w14:paraId="23F4BB35" w14:textId="77777777" w:rsidTr="008A685F">
        <w:tc>
          <w:tcPr>
            <w:tcW w:w="4531" w:type="dxa"/>
            <w:shd w:val="clear" w:color="auto" w:fill="auto"/>
            <w:tcMar>
              <w:top w:w="100" w:type="dxa"/>
              <w:left w:w="100" w:type="dxa"/>
              <w:bottom w:w="100" w:type="dxa"/>
              <w:right w:w="100" w:type="dxa"/>
            </w:tcMar>
          </w:tcPr>
          <w:p w14:paraId="28E38543" w14:textId="77777777" w:rsidR="00F42F77" w:rsidRPr="0073400D" w:rsidRDefault="00F42F77" w:rsidP="008A685F">
            <w:pPr>
              <w:widowControl w:val="0"/>
              <w:spacing w:line="360" w:lineRule="auto"/>
              <w:jc w:val="center"/>
              <w:rPr>
                <w:rFonts w:ascii="Times New Roman" w:hAnsi="Times New Roman"/>
                <w:b/>
              </w:rPr>
            </w:pPr>
            <w:r w:rsidRPr="0073400D">
              <w:rPr>
                <w:rFonts w:ascii="Times New Roman" w:hAnsi="Times New Roman"/>
                <w:b/>
              </w:rPr>
              <w:t>Tác nhân</w:t>
            </w:r>
          </w:p>
        </w:tc>
        <w:tc>
          <w:tcPr>
            <w:tcW w:w="4531" w:type="dxa"/>
            <w:shd w:val="clear" w:color="auto" w:fill="auto"/>
            <w:tcMar>
              <w:top w:w="100" w:type="dxa"/>
              <w:left w:w="100" w:type="dxa"/>
              <w:bottom w:w="100" w:type="dxa"/>
              <w:right w:w="100" w:type="dxa"/>
            </w:tcMar>
          </w:tcPr>
          <w:p w14:paraId="3B7C206D" w14:textId="77777777" w:rsidR="00F42F77" w:rsidRPr="0073400D" w:rsidRDefault="00F42F77" w:rsidP="008A685F">
            <w:pPr>
              <w:widowControl w:val="0"/>
              <w:spacing w:line="360" w:lineRule="auto"/>
              <w:jc w:val="center"/>
              <w:rPr>
                <w:rFonts w:ascii="Times New Roman" w:hAnsi="Times New Roman"/>
                <w:b/>
              </w:rPr>
            </w:pPr>
            <w:r w:rsidRPr="0073400D">
              <w:rPr>
                <w:rFonts w:ascii="Times New Roman" w:hAnsi="Times New Roman"/>
                <w:b/>
              </w:rPr>
              <w:t>Mô tả</w:t>
            </w:r>
          </w:p>
        </w:tc>
      </w:tr>
      <w:tr w:rsidR="00F42F77" w:rsidRPr="0073400D" w14:paraId="0AD8321F" w14:textId="77777777" w:rsidTr="008A685F">
        <w:tc>
          <w:tcPr>
            <w:tcW w:w="4531" w:type="dxa"/>
            <w:shd w:val="clear" w:color="auto" w:fill="auto"/>
            <w:tcMar>
              <w:top w:w="100" w:type="dxa"/>
              <w:left w:w="100" w:type="dxa"/>
              <w:bottom w:w="100" w:type="dxa"/>
              <w:right w:w="100" w:type="dxa"/>
            </w:tcMar>
          </w:tcPr>
          <w:p w14:paraId="7EBEB046" w14:textId="77777777" w:rsidR="00F42F77" w:rsidRPr="0073400D" w:rsidRDefault="00F42F77" w:rsidP="008A685F">
            <w:pPr>
              <w:widowControl w:val="0"/>
              <w:spacing w:line="360" w:lineRule="auto"/>
              <w:rPr>
                <w:rFonts w:ascii="Times New Roman" w:hAnsi="Times New Roman"/>
              </w:rPr>
            </w:pPr>
            <w:r w:rsidRPr="0073400D">
              <w:rPr>
                <w:rFonts w:ascii="Times New Roman" w:hAnsi="Times New Roman"/>
              </w:rPr>
              <w:t>Admin</w:t>
            </w:r>
          </w:p>
        </w:tc>
        <w:tc>
          <w:tcPr>
            <w:tcW w:w="4531" w:type="dxa"/>
            <w:shd w:val="clear" w:color="auto" w:fill="auto"/>
            <w:tcMar>
              <w:top w:w="100" w:type="dxa"/>
              <w:left w:w="100" w:type="dxa"/>
              <w:bottom w:w="100" w:type="dxa"/>
              <w:right w:w="100" w:type="dxa"/>
            </w:tcMar>
          </w:tcPr>
          <w:p w14:paraId="747D6D54" w14:textId="69A9D793" w:rsidR="00F42F77" w:rsidRPr="009B08B4" w:rsidRDefault="00F42F77" w:rsidP="008A685F">
            <w:pPr>
              <w:widowControl w:val="0"/>
              <w:spacing w:line="360" w:lineRule="auto"/>
              <w:rPr>
                <w:rFonts w:ascii="Times New Roman" w:hAnsi="Times New Roman"/>
                <w:lang w:val="vi-VN"/>
              </w:rPr>
            </w:pPr>
            <w:r w:rsidRPr="0073400D">
              <w:rPr>
                <w:rFonts w:ascii="Times New Roman" w:hAnsi="Times New Roman"/>
              </w:rPr>
              <w:t>Chức năng này cho phép Admin quản lý các thông tin của khách hàng như: ảnh đại diện, họ và tên, email,</w:t>
            </w:r>
            <w:r w:rsidR="009B08B4">
              <w:rPr>
                <w:rFonts w:ascii="Times New Roman" w:hAnsi="Times New Roman"/>
              </w:rPr>
              <w:t>số</w:t>
            </w:r>
            <w:r w:rsidR="009B08B4">
              <w:rPr>
                <w:rFonts w:ascii="Times New Roman" w:hAnsi="Times New Roman"/>
                <w:lang w:val="vi-VN"/>
              </w:rPr>
              <w:t xml:space="preserve"> điện thoại,địa chỉ.</w:t>
            </w:r>
          </w:p>
        </w:tc>
      </w:tr>
    </w:tbl>
    <w:p w14:paraId="23077374" w14:textId="77777777" w:rsidR="00F42F77" w:rsidRPr="0073400D" w:rsidRDefault="00F42F77" w:rsidP="00F42F77">
      <w:pPr>
        <w:spacing w:line="360" w:lineRule="auto"/>
        <w:ind w:left="720"/>
        <w:rPr>
          <w:rFonts w:ascii="Times New Roman" w:hAnsi="Times New Roman"/>
        </w:rPr>
      </w:pPr>
    </w:p>
    <w:p w14:paraId="6FE4F8B6" w14:textId="77777777" w:rsidR="00F42F77" w:rsidRPr="0073400D" w:rsidRDefault="00F42F77" w:rsidP="00EE2611">
      <w:pPr>
        <w:numPr>
          <w:ilvl w:val="0"/>
          <w:numId w:val="21"/>
        </w:numPr>
        <w:spacing w:line="360" w:lineRule="auto"/>
        <w:rPr>
          <w:rFonts w:ascii="Times New Roman" w:hAnsi="Times New Roman"/>
        </w:rPr>
      </w:pPr>
      <w:r w:rsidRPr="0073400D">
        <w:rPr>
          <w:rFonts w:ascii="Times New Roman" w:hAnsi="Times New Roman"/>
        </w:rPr>
        <w:t>Quản lý thống kê</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F42F77" w:rsidRPr="0073400D" w14:paraId="65075698" w14:textId="77777777" w:rsidTr="008A685F">
        <w:tc>
          <w:tcPr>
            <w:tcW w:w="4531" w:type="dxa"/>
            <w:shd w:val="clear" w:color="auto" w:fill="auto"/>
            <w:tcMar>
              <w:top w:w="100" w:type="dxa"/>
              <w:left w:w="100" w:type="dxa"/>
              <w:bottom w:w="100" w:type="dxa"/>
              <w:right w:w="100" w:type="dxa"/>
            </w:tcMar>
          </w:tcPr>
          <w:p w14:paraId="3E265A93" w14:textId="77777777" w:rsidR="00F42F77" w:rsidRPr="0073400D" w:rsidRDefault="00F42F77" w:rsidP="008A685F">
            <w:pPr>
              <w:widowControl w:val="0"/>
              <w:spacing w:line="360" w:lineRule="auto"/>
              <w:jc w:val="center"/>
              <w:rPr>
                <w:rFonts w:ascii="Times New Roman" w:hAnsi="Times New Roman"/>
                <w:b/>
              </w:rPr>
            </w:pPr>
            <w:r w:rsidRPr="0073400D">
              <w:rPr>
                <w:rFonts w:ascii="Times New Roman" w:hAnsi="Times New Roman"/>
                <w:b/>
              </w:rPr>
              <w:t>Tác nhân</w:t>
            </w:r>
          </w:p>
        </w:tc>
        <w:tc>
          <w:tcPr>
            <w:tcW w:w="4531" w:type="dxa"/>
            <w:shd w:val="clear" w:color="auto" w:fill="auto"/>
            <w:tcMar>
              <w:top w:w="100" w:type="dxa"/>
              <w:left w:w="100" w:type="dxa"/>
              <w:bottom w:w="100" w:type="dxa"/>
              <w:right w:w="100" w:type="dxa"/>
            </w:tcMar>
          </w:tcPr>
          <w:p w14:paraId="606D8800" w14:textId="77777777" w:rsidR="00F42F77" w:rsidRPr="0073400D" w:rsidRDefault="00F42F77" w:rsidP="008A685F">
            <w:pPr>
              <w:widowControl w:val="0"/>
              <w:spacing w:line="360" w:lineRule="auto"/>
              <w:jc w:val="center"/>
              <w:rPr>
                <w:rFonts w:ascii="Times New Roman" w:hAnsi="Times New Roman"/>
                <w:b/>
              </w:rPr>
            </w:pPr>
            <w:r w:rsidRPr="0073400D">
              <w:rPr>
                <w:rFonts w:ascii="Times New Roman" w:hAnsi="Times New Roman"/>
                <w:b/>
              </w:rPr>
              <w:t>Mô tả</w:t>
            </w:r>
          </w:p>
        </w:tc>
      </w:tr>
      <w:tr w:rsidR="00F42F77" w:rsidRPr="0073400D" w14:paraId="648944F7" w14:textId="77777777" w:rsidTr="008A685F">
        <w:tc>
          <w:tcPr>
            <w:tcW w:w="4531" w:type="dxa"/>
            <w:shd w:val="clear" w:color="auto" w:fill="auto"/>
            <w:tcMar>
              <w:top w:w="100" w:type="dxa"/>
              <w:left w:w="100" w:type="dxa"/>
              <w:bottom w:w="100" w:type="dxa"/>
              <w:right w:w="100" w:type="dxa"/>
            </w:tcMar>
          </w:tcPr>
          <w:p w14:paraId="6591E2F4" w14:textId="77777777" w:rsidR="00F42F77" w:rsidRPr="0073400D" w:rsidRDefault="00F42F77" w:rsidP="008A685F">
            <w:pPr>
              <w:widowControl w:val="0"/>
              <w:spacing w:line="360" w:lineRule="auto"/>
              <w:rPr>
                <w:rFonts w:ascii="Times New Roman" w:hAnsi="Times New Roman"/>
              </w:rPr>
            </w:pPr>
            <w:r w:rsidRPr="0073400D">
              <w:rPr>
                <w:rFonts w:ascii="Times New Roman" w:hAnsi="Times New Roman"/>
              </w:rPr>
              <w:t>Admin</w:t>
            </w:r>
          </w:p>
        </w:tc>
        <w:tc>
          <w:tcPr>
            <w:tcW w:w="4531" w:type="dxa"/>
            <w:shd w:val="clear" w:color="auto" w:fill="auto"/>
            <w:tcMar>
              <w:top w:w="100" w:type="dxa"/>
              <w:left w:w="100" w:type="dxa"/>
              <w:bottom w:w="100" w:type="dxa"/>
              <w:right w:w="100" w:type="dxa"/>
            </w:tcMar>
          </w:tcPr>
          <w:p w14:paraId="28BC8D66" w14:textId="0C729019" w:rsidR="00F42F77" w:rsidRPr="0073400D" w:rsidRDefault="00F42F77" w:rsidP="008A685F">
            <w:pPr>
              <w:widowControl w:val="0"/>
              <w:spacing w:line="360" w:lineRule="auto"/>
              <w:rPr>
                <w:rFonts w:ascii="Times New Roman" w:hAnsi="Times New Roman"/>
              </w:rPr>
            </w:pPr>
            <w:r w:rsidRPr="0073400D">
              <w:rPr>
                <w:rFonts w:ascii="Times New Roman" w:hAnsi="Times New Roman"/>
              </w:rPr>
              <w:t xml:space="preserve">Chức năng này cho phép Admin quản lý thống kê theo nhóm: thống kê theo thể loại, thống kê theo sản phẩm, thống kê theo năm, thống kê  theo tháng, thống kê theo </w:t>
            </w:r>
            <w:r w:rsidR="00D6506F">
              <w:rPr>
                <w:rFonts w:ascii="Times New Roman" w:hAnsi="Times New Roman"/>
              </w:rPr>
              <w:t>ngày</w:t>
            </w:r>
            <w:r w:rsidRPr="0073400D">
              <w:rPr>
                <w:rFonts w:ascii="Times New Roman" w:hAnsi="Times New Roman"/>
              </w:rPr>
              <w:t xml:space="preserve">, thống kê theo khách hàng. Trong đó, sẽ có các giá trị cụ thể như:  số lượng </w:t>
            </w:r>
            <w:r w:rsidR="002B5D08">
              <w:rPr>
                <w:rFonts w:ascii="Times New Roman" w:hAnsi="Times New Roman"/>
              </w:rPr>
              <w:t>sản phẩm được mua</w:t>
            </w:r>
            <w:r w:rsidRPr="0073400D">
              <w:rPr>
                <w:rFonts w:ascii="Times New Roman" w:hAnsi="Times New Roman"/>
              </w:rPr>
              <w:t>, doanh thu, giá trung bình, giá thấp nhất, giá cao nhất.</w:t>
            </w:r>
          </w:p>
        </w:tc>
      </w:tr>
    </w:tbl>
    <w:p w14:paraId="62886C4B" w14:textId="12168580" w:rsidR="00781C28" w:rsidRDefault="00781C28" w:rsidP="00781C28">
      <w:pPr>
        <w:pStyle w:val="Heading2"/>
        <w:spacing w:before="0" w:line="360" w:lineRule="auto"/>
        <w:rPr>
          <w:rFonts w:ascii="Times New Roman" w:eastAsia="Times New Roman" w:hAnsi="Times New Roman" w:cs="Times New Roman"/>
          <w:color w:val="000000" w:themeColor="text1"/>
          <w:sz w:val="24"/>
        </w:rPr>
      </w:pPr>
    </w:p>
    <w:p w14:paraId="050C2E69" w14:textId="3F5D1A62" w:rsidR="003D0E9D" w:rsidRDefault="003D0E9D" w:rsidP="003D0E9D"/>
    <w:p w14:paraId="71C9E9D4" w14:textId="6A1C6E1D" w:rsidR="003D0E9D" w:rsidRDefault="003D0E9D" w:rsidP="003D0E9D"/>
    <w:p w14:paraId="5FB9315D" w14:textId="5EA7AD07" w:rsidR="003D0E9D" w:rsidRDefault="003D0E9D" w:rsidP="003D0E9D"/>
    <w:p w14:paraId="61A5C320" w14:textId="2F3B9DCF" w:rsidR="003D0E9D" w:rsidRDefault="003D0E9D" w:rsidP="003D0E9D"/>
    <w:p w14:paraId="7079E089" w14:textId="0EA7E49A" w:rsidR="003D0E9D" w:rsidRDefault="003D0E9D" w:rsidP="003D0E9D"/>
    <w:p w14:paraId="59F9B319" w14:textId="77777777" w:rsidR="003D0E9D" w:rsidRPr="003D0E9D" w:rsidRDefault="003D0E9D" w:rsidP="003D0E9D"/>
    <w:p w14:paraId="5A0E9516" w14:textId="77777777" w:rsidR="00B72A5C" w:rsidRPr="00B72A5C" w:rsidRDefault="00B72A5C" w:rsidP="00781C28">
      <w:pPr>
        <w:pStyle w:val="Heading2"/>
        <w:spacing w:before="0" w:line="360" w:lineRule="auto"/>
        <w:rPr>
          <w:rFonts w:ascii="Times New Roman" w:eastAsia="Times New Roman" w:hAnsi="Times New Roman" w:cs="Times New Roman"/>
          <w:b/>
          <w:bCs/>
          <w:i/>
          <w:iCs/>
          <w:color w:val="000000" w:themeColor="text1"/>
          <w:sz w:val="24"/>
        </w:rPr>
      </w:pPr>
    </w:p>
    <w:p w14:paraId="4BB8B84C" w14:textId="5B58A70A" w:rsidR="00781C28" w:rsidRDefault="003D0E9D" w:rsidP="003D0E9D">
      <w:pPr>
        <w:pStyle w:val="Heading2"/>
        <w:numPr>
          <w:ilvl w:val="1"/>
          <w:numId w:val="49"/>
        </w:numPr>
        <w:spacing w:before="0" w:line="360" w:lineRule="auto"/>
        <w:jc w:val="both"/>
        <w:rPr>
          <w:rFonts w:ascii="Times New Roman" w:eastAsia="Times New Roman" w:hAnsi="Times New Roman" w:cs="Times New Roman"/>
          <w:b/>
          <w:bCs/>
          <w:color w:val="000000" w:themeColor="text1"/>
          <w:sz w:val="28"/>
          <w:szCs w:val="28"/>
        </w:rPr>
      </w:pPr>
      <w:bookmarkStart w:id="108" w:name="_Toc121767627"/>
      <w:r w:rsidRPr="003D0E9D">
        <w:rPr>
          <w:rFonts w:ascii="Times New Roman" w:eastAsia="Times New Roman" w:hAnsi="Times New Roman" w:cs="Times New Roman"/>
          <w:b/>
          <w:bCs/>
          <w:color w:val="000000" w:themeColor="text1"/>
          <w:sz w:val="28"/>
          <w:szCs w:val="28"/>
        </w:rPr>
        <w:t xml:space="preserve"> </w:t>
      </w:r>
      <w:r w:rsidR="00781C28" w:rsidRPr="003D0E9D">
        <w:rPr>
          <w:rFonts w:ascii="Times New Roman" w:eastAsia="Times New Roman" w:hAnsi="Times New Roman" w:cs="Times New Roman"/>
          <w:b/>
          <w:bCs/>
          <w:color w:val="000000" w:themeColor="text1"/>
          <w:sz w:val="28"/>
          <w:szCs w:val="28"/>
        </w:rPr>
        <w:t>Phân hệ khách hàng</w:t>
      </w:r>
      <w:bookmarkEnd w:id="108"/>
    </w:p>
    <w:p w14:paraId="730D061E" w14:textId="77777777" w:rsidR="003D0E9D" w:rsidRPr="003D0E9D" w:rsidRDefault="003D0E9D" w:rsidP="003D0E9D"/>
    <w:p w14:paraId="08830737" w14:textId="77777777" w:rsidR="00781C28" w:rsidRPr="0073400D" w:rsidRDefault="00781C28" w:rsidP="00EE2611">
      <w:pPr>
        <w:numPr>
          <w:ilvl w:val="0"/>
          <w:numId w:val="33"/>
        </w:numPr>
        <w:spacing w:line="360" w:lineRule="auto"/>
        <w:rPr>
          <w:rFonts w:ascii="Times New Roman" w:hAnsi="Times New Roman"/>
        </w:rPr>
      </w:pPr>
      <w:r w:rsidRPr="0073400D">
        <w:rPr>
          <w:rFonts w:ascii="Times New Roman" w:hAnsi="Times New Roman"/>
        </w:rPr>
        <w:t>Đăng nhập</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781C28" w:rsidRPr="0073400D" w14:paraId="08A3F853" w14:textId="77777777" w:rsidTr="008A685F">
        <w:tc>
          <w:tcPr>
            <w:tcW w:w="4531" w:type="dxa"/>
            <w:shd w:val="clear" w:color="auto" w:fill="auto"/>
            <w:tcMar>
              <w:top w:w="100" w:type="dxa"/>
              <w:left w:w="100" w:type="dxa"/>
              <w:bottom w:w="100" w:type="dxa"/>
              <w:right w:w="100" w:type="dxa"/>
            </w:tcMar>
          </w:tcPr>
          <w:p w14:paraId="25B88706" w14:textId="77777777" w:rsidR="00781C28" w:rsidRPr="0073400D" w:rsidRDefault="00781C28" w:rsidP="008A685F">
            <w:pPr>
              <w:widowControl w:val="0"/>
              <w:spacing w:line="360" w:lineRule="auto"/>
              <w:jc w:val="center"/>
              <w:rPr>
                <w:rFonts w:ascii="Times New Roman" w:hAnsi="Times New Roman"/>
                <w:b/>
              </w:rPr>
            </w:pPr>
            <w:r w:rsidRPr="0073400D">
              <w:rPr>
                <w:rFonts w:ascii="Times New Roman" w:hAnsi="Times New Roman"/>
                <w:b/>
              </w:rPr>
              <w:t>Tác nhân</w:t>
            </w:r>
          </w:p>
        </w:tc>
        <w:tc>
          <w:tcPr>
            <w:tcW w:w="4531" w:type="dxa"/>
            <w:shd w:val="clear" w:color="auto" w:fill="auto"/>
            <w:tcMar>
              <w:top w:w="100" w:type="dxa"/>
              <w:left w:w="100" w:type="dxa"/>
              <w:bottom w:w="100" w:type="dxa"/>
              <w:right w:w="100" w:type="dxa"/>
            </w:tcMar>
          </w:tcPr>
          <w:p w14:paraId="3320B3F1" w14:textId="77777777" w:rsidR="00781C28" w:rsidRPr="0073400D" w:rsidRDefault="00781C28" w:rsidP="008A685F">
            <w:pPr>
              <w:widowControl w:val="0"/>
              <w:spacing w:line="360" w:lineRule="auto"/>
              <w:jc w:val="center"/>
              <w:rPr>
                <w:rFonts w:ascii="Times New Roman" w:hAnsi="Times New Roman"/>
                <w:b/>
              </w:rPr>
            </w:pPr>
            <w:r w:rsidRPr="0073400D">
              <w:rPr>
                <w:rFonts w:ascii="Times New Roman" w:hAnsi="Times New Roman"/>
                <w:b/>
              </w:rPr>
              <w:t>Mô tả</w:t>
            </w:r>
          </w:p>
        </w:tc>
      </w:tr>
      <w:tr w:rsidR="00781C28" w:rsidRPr="0073400D" w14:paraId="7165F320" w14:textId="77777777" w:rsidTr="008A685F">
        <w:tc>
          <w:tcPr>
            <w:tcW w:w="4531" w:type="dxa"/>
            <w:shd w:val="clear" w:color="auto" w:fill="auto"/>
            <w:tcMar>
              <w:top w:w="100" w:type="dxa"/>
              <w:left w:w="100" w:type="dxa"/>
              <w:bottom w:w="100" w:type="dxa"/>
              <w:right w:w="100" w:type="dxa"/>
            </w:tcMar>
          </w:tcPr>
          <w:p w14:paraId="157A3E7A" w14:textId="77777777" w:rsidR="00781C28" w:rsidRPr="0073400D" w:rsidRDefault="00781C28" w:rsidP="008A685F">
            <w:pPr>
              <w:widowControl w:val="0"/>
              <w:spacing w:line="360" w:lineRule="auto"/>
              <w:rPr>
                <w:rFonts w:ascii="Times New Roman" w:hAnsi="Times New Roman"/>
              </w:rPr>
            </w:pPr>
            <w:r w:rsidRPr="0073400D">
              <w:rPr>
                <w:rFonts w:ascii="Times New Roman" w:hAnsi="Times New Roman"/>
              </w:rPr>
              <w:t>Khách hàng, user</w:t>
            </w:r>
          </w:p>
        </w:tc>
        <w:tc>
          <w:tcPr>
            <w:tcW w:w="4531" w:type="dxa"/>
            <w:shd w:val="clear" w:color="auto" w:fill="auto"/>
            <w:tcMar>
              <w:top w:w="100" w:type="dxa"/>
              <w:left w:w="100" w:type="dxa"/>
              <w:bottom w:w="100" w:type="dxa"/>
              <w:right w:w="100" w:type="dxa"/>
            </w:tcMar>
          </w:tcPr>
          <w:p w14:paraId="0DBB9C40" w14:textId="77777777" w:rsidR="00781C28" w:rsidRPr="0073400D" w:rsidRDefault="00781C28" w:rsidP="008A685F">
            <w:pPr>
              <w:widowControl w:val="0"/>
              <w:spacing w:line="360" w:lineRule="auto"/>
              <w:rPr>
                <w:rFonts w:ascii="Times New Roman" w:hAnsi="Times New Roman"/>
              </w:rPr>
            </w:pPr>
            <w:r w:rsidRPr="0073400D">
              <w:rPr>
                <w:rFonts w:ascii="Times New Roman" w:hAnsi="Times New Roman"/>
              </w:rPr>
              <w:t>Chức năng này cho phép khách hàng và user đăng nhập vào hệ thống để sử dụng các chức năng của hệ thống.</w:t>
            </w:r>
          </w:p>
        </w:tc>
      </w:tr>
    </w:tbl>
    <w:p w14:paraId="6F2D1572" w14:textId="77777777" w:rsidR="00781C28" w:rsidRPr="0073400D" w:rsidRDefault="00781C28" w:rsidP="00781C28">
      <w:pPr>
        <w:spacing w:line="360" w:lineRule="auto"/>
        <w:ind w:left="720"/>
        <w:rPr>
          <w:rFonts w:ascii="Times New Roman" w:hAnsi="Times New Roman"/>
        </w:rPr>
      </w:pPr>
    </w:p>
    <w:p w14:paraId="2F9CBC50" w14:textId="77777777" w:rsidR="00781C28" w:rsidRPr="0073400D" w:rsidRDefault="00781C28" w:rsidP="00EE2611">
      <w:pPr>
        <w:numPr>
          <w:ilvl w:val="0"/>
          <w:numId w:val="29"/>
        </w:numPr>
        <w:spacing w:line="360" w:lineRule="auto"/>
        <w:rPr>
          <w:rFonts w:ascii="Times New Roman" w:hAnsi="Times New Roman"/>
        </w:rPr>
      </w:pPr>
      <w:r w:rsidRPr="0073400D">
        <w:rPr>
          <w:rFonts w:ascii="Times New Roman" w:hAnsi="Times New Roman"/>
        </w:rPr>
        <w:t>Đăng ký</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781C28" w:rsidRPr="0073400D" w14:paraId="081075FE" w14:textId="77777777" w:rsidTr="008A685F">
        <w:tc>
          <w:tcPr>
            <w:tcW w:w="4531" w:type="dxa"/>
            <w:shd w:val="clear" w:color="auto" w:fill="auto"/>
            <w:tcMar>
              <w:top w:w="100" w:type="dxa"/>
              <w:left w:w="100" w:type="dxa"/>
              <w:bottom w:w="100" w:type="dxa"/>
              <w:right w:w="100" w:type="dxa"/>
            </w:tcMar>
          </w:tcPr>
          <w:p w14:paraId="2AF11351" w14:textId="77777777" w:rsidR="00781C28" w:rsidRPr="0073400D" w:rsidRDefault="00781C28" w:rsidP="008A685F">
            <w:pPr>
              <w:widowControl w:val="0"/>
              <w:spacing w:line="360" w:lineRule="auto"/>
              <w:jc w:val="center"/>
              <w:rPr>
                <w:rFonts w:ascii="Times New Roman" w:hAnsi="Times New Roman"/>
                <w:b/>
              </w:rPr>
            </w:pPr>
            <w:r w:rsidRPr="0073400D">
              <w:rPr>
                <w:rFonts w:ascii="Times New Roman" w:hAnsi="Times New Roman"/>
                <w:b/>
              </w:rPr>
              <w:t>Tác nhân</w:t>
            </w:r>
          </w:p>
        </w:tc>
        <w:tc>
          <w:tcPr>
            <w:tcW w:w="4531" w:type="dxa"/>
            <w:shd w:val="clear" w:color="auto" w:fill="auto"/>
            <w:tcMar>
              <w:top w:w="100" w:type="dxa"/>
              <w:left w:w="100" w:type="dxa"/>
              <w:bottom w:w="100" w:type="dxa"/>
              <w:right w:w="100" w:type="dxa"/>
            </w:tcMar>
          </w:tcPr>
          <w:p w14:paraId="7D7EE47C" w14:textId="77777777" w:rsidR="00781C28" w:rsidRPr="0073400D" w:rsidRDefault="00781C28" w:rsidP="008A685F">
            <w:pPr>
              <w:widowControl w:val="0"/>
              <w:spacing w:line="360" w:lineRule="auto"/>
              <w:jc w:val="center"/>
              <w:rPr>
                <w:rFonts w:ascii="Times New Roman" w:hAnsi="Times New Roman"/>
                <w:b/>
              </w:rPr>
            </w:pPr>
            <w:r w:rsidRPr="0073400D">
              <w:rPr>
                <w:rFonts w:ascii="Times New Roman" w:hAnsi="Times New Roman"/>
                <w:b/>
              </w:rPr>
              <w:t>Mô tả</w:t>
            </w:r>
          </w:p>
        </w:tc>
      </w:tr>
      <w:tr w:rsidR="00781C28" w:rsidRPr="0073400D" w14:paraId="2F6CF636" w14:textId="77777777" w:rsidTr="008A685F">
        <w:tc>
          <w:tcPr>
            <w:tcW w:w="4531" w:type="dxa"/>
            <w:shd w:val="clear" w:color="auto" w:fill="auto"/>
            <w:tcMar>
              <w:top w:w="100" w:type="dxa"/>
              <w:left w:w="100" w:type="dxa"/>
              <w:bottom w:w="100" w:type="dxa"/>
              <w:right w:w="100" w:type="dxa"/>
            </w:tcMar>
          </w:tcPr>
          <w:p w14:paraId="7A8B3802" w14:textId="77777777" w:rsidR="00781C28" w:rsidRPr="0073400D" w:rsidRDefault="00781C28" w:rsidP="008A685F">
            <w:pPr>
              <w:widowControl w:val="0"/>
              <w:spacing w:line="360" w:lineRule="auto"/>
              <w:rPr>
                <w:rFonts w:ascii="Times New Roman" w:hAnsi="Times New Roman"/>
              </w:rPr>
            </w:pPr>
            <w:r w:rsidRPr="0073400D">
              <w:rPr>
                <w:rFonts w:ascii="Times New Roman" w:hAnsi="Times New Roman"/>
              </w:rPr>
              <w:t>Khách hàng, user</w:t>
            </w:r>
          </w:p>
        </w:tc>
        <w:tc>
          <w:tcPr>
            <w:tcW w:w="4531" w:type="dxa"/>
            <w:shd w:val="clear" w:color="auto" w:fill="auto"/>
            <w:tcMar>
              <w:top w:w="100" w:type="dxa"/>
              <w:left w:w="100" w:type="dxa"/>
              <w:bottom w:w="100" w:type="dxa"/>
              <w:right w:w="100" w:type="dxa"/>
            </w:tcMar>
          </w:tcPr>
          <w:p w14:paraId="49F0A168" w14:textId="77777777" w:rsidR="00781C28" w:rsidRPr="0073400D" w:rsidRDefault="00781C28" w:rsidP="008A685F">
            <w:pPr>
              <w:widowControl w:val="0"/>
              <w:spacing w:line="360" w:lineRule="auto"/>
              <w:rPr>
                <w:rFonts w:ascii="Times New Roman" w:hAnsi="Times New Roman"/>
              </w:rPr>
            </w:pPr>
            <w:r w:rsidRPr="0073400D">
              <w:rPr>
                <w:rFonts w:ascii="Times New Roman" w:hAnsi="Times New Roman"/>
              </w:rPr>
              <w:t>Chức năng này cho phép khách hàng và user đăng ký tài khoản để đăng nhập vào hệ thống để sử dụng các tính năng của hệ thống</w:t>
            </w:r>
          </w:p>
        </w:tc>
      </w:tr>
    </w:tbl>
    <w:p w14:paraId="022E50E2" w14:textId="77777777" w:rsidR="00781C28" w:rsidRPr="0073400D" w:rsidRDefault="00781C28" w:rsidP="00781C28">
      <w:pPr>
        <w:spacing w:line="360" w:lineRule="auto"/>
        <w:ind w:left="720"/>
        <w:rPr>
          <w:rFonts w:ascii="Times New Roman" w:hAnsi="Times New Roman"/>
        </w:rPr>
      </w:pPr>
    </w:p>
    <w:p w14:paraId="45E1AAB8" w14:textId="77777777" w:rsidR="00781C28" w:rsidRPr="0073400D" w:rsidRDefault="00781C28" w:rsidP="00EE2611">
      <w:pPr>
        <w:numPr>
          <w:ilvl w:val="0"/>
          <w:numId w:val="28"/>
        </w:numPr>
        <w:spacing w:line="360" w:lineRule="auto"/>
        <w:rPr>
          <w:rFonts w:ascii="Times New Roman" w:hAnsi="Times New Roman"/>
        </w:rPr>
      </w:pPr>
      <w:r w:rsidRPr="0073400D">
        <w:rPr>
          <w:rFonts w:ascii="Times New Roman" w:hAnsi="Times New Roman"/>
        </w:rPr>
        <w:t>Quên mật khẩu</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781C28" w:rsidRPr="0073400D" w14:paraId="2C9DB4AD" w14:textId="77777777" w:rsidTr="008A685F">
        <w:tc>
          <w:tcPr>
            <w:tcW w:w="4531" w:type="dxa"/>
            <w:shd w:val="clear" w:color="auto" w:fill="auto"/>
            <w:tcMar>
              <w:top w:w="100" w:type="dxa"/>
              <w:left w:w="100" w:type="dxa"/>
              <w:bottom w:w="100" w:type="dxa"/>
              <w:right w:w="100" w:type="dxa"/>
            </w:tcMar>
          </w:tcPr>
          <w:p w14:paraId="7D5F2CA9" w14:textId="77777777" w:rsidR="00781C28" w:rsidRPr="0073400D" w:rsidRDefault="00781C28" w:rsidP="008A685F">
            <w:pPr>
              <w:widowControl w:val="0"/>
              <w:spacing w:line="360" w:lineRule="auto"/>
              <w:jc w:val="center"/>
              <w:rPr>
                <w:rFonts w:ascii="Times New Roman" w:hAnsi="Times New Roman"/>
                <w:b/>
              </w:rPr>
            </w:pPr>
            <w:r w:rsidRPr="0073400D">
              <w:rPr>
                <w:rFonts w:ascii="Times New Roman" w:hAnsi="Times New Roman"/>
                <w:b/>
              </w:rPr>
              <w:t>Tác nhân</w:t>
            </w:r>
          </w:p>
        </w:tc>
        <w:tc>
          <w:tcPr>
            <w:tcW w:w="4531" w:type="dxa"/>
            <w:shd w:val="clear" w:color="auto" w:fill="auto"/>
            <w:tcMar>
              <w:top w:w="100" w:type="dxa"/>
              <w:left w:w="100" w:type="dxa"/>
              <w:bottom w:w="100" w:type="dxa"/>
              <w:right w:w="100" w:type="dxa"/>
            </w:tcMar>
          </w:tcPr>
          <w:p w14:paraId="47413BBE" w14:textId="77777777" w:rsidR="00781C28" w:rsidRPr="0073400D" w:rsidRDefault="00781C28" w:rsidP="008A685F">
            <w:pPr>
              <w:widowControl w:val="0"/>
              <w:spacing w:line="360" w:lineRule="auto"/>
              <w:jc w:val="center"/>
              <w:rPr>
                <w:rFonts w:ascii="Times New Roman" w:hAnsi="Times New Roman"/>
                <w:b/>
              </w:rPr>
            </w:pPr>
            <w:r w:rsidRPr="0073400D">
              <w:rPr>
                <w:rFonts w:ascii="Times New Roman" w:hAnsi="Times New Roman"/>
                <w:b/>
              </w:rPr>
              <w:t>Mô tả</w:t>
            </w:r>
          </w:p>
        </w:tc>
      </w:tr>
      <w:tr w:rsidR="00781C28" w:rsidRPr="0073400D" w14:paraId="5566893B" w14:textId="77777777" w:rsidTr="008A685F">
        <w:tc>
          <w:tcPr>
            <w:tcW w:w="4531" w:type="dxa"/>
            <w:shd w:val="clear" w:color="auto" w:fill="auto"/>
            <w:tcMar>
              <w:top w:w="100" w:type="dxa"/>
              <w:left w:w="100" w:type="dxa"/>
              <w:bottom w:w="100" w:type="dxa"/>
              <w:right w:w="100" w:type="dxa"/>
            </w:tcMar>
          </w:tcPr>
          <w:p w14:paraId="392923B8" w14:textId="77777777" w:rsidR="00781C28" w:rsidRPr="0073400D" w:rsidRDefault="00781C28" w:rsidP="008A685F">
            <w:pPr>
              <w:widowControl w:val="0"/>
              <w:spacing w:line="360" w:lineRule="auto"/>
              <w:rPr>
                <w:rFonts w:ascii="Times New Roman" w:hAnsi="Times New Roman"/>
              </w:rPr>
            </w:pPr>
            <w:r w:rsidRPr="0073400D">
              <w:rPr>
                <w:rFonts w:ascii="Times New Roman" w:hAnsi="Times New Roman"/>
              </w:rPr>
              <w:t>Khách hàng, user</w:t>
            </w:r>
          </w:p>
        </w:tc>
        <w:tc>
          <w:tcPr>
            <w:tcW w:w="4531" w:type="dxa"/>
            <w:shd w:val="clear" w:color="auto" w:fill="auto"/>
            <w:tcMar>
              <w:top w:w="100" w:type="dxa"/>
              <w:left w:w="100" w:type="dxa"/>
              <w:bottom w:w="100" w:type="dxa"/>
              <w:right w:w="100" w:type="dxa"/>
            </w:tcMar>
          </w:tcPr>
          <w:p w14:paraId="7A4C1FA2" w14:textId="77777777" w:rsidR="00781C28" w:rsidRPr="0073400D" w:rsidRDefault="00781C28" w:rsidP="008A685F">
            <w:pPr>
              <w:widowControl w:val="0"/>
              <w:spacing w:line="360" w:lineRule="auto"/>
              <w:rPr>
                <w:rFonts w:ascii="Times New Roman" w:hAnsi="Times New Roman"/>
              </w:rPr>
            </w:pPr>
            <w:r w:rsidRPr="0073400D">
              <w:rPr>
                <w:rFonts w:ascii="Times New Roman" w:hAnsi="Times New Roman"/>
              </w:rPr>
              <w:t>Chức năng này cho phép khách hàng và user trong trường hợp quên mật khẩu thì có thể thao tác để lấy lại được mật khẩu.</w:t>
            </w:r>
          </w:p>
        </w:tc>
      </w:tr>
    </w:tbl>
    <w:p w14:paraId="59AB6E2E" w14:textId="77777777" w:rsidR="00781C28" w:rsidRPr="0073400D" w:rsidRDefault="00781C28" w:rsidP="00781C28">
      <w:pPr>
        <w:spacing w:line="360" w:lineRule="auto"/>
        <w:rPr>
          <w:rFonts w:ascii="Times New Roman" w:hAnsi="Times New Roman"/>
        </w:rPr>
      </w:pPr>
    </w:p>
    <w:p w14:paraId="20AEBB12" w14:textId="77777777" w:rsidR="00781C28" w:rsidRPr="0073400D" w:rsidRDefault="00781C28" w:rsidP="00EE2611">
      <w:pPr>
        <w:numPr>
          <w:ilvl w:val="0"/>
          <w:numId w:val="24"/>
        </w:numPr>
        <w:spacing w:line="360" w:lineRule="auto"/>
        <w:rPr>
          <w:rFonts w:ascii="Times New Roman" w:hAnsi="Times New Roman"/>
        </w:rPr>
      </w:pPr>
      <w:r w:rsidRPr="0073400D">
        <w:rPr>
          <w:rFonts w:ascii="Times New Roman" w:hAnsi="Times New Roman"/>
        </w:rPr>
        <w:t>Tìm kiếm sản phẩm</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781C28" w:rsidRPr="0073400D" w14:paraId="01CB2C00" w14:textId="77777777" w:rsidTr="008A685F">
        <w:tc>
          <w:tcPr>
            <w:tcW w:w="4531" w:type="dxa"/>
            <w:shd w:val="clear" w:color="auto" w:fill="auto"/>
            <w:tcMar>
              <w:top w:w="100" w:type="dxa"/>
              <w:left w:w="100" w:type="dxa"/>
              <w:bottom w:w="100" w:type="dxa"/>
              <w:right w:w="100" w:type="dxa"/>
            </w:tcMar>
          </w:tcPr>
          <w:p w14:paraId="6A4B6BA4" w14:textId="77777777" w:rsidR="00781C28" w:rsidRPr="0073400D" w:rsidRDefault="00781C28" w:rsidP="008A685F">
            <w:pPr>
              <w:widowControl w:val="0"/>
              <w:spacing w:line="360" w:lineRule="auto"/>
              <w:jc w:val="center"/>
              <w:rPr>
                <w:rFonts w:ascii="Times New Roman" w:hAnsi="Times New Roman"/>
                <w:b/>
              </w:rPr>
            </w:pPr>
            <w:r w:rsidRPr="0073400D">
              <w:rPr>
                <w:rFonts w:ascii="Times New Roman" w:hAnsi="Times New Roman"/>
                <w:b/>
              </w:rPr>
              <w:lastRenderedPageBreak/>
              <w:t>Tác nhân</w:t>
            </w:r>
          </w:p>
        </w:tc>
        <w:tc>
          <w:tcPr>
            <w:tcW w:w="4531" w:type="dxa"/>
            <w:shd w:val="clear" w:color="auto" w:fill="auto"/>
            <w:tcMar>
              <w:top w:w="100" w:type="dxa"/>
              <w:left w:w="100" w:type="dxa"/>
              <w:bottom w:w="100" w:type="dxa"/>
              <w:right w:w="100" w:type="dxa"/>
            </w:tcMar>
          </w:tcPr>
          <w:p w14:paraId="6A6D6511" w14:textId="77777777" w:rsidR="00781C28" w:rsidRPr="0073400D" w:rsidRDefault="00781C28" w:rsidP="008A685F">
            <w:pPr>
              <w:widowControl w:val="0"/>
              <w:spacing w:line="360" w:lineRule="auto"/>
              <w:jc w:val="center"/>
              <w:rPr>
                <w:rFonts w:ascii="Times New Roman" w:hAnsi="Times New Roman"/>
                <w:b/>
              </w:rPr>
            </w:pPr>
            <w:r w:rsidRPr="0073400D">
              <w:rPr>
                <w:rFonts w:ascii="Times New Roman" w:hAnsi="Times New Roman"/>
                <w:b/>
              </w:rPr>
              <w:t>Mô tả</w:t>
            </w:r>
          </w:p>
        </w:tc>
      </w:tr>
      <w:tr w:rsidR="00781C28" w:rsidRPr="0073400D" w14:paraId="4CE39E75" w14:textId="77777777" w:rsidTr="008A685F">
        <w:tc>
          <w:tcPr>
            <w:tcW w:w="4531" w:type="dxa"/>
            <w:shd w:val="clear" w:color="auto" w:fill="auto"/>
            <w:tcMar>
              <w:top w:w="100" w:type="dxa"/>
              <w:left w:w="100" w:type="dxa"/>
              <w:bottom w:w="100" w:type="dxa"/>
              <w:right w:w="100" w:type="dxa"/>
            </w:tcMar>
          </w:tcPr>
          <w:p w14:paraId="6A63A1E9" w14:textId="77777777" w:rsidR="00781C28" w:rsidRPr="0073400D" w:rsidRDefault="00781C28" w:rsidP="008A685F">
            <w:pPr>
              <w:widowControl w:val="0"/>
              <w:spacing w:line="360" w:lineRule="auto"/>
              <w:rPr>
                <w:rFonts w:ascii="Times New Roman" w:hAnsi="Times New Roman"/>
              </w:rPr>
            </w:pPr>
            <w:r w:rsidRPr="0073400D">
              <w:rPr>
                <w:rFonts w:ascii="Times New Roman" w:hAnsi="Times New Roman"/>
              </w:rPr>
              <w:t>Khách hàng, user</w:t>
            </w:r>
          </w:p>
        </w:tc>
        <w:tc>
          <w:tcPr>
            <w:tcW w:w="4531" w:type="dxa"/>
            <w:shd w:val="clear" w:color="auto" w:fill="auto"/>
            <w:tcMar>
              <w:top w:w="100" w:type="dxa"/>
              <w:left w:w="100" w:type="dxa"/>
              <w:bottom w:w="100" w:type="dxa"/>
              <w:right w:w="100" w:type="dxa"/>
            </w:tcMar>
          </w:tcPr>
          <w:p w14:paraId="0B476468" w14:textId="77777777" w:rsidR="00781C28" w:rsidRPr="0073400D" w:rsidRDefault="00781C28" w:rsidP="008A685F">
            <w:pPr>
              <w:widowControl w:val="0"/>
              <w:spacing w:line="360" w:lineRule="auto"/>
              <w:rPr>
                <w:rFonts w:ascii="Times New Roman" w:hAnsi="Times New Roman"/>
              </w:rPr>
            </w:pPr>
            <w:r w:rsidRPr="0073400D">
              <w:rPr>
                <w:rFonts w:ascii="Times New Roman" w:hAnsi="Times New Roman"/>
              </w:rPr>
              <w:t>Chức năng này cho phép khách hàng và user tìm kiếm các sản phẩm mong muốn theo ở thích cá nhân.</w:t>
            </w:r>
          </w:p>
        </w:tc>
      </w:tr>
    </w:tbl>
    <w:p w14:paraId="5342BC94" w14:textId="77777777" w:rsidR="00781C28" w:rsidRPr="0073400D" w:rsidRDefault="00781C28" w:rsidP="00781C28">
      <w:pPr>
        <w:spacing w:line="360" w:lineRule="auto"/>
        <w:ind w:left="720"/>
        <w:rPr>
          <w:rFonts w:ascii="Times New Roman" w:hAnsi="Times New Roman"/>
        </w:rPr>
      </w:pPr>
    </w:p>
    <w:p w14:paraId="42495DF2" w14:textId="77777777" w:rsidR="00781C28" w:rsidRPr="0073400D" w:rsidRDefault="00781C28" w:rsidP="00EE2611">
      <w:pPr>
        <w:numPr>
          <w:ilvl w:val="0"/>
          <w:numId w:val="32"/>
        </w:numPr>
        <w:spacing w:line="360" w:lineRule="auto"/>
        <w:rPr>
          <w:rFonts w:ascii="Times New Roman" w:hAnsi="Times New Roman"/>
        </w:rPr>
      </w:pPr>
      <w:r w:rsidRPr="0073400D">
        <w:rPr>
          <w:rFonts w:ascii="Times New Roman" w:hAnsi="Times New Roman"/>
        </w:rPr>
        <w:t>Xem sản phẩm</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781C28" w:rsidRPr="0073400D" w14:paraId="5ED1319C" w14:textId="77777777" w:rsidTr="008A685F">
        <w:tc>
          <w:tcPr>
            <w:tcW w:w="4531" w:type="dxa"/>
            <w:shd w:val="clear" w:color="auto" w:fill="auto"/>
            <w:tcMar>
              <w:top w:w="100" w:type="dxa"/>
              <w:left w:w="100" w:type="dxa"/>
              <w:bottom w:w="100" w:type="dxa"/>
              <w:right w:w="100" w:type="dxa"/>
            </w:tcMar>
          </w:tcPr>
          <w:p w14:paraId="13A5E123" w14:textId="77777777" w:rsidR="00781C28" w:rsidRPr="0073400D" w:rsidRDefault="00781C28" w:rsidP="008A685F">
            <w:pPr>
              <w:widowControl w:val="0"/>
              <w:spacing w:line="360" w:lineRule="auto"/>
              <w:jc w:val="center"/>
              <w:rPr>
                <w:rFonts w:ascii="Times New Roman" w:hAnsi="Times New Roman"/>
                <w:b/>
              </w:rPr>
            </w:pPr>
            <w:r w:rsidRPr="0073400D">
              <w:rPr>
                <w:rFonts w:ascii="Times New Roman" w:hAnsi="Times New Roman"/>
                <w:b/>
              </w:rPr>
              <w:t>Tác nhân</w:t>
            </w:r>
          </w:p>
        </w:tc>
        <w:tc>
          <w:tcPr>
            <w:tcW w:w="4531" w:type="dxa"/>
            <w:shd w:val="clear" w:color="auto" w:fill="auto"/>
            <w:tcMar>
              <w:top w:w="100" w:type="dxa"/>
              <w:left w:w="100" w:type="dxa"/>
              <w:bottom w:w="100" w:type="dxa"/>
              <w:right w:w="100" w:type="dxa"/>
            </w:tcMar>
          </w:tcPr>
          <w:p w14:paraId="5DBAB57C" w14:textId="77777777" w:rsidR="00781C28" w:rsidRPr="0073400D" w:rsidRDefault="00781C28" w:rsidP="008A685F">
            <w:pPr>
              <w:widowControl w:val="0"/>
              <w:spacing w:line="360" w:lineRule="auto"/>
              <w:jc w:val="center"/>
              <w:rPr>
                <w:rFonts w:ascii="Times New Roman" w:hAnsi="Times New Roman"/>
                <w:b/>
              </w:rPr>
            </w:pPr>
            <w:r w:rsidRPr="0073400D">
              <w:rPr>
                <w:rFonts w:ascii="Times New Roman" w:hAnsi="Times New Roman"/>
                <w:b/>
              </w:rPr>
              <w:t>Mô tả</w:t>
            </w:r>
          </w:p>
        </w:tc>
      </w:tr>
      <w:tr w:rsidR="00781C28" w:rsidRPr="0073400D" w14:paraId="05A0B7B4" w14:textId="77777777" w:rsidTr="008A685F">
        <w:tc>
          <w:tcPr>
            <w:tcW w:w="4531" w:type="dxa"/>
            <w:shd w:val="clear" w:color="auto" w:fill="auto"/>
            <w:tcMar>
              <w:top w:w="100" w:type="dxa"/>
              <w:left w:w="100" w:type="dxa"/>
              <w:bottom w:w="100" w:type="dxa"/>
              <w:right w:w="100" w:type="dxa"/>
            </w:tcMar>
          </w:tcPr>
          <w:p w14:paraId="1A69062A" w14:textId="77777777" w:rsidR="00781C28" w:rsidRPr="0073400D" w:rsidRDefault="00781C28" w:rsidP="008A685F">
            <w:pPr>
              <w:widowControl w:val="0"/>
              <w:spacing w:line="360" w:lineRule="auto"/>
              <w:rPr>
                <w:rFonts w:ascii="Times New Roman" w:hAnsi="Times New Roman"/>
              </w:rPr>
            </w:pPr>
            <w:r w:rsidRPr="0073400D">
              <w:rPr>
                <w:rFonts w:ascii="Times New Roman" w:hAnsi="Times New Roman"/>
              </w:rPr>
              <w:t>Khách hàng, user</w:t>
            </w:r>
          </w:p>
        </w:tc>
        <w:tc>
          <w:tcPr>
            <w:tcW w:w="4531" w:type="dxa"/>
            <w:shd w:val="clear" w:color="auto" w:fill="auto"/>
            <w:tcMar>
              <w:top w:w="100" w:type="dxa"/>
              <w:left w:w="100" w:type="dxa"/>
              <w:bottom w:w="100" w:type="dxa"/>
              <w:right w:w="100" w:type="dxa"/>
            </w:tcMar>
          </w:tcPr>
          <w:p w14:paraId="4A1E4097" w14:textId="77777777" w:rsidR="00781C28" w:rsidRPr="0073400D" w:rsidRDefault="00781C28" w:rsidP="008A685F">
            <w:pPr>
              <w:widowControl w:val="0"/>
              <w:spacing w:line="360" w:lineRule="auto"/>
              <w:rPr>
                <w:rFonts w:ascii="Times New Roman" w:hAnsi="Times New Roman"/>
              </w:rPr>
            </w:pPr>
            <w:r w:rsidRPr="0073400D">
              <w:rPr>
                <w:rFonts w:ascii="Times New Roman" w:hAnsi="Times New Roman"/>
              </w:rPr>
              <w:t>Chức năng này cho phép khách hàng và user xem sản phẩm mình muốn mua.</w:t>
            </w:r>
          </w:p>
        </w:tc>
      </w:tr>
    </w:tbl>
    <w:p w14:paraId="01B41583" w14:textId="77777777" w:rsidR="00781C28" w:rsidRPr="0073400D" w:rsidRDefault="00781C28" w:rsidP="00781C28">
      <w:pPr>
        <w:spacing w:line="360" w:lineRule="auto"/>
        <w:ind w:left="720"/>
        <w:rPr>
          <w:rFonts w:ascii="Times New Roman" w:hAnsi="Times New Roman"/>
        </w:rPr>
      </w:pPr>
    </w:p>
    <w:p w14:paraId="74AA0101" w14:textId="77777777" w:rsidR="00781C28" w:rsidRPr="0073400D" w:rsidRDefault="00781C28" w:rsidP="00EE2611">
      <w:pPr>
        <w:numPr>
          <w:ilvl w:val="0"/>
          <w:numId w:val="27"/>
        </w:numPr>
        <w:spacing w:line="360" w:lineRule="auto"/>
        <w:rPr>
          <w:rFonts w:ascii="Times New Roman" w:hAnsi="Times New Roman"/>
        </w:rPr>
      </w:pPr>
      <w:r w:rsidRPr="0073400D">
        <w:rPr>
          <w:rFonts w:ascii="Times New Roman" w:hAnsi="Times New Roman"/>
        </w:rPr>
        <w:t>Xem chi tiết sản phẩm</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781C28" w:rsidRPr="0073400D" w14:paraId="66BA67B4" w14:textId="77777777" w:rsidTr="008A685F">
        <w:tc>
          <w:tcPr>
            <w:tcW w:w="4531" w:type="dxa"/>
            <w:shd w:val="clear" w:color="auto" w:fill="auto"/>
            <w:tcMar>
              <w:top w:w="100" w:type="dxa"/>
              <w:left w:w="100" w:type="dxa"/>
              <w:bottom w:w="100" w:type="dxa"/>
              <w:right w:w="100" w:type="dxa"/>
            </w:tcMar>
          </w:tcPr>
          <w:p w14:paraId="38F568F8" w14:textId="77777777" w:rsidR="00781C28" w:rsidRPr="0073400D" w:rsidRDefault="00781C28" w:rsidP="008A685F">
            <w:pPr>
              <w:widowControl w:val="0"/>
              <w:spacing w:line="360" w:lineRule="auto"/>
              <w:jc w:val="center"/>
              <w:rPr>
                <w:rFonts w:ascii="Times New Roman" w:hAnsi="Times New Roman"/>
                <w:b/>
              </w:rPr>
            </w:pPr>
            <w:r w:rsidRPr="0073400D">
              <w:rPr>
                <w:rFonts w:ascii="Times New Roman" w:hAnsi="Times New Roman"/>
                <w:b/>
              </w:rPr>
              <w:t>Tác nhân</w:t>
            </w:r>
          </w:p>
        </w:tc>
        <w:tc>
          <w:tcPr>
            <w:tcW w:w="4531" w:type="dxa"/>
            <w:shd w:val="clear" w:color="auto" w:fill="auto"/>
            <w:tcMar>
              <w:top w:w="100" w:type="dxa"/>
              <w:left w:w="100" w:type="dxa"/>
              <w:bottom w:w="100" w:type="dxa"/>
              <w:right w:w="100" w:type="dxa"/>
            </w:tcMar>
          </w:tcPr>
          <w:p w14:paraId="39C8C856" w14:textId="77777777" w:rsidR="00781C28" w:rsidRPr="0073400D" w:rsidRDefault="00781C28" w:rsidP="008A685F">
            <w:pPr>
              <w:widowControl w:val="0"/>
              <w:spacing w:line="360" w:lineRule="auto"/>
              <w:jc w:val="center"/>
              <w:rPr>
                <w:rFonts w:ascii="Times New Roman" w:hAnsi="Times New Roman"/>
                <w:b/>
              </w:rPr>
            </w:pPr>
            <w:r w:rsidRPr="0073400D">
              <w:rPr>
                <w:rFonts w:ascii="Times New Roman" w:hAnsi="Times New Roman"/>
                <w:b/>
              </w:rPr>
              <w:t>Mô tả</w:t>
            </w:r>
          </w:p>
        </w:tc>
      </w:tr>
      <w:tr w:rsidR="00781C28" w:rsidRPr="0073400D" w14:paraId="3687941C" w14:textId="77777777" w:rsidTr="008A685F">
        <w:tc>
          <w:tcPr>
            <w:tcW w:w="4531" w:type="dxa"/>
            <w:shd w:val="clear" w:color="auto" w:fill="auto"/>
            <w:tcMar>
              <w:top w:w="100" w:type="dxa"/>
              <w:left w:w="100" w:type="dxa"/>
              <w:bottom w:w="100" w:type="dxa"/>
              <w:right w:w="100" w:type="dxa"/>
            </w:tcMar>
          </w:tcPr>
          <w:p w14:paraId="182943C7" w14:textId="77777777" w:rsidR="00781C28" w:rsidRPr="0073400D" w:rsidRDefault="00781C28" w:rsidP="008A685F">
            <w:pPr>
              <w:widowControl w:val="0"/>
              <w:spacing w:line="360" w:lineRule="auto"/>
              <w:rPr>
                <w:rFonts w:ascii="Times New Roman" w:hAnsi="Times New Roman"/>
              </w:rPr>
            </w:pPr>
            <w:r w:rsidRPr="0073400D">
              <w:rPr>
                <w:rFonts w:ascii="Times New Roman" w:hAnsi="Times New Roman"/>
              </w:rPr>
              <w:t>Khách hàng, user</w:t>
            </w:r>
          </w:p>
        </w:tc>
        <w:tc>
          <w:tcPr>
            <w:tcW w:w="4531" w:type="dxa"/>
            <w:shd w:val="clear" w:color="auto" w:fill="auto"/>
            <w:tcMar>
              <w:top w:w="100" w:type="dxa"/>
              <w:left w:w="100" w:type="dxa"/>
              <w:bottom w:w="100" w:type="dxa"/>
              <w:right w:w="100" w:type="dxa"/>
            </w:tcMar>
          </w:tcPr>
          <w:p w14:paraId="0219E58A" w14:textId="4722096E" w:rsidR="00781C28" w:rsidRPr="0073400D" w:rsidRDefault="00781C28" w:rsidP="008A685F">
            <w:pPr>
              <w:widowControl w:val="0"/>
              <w:spacing w:line="360" w:lineRule="auto"/>
              <w:rPr>
                <w:rFonts w:ascii="Times New Roman" w:hAnsi="Times New Roman"/>
              </w:rPr>
            </w:pPr>
            <w:r w:rsidRPr="0073400D">
              <w:rPr>
                <w:rFonts w:ascii="Times New Roman" w:hAnsi="Times New Roman"/>
              </w:rPr>
              <w:t>Chức năng này cho phép khách hàng và user  xem chi tiết sản phẩm như: size, màu, loại,</w:t>
            </w:r>
            <w:r w:rsidR="00B60AA6">
              <w:rPr>
                <w:rFonts w:ascii="Times New Roman" w:hAnsi="Times New Roman"/>
              </w:rPr>
              <w:t>số</w:t>
            </w:r>
            <w:r w:rsidR="00B60AA6">
              <w:rPr>
                <w:rFonts w:ascii="Times New Roman" w:hAnsi="Times New Roman"/>
                <w:lang w:val="vi-VN"/>
              </w:rPr>
              <w:t xml:space="preserve"> sao,số bình luận</w:t>
            </w:r>
            <w:r w:rsidRPr="0073400D">
              <w:rPr>
                <w:rFonts w:ascii="Times New Roman" w:hAnsi="Times New Roman"/>
              </w:rPr>
              <w:t>,....</w:t>
            </w:r>
          </w:p>
        </w:tc>
      </w:tr>
    </w:tbl>
    <w:p w14:paraId="0A49B9C3" w14:textId="77777777" w:rsidR="00781C28" w:rsidRPr="0073400D" w:rsidRDefault="00781C28" w:rsidP="00781C28">
      <w:pPr>
        <w:spacing w:line="360" w:lineRule="auto"/>
        <w:rPr>
          <w:rFonts w:ascii="Times New Roman" w:hAnsi="Times New Roman"/>
        </w:rPr>
      </w:pPr>
    </w:p>
    <w:p w14:paraId="4968322D" w14:textId="77777777" w:rsidR="00781C28" w:rsidRPr="0073400D" w:rsidRDefault="00781C28" w:rsidP="00EE2611">
      <w:pPr>
        <w:numPr>
          <w:ilvl w:val="0"/>
          <w:numId w:val="30"/>
        </w:numPr>
        <w:spacing w:line="360" w:lineRule="auto"/>
        <w:rPr>
          <w:rFonts w:ascii="Times New Roman" w:hAnsi="Times New Roman"/>
        </w:rPr>
      </w:pPr>
      <w:r w:rsidRPr="0073400D">
        <w:rPr>
          <w:rFonts w:ascii="Times New Roman" w:hAnsi="Times New Roman"/>
        </w:rPr>
        <w:t>Mua hàng</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781C28" w:rsidRPr="0073400D" w14:paraId="4712A7CE" w14:textId="77777777" w:rsidTr="008A685F">
        <w:tc>
          <w:tcPr>
            <w:tcW w:w="4531" w:type="dxa"/>
            <w:shd w:val="clear" w:color="auto" w:fill="auto"/>
            <w:tcMar>
              <w:top w:w="100" w:type="dxa"/>
              <w:left w:w="100" w:type="dxa"/>
              <w:bottom w:w="100" w:type="dxa"/>
              <w:right w:w="100" w:type="dxa"/>
            </w:tcMar>
          </w:tcPr>
          <w:p w14:paraId="3D59B500" w14:textId="77777777" w:rsidR="00781C28" w:rsidRPr="0073400D" w:rsidRDefault="00781C28" w:rsidP="008A685F">
            <w:pPr>
              <w:widowControl w:val="0"/>
              <w:spacing w:line="360" w:lineRule="auto"/>
              <w:jc w:val="center"/>
              <w:rPr>
                <w:rFonts w:ascii="Times New Roman" w:hAnsi="Times New Roman"/>
                <w:b/>
              </w:rPr>
            </w:pPr>
            <w:r w:rsidRPr="0073400D">
              <w:rPr>
                <w:rFonts w:ascii="Times New Roman" w:hAnsi="Times New Roman"/>
                <w:b/>
              </w:rPr>
              <w:t>Tác nhân</w:t>
            </w:r>
          </w:p>
        </w:tc>
        <w:tc>
          <w:tcPr>
            <w:tcW w:w="4531" w:type="dxa"/>
            <w:shd w:val="clear" w:color="auto" w:fill="auto"/>
            <w:tcMar>
              <w:top w:w="100" w:type="dxa"/>
              <w:left w:w="100" w:type="dxa"/>
              <w:bottom w:w="100" w:type="dxa"/>
              <w:right w:w="100" w:type="dxa"/>
            </w:tcMar>
          </w:tcPr>
          <w:p w14:paraId="358193DF" w14:textId="77777777" w:rsidR="00781C28" w:rsidRPr="0073400D" w:rsidRDefault="00781C28" w:rsidP="008A685F">
            <w:pPr>
              <w:widowControl w:val="0"/>
              <w:spacing w:line="360" w:lineRule="auto"/>
              <w:jc w:val="center"/>
              <w:rPr>
                <w:rFonts w:ascii="Times New Roman" w:hAnsi="Times New Roman"/>
                <w:b/>
              </w:rPr>
            </w:pPr>
            <w:r w:rsidRPr="0073400D">
              <w:rPr>
                <w:rFonts w:ascii="Times New Roman" w:hAnsi="Times New Roman"/>
                <w:b/>
              </w:rPr>
              <w:t>Mô tả</w:t>
            </w:r>
          </w:p>
        </w:tc>
      </w:tr>
      <w:tr w:rsidR="00781C28" w:rsidRPr="0073400D" w14:paraId="7A61FBE8" w14:textId="77777777" w:rsidTr="008A685F">
        <w:tc>
          <w:tcPr>
            <w:tcW w:w="4531" w:type="dxa"/>
            <w:shd w:val="clear" w:color="auto" w:fill="auto"/>
            <w:tcMar>
              <w:top w:w="100" w:type="dxa"/>
              <w:left w:w="100" w:type="dxa"/>
              <w:bottom w:w="100" w:type="dxa"/>
              <w:right w:w="100" w:type="dxa"/>
            </w:tcMar>
          </w:tcPr>
          <w:p w14:paraId="31BC62DA" w14:textId="77777777" w:rsidR="00781C28" w:rsidRPr="0073400D" w:rsidRDefault="00781C28" w:rsidP="008A685F">
            <w:pPr>
              <w:widowControl w:val="0"/>
              <w:spacing w:line="360" w:lineRule="auto"/>
              <w:rPr>
                <w:rFonts w:ascii="Times New Roman" w:hAnsi="Times New Roman"/>
              </w:rPr>
            </w:pPr>
            <w:r w:rsidRPr="0073400D">
              <w:rPr>
                <w:rFonts w:ascii="Times New Roman" w:hAnsi="Times New Roman"/>
              </w:rPr>
              <w:t>Khách hàng, user</w:t>
            </w:r>
          </w:p>
        </w:tc>
        <w:tc>
          <w:tcPr>
            <w:tcW w:w="4531" w:type="dxa"/>
            <w:shd w:val="clear" w:color="auto" w:fill="auto"/>
            <w:tcMar>
              <w:top w:w="100" w:type="dxa"/>
              <w:left w:w="100" w:type="dxa"/>
              <w:bottom w:w="100" w:type="dxa"/>
              <w:right w:w="100" w:type="dxa"/>
            </w:tcMar>
          </w:tcPr>
          <w:p w14:paraId="232916F2" w14:textId="77777777" w:rsidR="00781C28" w:rsidRPr="0073400D" w:rsidRDefault="00781C28" w:rsidP="008A685F">
            <w:pPr>
              <w:widowControl w:val="0"/>
              <w:spacing w:line="360" w:lineRule="auto"/>
              <w:rPr>
                <w:rFonts w:ascii="Times New Roman" w:hAnsi="Times New Roman"/>
              </w:rPr>
            </w:pPr>
            <w:r w:rsidRPr="0073400D">
              <w:rPr>
                <w:rFonts w:ascii="Times New Roman" w:hAnsi="Times New Roman"/>
              </w:rPr>
              <w:t>Chức năng này cho phép khách hàng và user mua hàng mà mình đã chọn.</w:t>
            </w:r>
          </w:p>
        </w:tc>
      </w:tr>
    </w:tbl>
    <w:p w14:paraId="1C09E3C0" w14:textId="77777777" w:rsidR="00781C28" w:rsidRPr="0073400D" w:rsidRDefault="00781C28" w:rsidP="00781C28">
      <w:pPr>
        <w:spacing w:line="360" w:lineRule="auto"/>
        <w:rPr>
          <w:rFonts w:ascii="Times New Roman" w:hAnsi="Times New Roman"/>
        </w:rPr>
      </w:pPr>
    </w:p>
    <w:p w14:paraId="427308F4" w14:textId="77777777" w:rsidR="00781C28" w:rsidRPr="0073400D" w:rsidRDefault="00781C28" w:rsidP="00EE2611">
      <w:pPr>
        <w:numPr>
          <w:ilvl w:val="0"/>
          <w:numId w:val="31"/>
        </w:numPr>
        <w:spacing w:line="360" w:lineRule="auto"/>
        <w:rPr>
          <w:rFonts w:ascii="Times New Roman" w:hAnsi="Times New Roman"/>
        </w:rPr>
      </w:pPr>
      <w:r w:rsidRPr="0073400D">
        <w:rPr>
          <w:rFonts w:ascii="Times New Roman" w:hAnsi="Times New Roman"/>
        </w:rPr>
        <w:t>Giỏ hàng</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781C28" w:rsidRPr="0073400D" w14:paraId="66469FA5" w14:textId="77777777" w:rsidTr="008A685F">
        <w:tc>
          <w:tcPr>
            <w:tcW w:w="4531" w:type="dxa"/>
            <w:shd w:val="clear" w:color="auto" w:fill="auto"/>
            <w:tcMar>
              <w:top w:w="100" w:type="dxa"/>
              <w:left w:w="100" w:type="dxa"/>
              <w:bottom w:w="100" w:type="dxa"/>
              <w:right w:w="100" w:type="dxa"/>
            </w:tcMar>
          </w:tcPr>
          <w:p w14:paraId="522B4810" w14:textId="77777777" w:rsidR="00781C28" w:rsidRPr="0073400D" w:rsidRDefault="00781C28" w:rsidP="008A685F">
            <w:pPr>
              <w:widowControl w:val="0"/>
              <w:spacing w:line="360" w:lineRule="auto"/>
              <w:jc w:val="center"/>
              <w:rPr>
                <w:rFonts w:ascii="Times New Roman" w:hAnsi="Times New Roman"/>
                <w:b/>
              </w:rPr>
            </w:pPr>
            <w:r w:rsidRPr="0073400D">
              <w:rPr>
                <w:rFonts w:ascii="Times New Roman" w:hAnsi="Times New Roman"/>
                <w:b/>
              </w:rPr>
              <w:lastRenderedPageBreak/>
              <w:t>Tác nhân</w:t>
            </w:r>
          </w:p>
        </w:tc>
        <w:tc>
          <w:tcPr>
            <w:tcW w:w="4531" w:type="dxa"/>
            <w:shd w:val="clear" w:color="auto" w:fill="auto"/>
            <w:tcMar>
              <w:top w:w="100" w:type="dxa"/>
              <w:left w:w="100" w:type="dxa"/>
              <w:bottom w:w="100" w:type="dxa"/>
              <w:right w:w="100" w:type="dxa"/>
            </w:tcMar>
          </w:tcPr>
          <w:p w14:paraId="61787C54" w14:textId="77777777" w:rsidR="00781C28" w:rsidRPr="0073400D" w:rsidRDefault="00781C28" w:rsidP="008A685F">
            <w:pPr>
              <w:widowControl w:val="0"/>
              <w:spacing w:line="360" w:lineRule="auto"/>
              <w:jc w:val="center"/>
              <w:rPr>
                <w:rFonts w:ascii="Times New Roman" w:hAnsi="Times New Roman"/>
                <w:b/>
              </w:rPr>
            </w:pPr>
            <w:r w:rsidRPr="0073400D">
              <w:rPr>
                <w:rFonts w:ascii="Times New Roman" w:hAnsi="Times New Roman"/>
                <w:b/>
              </w:rPr>
              <w:t>Mô tả</w:t>
            </w:r>
          </w:p>
        </w:tc>
      </w:tr>
      <w:tr w:rsidR="00781C28" w:rsidRPr="0073400D" w14:paraId="3B1D50E2" w14:textId="77777777" w:rsidTr="008A685F">
        <w:tc>
          <w:tcPr>
            <w:tcW w:w="4531" w:type="dxa"/>
            <w:shd w:val="clear" w:color="auto" w:fill="auto"/>
            <w:tcMar>
              <w:top w:w="100" w:type="dxa"/>
              <w:left w:w="100" w:type="dxa"/>
              <w:bottom w:w="100" w:type="dxa"/>
              <w:right w:w="100" w:type="dxa"/>
            </w:tcMar>
          </w:tcPr>
          <w:p w14:paraId="3E6763D2" w14:textId="77777777" w:rsidR="00781C28" w:rsidRPr="0073400D" w:rsidRDefault="00781C28" w:rsidP="008A685F">
            <w:pPr>
              <w:widowControl w:val="0"/>
              <w:spacing w:line="360" w:lineRule="auto"/>
              <w:rPr>
                <w:rFonts w:ascii="Times New Roman" w:hAnsi="Times New Roman"/>
              </w:rPr>
            </w:pPr>
            <w:r w:rsidRPr="0073400D">
              <w:rPr>
                <w:rFonts w:ascii="Times New Roman" w:hAnsi="Times New Roman"/>
              </w:rPr>
              <w:t>Khách hàng, user</w:t>
            </w:r>
          </w:p>
        </w:tc>
        <w:tc>
          <w:tcPr>
            <w:tcW w:w="4531" w:type="dxa"/>
            <w:shd w:val="clear" w:color="auto" w:fill="auto"/>
            <w:tcMar>
              <w:top w:w="100" w:type="dxa"/>
              <w:left w:w="100" w:type="dxa"/>
              <w:bottom w:w="100" w:type="dxa"/>
              <w:right w:w="100" w:type="dxa"/>
            </w:tcMar>
          </w:tcPr>
          <w:p w14:paraId="1F6D31D4" w14:textId="77777777" w:rsidR="00781C28" w:rsidRPr="0073400D" w:rsidRDefault="00781C28" w:rsidP="008A685F">
            <w:pPr>
              <w:widowControl w:val="0"/>
              <w:spacing w:line="360" w:lineRule="auto"/>
              <w:rPr>
                <w:rFonts w:ascii="Times New Roman" w:hAnsi="Times New Roman"/>
              </w:rPr>
            </w:pPr>
            <w:r w:rsidRPr="0073400D">
              <w:rPr>
                <w:rFonts w:ascii="Times New Roman" w:hAnsi="Times New Roman"/>
              </w:rPr>
              <w:t>Chức năng này cho phép khách hàng và user quản lý và xem thông tin giỏ hàng.</w:t>
            </w:r>
          </w:p>
        </w:tc>
      </w:tr>
    </w:tbl>
    <w:p w14:paraId="6EB4B0C9" w14:textId="77777777" w:rsidR="00781C28" w:rsidRPr="0073400D" w:rsidRDefault="00781C28" w:rsidP="00781C28">
      <w:pPr>
        <w:spacing w:line="360" w:lineRule="auto"/>
        <w:ind w:left="720"/>
        <w:rPr>
          <w:rFonts w:ascii="Times New Roman" w:hAnsi="Times New Roman"/>
        </w:rPr>
      </w:pPr>
    </w:p>
    <w:p w14:paraId="24EF0230" w14:textId="77777777" w:rsidR="00781C28" w:rsidRPr="0073400D" w:rsidRDefault="00781C28" w:rsidP="00EE2611">
      <w:pPr>
        <w:numPr>
          <w:ilvl w:val="0"/>
          <w:numId w:val="25"/>
        </w:numPr>
        <w:spacing w:line="360" w:lineRule="auto"/>
        <w:rPr>
          <w:rFonts w:ascii="Times New Roman" w:hAnsi="Times New Roman"/>
        </w:rPr>
      </w:pPr>
      <w:r w:rsidRPr="0073400D">
        <w:rPr>
          <w:rFonts w:ascii="Times New Roman" w:hAnsi="Times New Roman"/>
        </w:rPr>
        <w:t>Thêm sản phẩm yêu thích</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781C28" w:rsidRPr="0073400D" w14:paraId="3B1FF653" w14:textId="77777777" w:rsidTr="008A685F">
        <w:tc>
          <w:tcPr>
            <w:tcW w:w="4531" w:type="dxa"/>
            <w:shd w:val="clear" w:color="auto" w:fill="auto"/>
            <w:tcMar>
              <w:top w:w="100" w:type="dxa"/>
              <w:left w:w="100" w:type="dxa"/>
              <w:bottom w:w="100" w:type="dxa"/>
              <w:right w:w="100" w:type="dxa"/>
            </w:tcMar>
          </w:tcPr>
          <w:p w14:paraId="0033A5F6" w14:textId="77777777" w:rsidR="00781C28" w:rsidRPr="0073400D" w:rsidRDefault="00781C28" w:rsidP="008A685F">
            <w:pPr>
              <w:widowControl w:val="0"/>
              <w:spacing w:line="360" w:lineRule="auto"/>
              <w:jc w:val="center"/>
              <w:rPr>
                <w:rFonts w:ascii="Times New Roman" w:hAnsi="Times New Roman"/>
                <w:b/>
              </w:rPr>
            </w:pPr>
            <w:r w:rsidRPr="0073400D">
              <w:rPr>
                <w:rFonts w:ascii="Times New Roman" w:hAnsi="Times New Roman"/>
                <w:b/>
              </w:rPr>
              <w:t>Tác nhân</w:t>
            </w:r>
          </w:p>
        </w:tc>
        <w:tc>
          <w:tcPr>
            <w:tcW w:w="4531" w:type="dxa"/>
            <w:shd w:val="clear" w:color="auto" w:fill="auto"/>
            <w:tcMar>
              <w:top w:w="100" w:type="dxa"/>
              <w:left w:w="100" w:type="dxa"/>
              <w:bottom w:w="100" w:type="dxa"/>
              <w:right w:w="100" w:type="dxa"/>
            </w:tcMar>
          </w:tcPr>
          <w:p w14:paraId="58727C86" w14:textId="77777777" w:rsidR="00781C28" w:rsidRPr="0073400D" w:rsidRDefault="00781C28" w:rsidP="008A685F">
            <w:pPr>
              <w:widowControl w:val="0"/>
              <w:spacing w:line="360" w:lineRule="auto"/>
              <w:jc w:val="center"/>
              <w:rPr>
                <w:rFonts w:ascii="Times New Roman" w:hAnsi="Times New Roman"/>
                <w:b/>
              </w:rPr>
            </w:pPr>
            <w:r w:rsidRPr="0073400D">
              <w:rPr>
                <w:rFonts w:ascii="Times New Roman" w:hAnsi="Times New Roman"/>
                <w:b/>
              </w:rPr>
              <w:t>Mô tả</w:t>
            </w:r>
          </w:p>
        </w:tc>
      </w:tr>
      <w:tr w:rsidR="00781C28" w:rsidRPr="0073400D" w14:paraId="2D41E7DA" w14:textId="77777777" w:rsidTr="008A685F">
        <w:tc>
          <w:tcPr>
            <w:tcW w:w="4531" w:type="dxa"/>
            <w:shd w:val="clear" w:color="auto" w:fill="auto"/>
            <w:tcMar>
              <w:top w:w="100" w:type="dxa"/>
              <w:left w:w="100" w:type="dxa"/>
              <w:bottom w:w="100" w:type="dxa"/>
              <w:right w:w="100" w:type="dxa"/>
            </w:tcMar>
          </w:tcPr>
          <w:p w14:paraId="5439A79E" w14:textId="77777777" w:rsidR="00781C28" w:rsidRPr="0073400D" w:rsidRDefault="00781C28" w:rsidP="008A685F">
            <w:pPr>
              <w:widowControl w:val="0"/>
              <w:spacing w:line="360" w:lineRule="auto"/>
              <w:rPr>
                <w:rFonts w:ascii="Times New Roman" w:hAnsi="Times New Roman"/>
              </w:rPr>
            </w:pPr>
            <w:r w:rsidRPr="0073400D">
              <w:rPr>
                <w:rFonts w:ascii="Times New Roman" w:hAnsi="Times New Roman"/>
              </w:rPr>
              <w:t>Khách hàng, user</w:t>
            </w:r>
          </w:p>
        </w:tc>
        <w:tc>
          <w:tcPr>
            <w:tcW w:w="4531" w:type="dxa"/>
            <w:shd w:val="clear" w:color="auto" w:fill="auto"/>
            <w:tcMar>
              <w:top w:w="100" w:type="dxa"/>
              <w:left w:w="100" w:type="dxa"/>
              <w:bottom w:w="100" w:type="dxa"/>
              <w:right w:w="100" w:type="dxa"/>
            </w:tcMar>
          </w:tcPr>
          <w:p w14:paraId="42E02D98" w14:textId="77777777" w:rsidR="00781C28" w:rsidRPr="0073400D" w:rsidRDefault="00781C28" w:rsidP="008A685F">
            <w:pPr>
              <w:widowControl w:val="0"/>
              <w:spacing w:line="360" w:lineRule="auto"/>
              <w:rPr>
                <w:rFonts w:ascii="Times New Roman" w:hAnsi="Times New Roman"/>
              </w:rPr>
            </w:pPr>
            <w:r w:rsidRPr="0073400D">
              <w:rPr>
                <w:rFonts w:ascii="Times New Roman" w:hAnsi="Times New Roman"/>
              </w:rPr>
              <w:t>Chức năng này cho phép khách hàng và user thêm sản phẩm mình yêu thích.</w:t>
            </w:r>
          </w:p>
        </w:tc>
      </w:tr>
    </w:tbl>
    <w:p w14:paraId="5468628C" w14:textId="77777777" w:rsidR="00781C28" w:rsidRPr="0073400D" w:rsidRDefault="00781C28" w:rsidP="00781C28">
      <w:pPr>
        <w:spacing w:line="360" w:lineRule="auto"/>
        <w:ind w:left="720"/>
        <w:rPr>
          <w:rFonts w:ascii="Times New Roman" w:hAnsi="Times New Roman"/>
        </w:rPr>
      </w:pPr>
    </w:p>
    <w:p w14:paraId="43997238" w14:textId="77777777" w:rsidR="00781C28" w:rsidRPr="0073400D" w:rsidRDefault="00781C28" w:rsidP="00EE2611">
      <w:pPr>
        <w:numPr>
          <w:ilvl w:val="0"/>
          <w:numId w:val="26"/>
        </w:numPr>
        <w:spacing w:line="360" w:lineRule="auto"/>
        <w:rPr>
          <w:rFonts w:ascii="Times New Roman" w:hAnsi="Times New Roman"/>
        </w:rPr>
      </w:pPr>
      <w:r w:rsidRPr="0073400D">
        <w:rPr>
          <w:rFonts w:ascii="Times New Roman" w:hAnsi="Times New Roman"/>
        </w:rPr>
        <w:t>Thanh toán</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1"/>
        <w:gridCol w:w="4531"/>
      </w:tblGrid>
      <w:tr w:rsidR="00781C28" w:rsidRPr="0073400D" w14:paraId="4333F6A0" w14:textId="77777777" w:rsidTr="008A685F">
        <w:tc>
          <w:tcPr>
            <w:tcW w:w="4531" w:type="dxa"/>
            <w:shd w:val="clear" w:color="auto" w:fill="auto"/>
            <w:tcMar>
              <w:top w:w="100" w:type="dxa"/>
              <w:left w:w="100" w:type="dxa"/>
              <w:bottom w:w="100" w:type="dxa"/>
              <w:right w:w="100" w:type="dxa"/>
            </w:tcMar>
          </w:tcPr>
          <w:p w14:paraId="70BFB49E" w14:textId="77777777" w:rsidR="00781C28" w:rsidRPr="0073400D" w:rsidRDefault="00781C28" w:rsidP="008A685F">
            <w:pPr>
              <w:widowControl w:val="0"/>
              <w:spacing w:line="360" w:lineRule="auto"/>
              <w:jc w:val="center"/>
              <w:rPr>
                <w:rFonts w:ascii="Times New Roman" w:hAnsi="Times New Roman"/>
                <w:b/>
              </w:rPr>
            </w:pPr>
            <w:r w:rsidRPr="0073400D">
              <w:rPr>
                <w:rFonts w:ascii="Times New Roman" w:hAnsi="Times New Roman"/>
                <w:b/>
              </w:rPr>
              <w:t>Tác nhân</w:t>
            </w:r>
          </w:p>
        </w:tc>
        <w:tc>
          <w:tcPr>
            <w:tcW w:w="4531" w:type="dxa"/>
            <w:shd w:val="clear" w:color="auto" w:fill="auto"/>
            <w:tcMar>
              <w:top w:w="100" w:type="dxa"/>
              <w:left w:w="100" w:type="dxa"/>
              <w:bottom w:w="100" w:type="dxa"/>
              <w:right w:w="100" w:type="dxa"/>
            </w:tcMar>
          </w:tcPr>
          <w:p w14:paraId="05810F48" w14:textId="77777777" w:rsidR="00781C28" w:rsidRPr="0073400D" w:rsidRDefault="00781C28" w:rsidP="008A685F">
            <w:pPr>
              <w:widowControl w:val="0"/>
              <w:spacing w:line="360" w:lineRule="auto"/>
              <w:jc w:val="center"/>
              <w:rPr>
                <w:rFonts w:ascii="Times New Roman" w:hAnsi="Times New Roman"/>
                <w:b/>
              </w:rPr>
            </w:pPr>
            <w:r w:rsidRPr="0073400D">
              <w:rPr>
                <w:rFonts w:ascii="Times New Roman" w:hAnsi="Times New Roman"/>
                <w:b/>
              </w:rPr>
              <w:t>Mô tả</w:t>
            </w:r>
          </w:p>
        </w:tc>
      </w:tr>
      <w:tr w:rsidR="00781C28" w:rsidRPr="0073400D" w14:paraId="2F8E8EFD" w14:textId="77777777" w:rsidTr="008A685F">
        <w:tc>
          <w:tcPr>
            <w:tcW w:w="4531" w:type="dxa"/>
            <w:shd w:val="clear" w:color="auto" w:fill="auto"/>
            <w:tcMar>
              <w:top w:w="100" w:type="dxa"/>
              <w:left w:w="100" w:type="dxa"/>
              <w:bottom w:w="100" w:type="dxa"/>
              <w:right w:w="100" w:type="dxa"/>
            </w:tcMar>
          </w:tcPr>
          <w:p w14:paraId="3B893E2E" w14:textId="77777777" w:rsidR="00781C28" w:rsidRPr="0073400D" w:rsidRDefault="00781C28" w:rsidP="008A685F">
            <w:pPr>
              <w:widowControl w:val="0"/>
              <w:spacing w:line="360" w:lineRule="auto"/>
              <w:rPr>
                <w:rFonts w:ascii="Times New Roman" w:hAnsi="Times New Roman"/>
              </w:rPr>
            </w:pPr>
            <w:r w:rsidRPr="0073400D">
              <w:rPr>
                <w:rFonts w:ascii="Times New Roman" w:hAnsi="Times New Roman"/>
              </w:rPr>
              <w:t>Khách hàng, user</w:t>
            </w:r>
          </w:p>
        </w:tc>
        <w:tc>
          <w:tcPr>
            <w:tcW w:w="4531" w:type="dxa"/>
            <w:shd w:val="clear" w:color="auto" w:fill="auto"/>
            <w:tcMar>
              <w:top w:w="100" w:type="dxa"/>
              <w:left w:w="100" w:type="dxa"/>
              <w:bottom w:w="100" w:type="dxa"/>
              <w:right w:w="100" w:type="dxa"/>
            </w:tcMar>
          </w:tcPr>
          <w:p w14:paraId="1B232D53" w14:textId="77777777" w:rsidR="00781C28" w:rsidRPr="0073400D" w:rsidRDefault="00781C28" w:rsidP="008A685F">
            <w:pPr>
              <w:widowControl w:val="0"/>
              <w:spacing w:line="360" w:lineRule="auto"/>
              <w:rPr>
                <w:rFonts w:ascii="Times New Roman" w:hAnsi="Times New Roman"/>
              </w:rPr>
            </w:pPr>
            <w:r w:rsidRPr="0073400D">
              <w:rPr>
                <w:rFonts w:ascii="Times New Roman" w:hAnsi="Times New Roman"/>
              </w:rPr>
              <w:t>Chức năng này cho phép khách hàng và user thực hiện thanh toán cho đơn hàng mà mình đã đặt.</w:t>
            </w:r>
          </w:p>
        </w:tc>
      </w:tr>
    </w:tbl>
    <w:p w14:paraId="0B103E7B" w14:textId="2AFA757C" w:rsidR="00781C28" w:rsidRDefault="00781C28" w:rsidP="00781C28">
      <w:pPr>
        <w:spacing w:before="240" w:after="240" w:line="360" w:lineRule="auto"/>
        <w:rPr>
          <w:rFonts w:ascii="Times New Roman" w:hAnsi="Times New Roman"/>
        </w:rPr>
      </w:pPr>
    </w:p>
    <w:p w14:paraId="6579EBFD" w14:textId="115F2FDD" w:rsidR="00520C8F" w:rsidRDefault="00520C8F" w:rsidP="00781C28">
      <w:pPr>
        <w:spacing w:before="240" w:after="240" w:line="360" w:lineRule="auto"/>
        <w:rPr>
          <w:rFonts w:ascii="Times New Roman" w:hAnsi="Times New Roman"/>
        </w:rPr>
      </w:pPr>
    </w:p>
    <w:p w14:paraId="0BBBFACB" w14:textId="4590F87D" w:rsidR="00520C8F" w:rsidRDefault="00520C8F" w:rsidP="00781C28">
      <w:pPr>
        <w:spacing w:before="240" w:after="240" w:line="360" w:lineRule="auto"/>
        <w:rPr>
          <w:rFonts w:ascii="Times New Roman" w:hAnsi="Times New Roman"/>
        </w:rPr>
      </w:pPr>
    </w:p>
    <w:p w14:paraId="6599BCD5" w14:textId="55EE2705" w:rsidR="00520C8F" w:rsidRDefault="00520C8F" w:rsidP="00781C28">
      <w:pPr>
        <w:spacing w:before="240" w:after="240" w:line="360" w:lineRule="auto"/>
        <w:rPr>
          <w:rFonts w:ascii="Times New Roman" w:hAnsi="Times New Roman"/>
        </w:rPr>
      </w:pPr>
    </w:p>
    <w:p w14:paraId="2C5BDD62" w14:textId="5B48C806" w:rsidR="00520C8F" w:rsidRDefault="00520C8F" w:rsidP="00781C28">
      <w:pPr>
        <w:spacing w:before="240" w:after="240" w:line="360" w:lineRule="auto"/>
        <w:rPr>
          <w:rFonts w:ascii="Times New Roman" w:hAnsi="Times New Roman"/>
        </w:rPr>
      </w:pPr>
    </w:p>
    <w:p w14:paraId="122E7CB4" w14:textId="1C72B5CC" w:rsidR="00520C8F" w:rsidRDefault="00520C8F" w:rsidP="00781C28">
      <w:pPr>
        <w:spacing w:before="240" w:after="240" w:line="360" w:lineRule="auto"/>
        <w:rPr>
          <w:rFonts w:ascii="Times New Roman" w:hAnsi="Times New Roman"/>
        </w:rPr>
      </w:pPr>
    </w:p>
    <w:p w14:paraId="77B5139F" w14:textId="78BEA3A8" w:rsidR="00520C8F" w:rsidRDefault="00520C8F" w:rsidP="00781C28">
      <w:pPr>
        <w:spacing w:before="240" w:after="240" w:line="360" w:lineRule="auto"/>
        <w:rPr>
          <w:rFonts w:ascii="Times New Roman" w:hAnsi="Times New Roman"/>
        </w:rPr>
      </w:pPr>
    </w:p>
    <w:p w14:paraId="4022EC7D" w14:textId="77777777" w:rsidR="00520C8F" w:rsidRDefault="00520C8F" w:rsidP="00781C28">
      <w:pPr>
        <w:spacing w:before="240" w:after="240" w:line="360" w:lineRule="auto"/>
        <w:rPr>
          <w:rFonts w:ascii="Times New Roman" w:hAnsi="Times New Roman"/>
        </w:rPr>
      </w:pPr>
    </w:p>
    <w:p w14:paraId="181DC58C" w14:textId="77777777" w:rsidR="00B72A5C" w:rsidRPr="00520C8F" w:rsidRDefault="00B72A5C" w:rsidP="00B72A5C">
      <w:pPr>
        <w:pStyle w:val="Heading1"/>
        <w:spacing w:line="360" w:lineRule="auto"/>
        <w:rPr>
          <w:rFonts w:ascii="Times New Roman" w:hAnsi="Times New Roman"/>
          <w:color w:val="000000" w:themeColor="text1"/>
          <w:sz w:val="36"/>
          <w:szCs w:val="36"/>
        </w:rPr>
      </w:pPr>
      <w:bookmarkStart w:id="109" w:name="_Toc121767628"/>
      <w:r w:rsidRPr="00520C8F">
        <w:rPr>
          <w:rFonts w:ascii="Times New Roman" w:hAnsi="Times New Roman"/>
          <w:color w:val="000000" w:themeColor="text1"/>
          <w:sz w:val="36"/>
          <w:szCs w:val="36"/>
        </w:rPr>
        <w:t>PHẦN 5: CÁC PHI CHỨC NĂNG</w:t>
      </w:r>
      <w:bookmarkEnd w:id="109"/>
    </w:p>
    <w:p w14:paraId="49304AA6" w14:textId="77777777" w:rsidR="00B72A5C" w:rsidRPr="00B72A5C" w:rsidRDefault="00B72A5C" w:rsidP="00B72A5C">
      <w:pPr>
        <w:pStyle w:val="NoSpacing"/>
        <w:rPr>
          <w:rFonts w:ascii="Times New Roman" w:hAnsi="Times New Roman"/>
          <w:b/>
          <w:szCs w:val="26"/>
        </w:rPr>
      </w:pPr>
      <w:bookmarkStart w:id="110" w:name="_heading=h.2grqrue" w:colFirst="0" w:colLast="0"/>
      <w:bookmarkEnd w:id="110"/>
      <w:r w:rsidRPr="00B72A5C">
        <w:rPr>
          <w:rFonts w:ascii="Times New Roman" w:hAnsi="Times New Roman"/>
          <w:szCs w:val="26"/>
        </w:rPr>
        <w:t>Các phi chức năng của phần mềm:</w:t>
      </w:r>
    </w:p>
    <w:p w14:paraId="5CACA462" w14:textId="77777777" w:rsidR="00B72A5C" w:rsidRPr="00B72A5C" w:rsidRDefault="00B72A5C" w:rsidP="00B72A5C">
      <w:pPr>
        <w:pStyle w:val="NoSpacing"/>
        <w:spacing w:line="360" w:lineRule="auto"/>
        <w:ind w:left="720"/>
        <w:rPr>
          <w:rFonts w:ascii="Times New Roman" w:hAnsi="Times New Roman"/>
          <w:b/>
          <w:szCs w:val="26"/>
        </w:rPr>
      </w:pPr>
      <w:bookmarkStart w:id="111" w:name="_heading=h.zgixkpvwjb2o" w:colFirst="0" w:colLast="0"/>
      <w:bookmarkEnd w:id="111"/>
      <w:r w:rsidRPr="00B72A5C">
        <w:rPr>
          <w:rFonts w:ascii="Segoe UI Symbol" w:eastAsia="Arial Unicode MS" w:hAnsi="Segoe UI Symbol" w:cs="Segoe UI Symbol"/>
          <w:b/>
          <w:szCs w:val="26"/>
        </w:rPr>
        <w:t>➢</w:t>
      </w:r>
      <w:r w:rsidRPr="00B72A5C">
        <w:rPr>
          <w:rFonts w:ascii="Times New Roman" w:eastAsia="Arial Unicode MS" w:hAnsi="Times New Roman"/>
          <w:b/>
          <w:szCs w:val="26"/>
        </w:rPr>
        <w:t xml:space="preserve"> </w:t>
      </w:r>
      <w:r w:rsidRPr="00B72A5C">
        <w:rPr>
          <w:rFonts w:ascii="Times New Roman" w:hAnsi="Times New Roman"/>
          <w:szCs w:val="26"/>
        </w:rPr>
        <w:t>Hiệu năng hoạt động</w:t>
      </w:r>
    </w:p>
    <w:p w14:paraId="662B3AE3" w14:textId="77777777" w:rsidR="00B72A5C" w:rsidRPr="00B72A5C" w:rsidRDefault="00B72A5C" w:rsidP="00B72A5C">
      <w:pPr>
        <w:pStyle w:val="NoSpacing"/>
        <w:spacing w:line="360" w:lineRule="auto"/>
        <w:ind w:left="720"/>
        <w:rPr>
          <w:rFonts w:ascii="Times New Roman" w:hAnsi="Times New Roman"/>
          <w:b/>
          <w:szCs w:val="26"/>
        </w:rPr>
      </w:pPr>
      <w:bookmarkStart w:id="112" w:name="_heading=h.i9vgp82fqiml" w:colFirst="0" w:colLast="0"/>
      <w:bookmarkEnd w:id="112"/>
      <w:r w:rsidRPr="00B72A5C">
        <w:rPr>
          <w:rFonts w:ascii="Segoe UI Symbol" w:eastAsia="Arial Unicode MS" w:hAnsi="Segoe UI Symbol" w:cs="Segoe UI Symbol"/>
          <w:b/>
          <w:szCs w:val="26"/>
        </w:rPr>
        <w:t>➢</w:t>
      </w:r>
      <w:r w:rsidRPr="00B72A5C">
        <w:rPr>
          <w:rFonts w:ascii="Times New Roman" w:eastAsia="Arial Unicode MS" w:hAnsi="Times New Roman"/>
          <w:b/>
          <w:szCs w:val="26"/>
        </w:rPr>
        <w:t xml:space="preserve"> </w:t>
      </w:r>
      <w:r w:rsidRPr="00B72A5C">
        <w:rPr>
          <w:rFonts w:ascii="Times New Roman" w:hAnsi="Times New Roman"/>
          <w:szCs w:val="26"/>
        </w:rPr>
        <w:t>Tính sẵn sàng</w:t>
      </w:r>
    </w:p>
    <w:p w14:paraId="237EF6E6" w14:textId="77777777" w:rsidR="00B72A5C" w:rsidRPr="00B72A5C" w:rsidRDefault="00B72A5C" w:rsidP="00B72A5C">
      <w:pPr>
        <w:pStyle w:val="NoSpacing"/>
        <w:spacing w:line="360" w:lineRule="auto"/>
        <w:ind w:left="720"/>
        <w:rPr>
          <w:rFonts w:ascii="Times New Roman" w:hAnsi="Times New Roman"/>
          <w:b/>
          <w:szCs w:val="26"/>
        </w:rPr>
      </w:pPr>
      <w:bookmarkStart w:id="113" w:name="_heading=h.r7qe0zz0omms" w:colFirst="0" w:colLast="0"/>
      <w:bookmarkEnd w:id="113"/>
      <w:r w:rsidRPr="00B72A5C">
        <w:rPr>
          <w:rFonts w:ascii="Segoe UI Symbol" w:eastAsia="Arial Unicode MS" w:hAnsi="Segoe UI Symbol" w:cs="Segoe UI Symbol"/>
          <w:b/>
          <w:szCs w:val="26"/>
        </w:rPr>
        <w:t>➢</w:t>
      </w:r>
      <w:r w:rsidRPr="00B72A5C">
        <w:rPr>
          <w:rFonts w:ascii="Times New Roman" w:eastAsia="Arial Unicode MS" w:hAnsi="Times New Roman"/>
          <w:b/>
          <w:szCs w:val="26"/>
        </w:rPr>
        <w:t xml:space="preserve"> </w:t>
      </w:r>
      <w:r w:rsidRPr="00B72A5C">
        <w:rPr>
          <w:rFonts w:ascii="Times New Roman" w:hAnsi="Times New Roman"/>
          <w:szCs w:val="26"/>
        </w:rPr>
        <w:t>An toàn thông tin</w:t>
      </w:r>
      <w:bookmarkStart w:id="114" w:name="_heading=h.23qfhemhb7jg" w:colFirst="0" w:colLast="0"/>
      <w:bookmarkEnd w:id="114"/>
    </w:p>
    <w:p w14:paraId="58D2A6A0" w14:textId="77777777" w:rsidR="00B72A5C" w:rsidRPr="00B72A5C" w:rsidRDefault="00B72A5C" w:rsidP="00B72A5C">
      <w:pPr>
        <w:pStyle w:val="NoSpacing"/>
        <w:spacing w:line="360" w:lineRule="auto"/>
        <w:ind w:left="720"/>
        <w:rPr>
          <w:rFonts w:ascii="Times New Roman" w:hAnsi="Times New Roman"/>
          <w:b/>
          <w:szCs w:val="26"/>
        </w:rPr>
      </w:pPr>
      <w:bookmarkStart w:id="115" w:name="_heading=h.2y6tm5gri2k6" w:colFirst="0" w:colLast="0"/>
      <w:bookmarkEnd w:id="115"/>
      <w:r w:rsidRPr="00B72A5C">
        <w:rPr>
          <w:rFonts w:ascii="Segoe UI Symbol" w:eastAsia="Arial Unicode MS" w:hAnsi="Segoe UI Symbol" w:cs="Segoe UI Symbol"/>
          <w:b/>
          <w:szCs w:val="26"/>
        </w:rPr>
        <w:t>➢</w:t>
      </w:r>
      <w:r w:rsidRPr="00B72A5C">
        <w:rPr>
          <w:rFonts w:ascii="Times New Roman" w:eastAsia="Arial Unicode MS" w:hAnsi="Times New Roman"/>
          <w:b/>
          <w:szCs w:val="26"/>
        </w:rPr>
        <w:t xml:space="preserve"> </w:t>
      </w:r>
      <w:r w:rsidRPr="00B72A5C">
        <w:rPr>
          <w:rFonts w:ascii="Times New Roman" w:hAnsi="Times New Roman"/>
          <w:szCs w:val="26"/>
        </w:rPr>
        <w:t>Tính bảo mật</w:t>
      </w:r>
    </w:p>
    <w:p w14:paraId="244F367F" w14:textId="77777777" w:rsidR="00B72A5C" w:rsidRPr="00B72A5C" w:rsidRDefault="00B72A5C" w:rsidP="00B72A5C">
      <w:pPr>
        <w:pStyle w:val="NoSpacing"/>
        <w:spacing w:line="360" w:lineRule="auto"/>
        <w:ind w:left="720"/>
        <w:rPr>
          <w:rFonts w:ascii="Times New Roman" w:hAnsi="Times New Roman"/>
          <w:b/>
          <w:szCs w:val="26"/>
        </w:rPr>
      </w:pPr>
      <w:bookmarkStart w:id="116" w:name="_heading=h.zhfviflx3t7l" w:colFirst="0" w:colLast="0"/>
      <w:bookmarkEnd w:id="116"/>
      <w:r w:rsidRPr="00B72A5C">
        <w:rPr>
          <w:rFonts w:ascii="Segoe UI Symbol" w:eastAsia="Arial Unicode MS" w:hAnsi="Segoe UI Symbol" w:cs="Segoe UI Symbol"/>
          <w:b/>
          <w:szCs w:val="26"/>
        </w:rPr>
        <w:t>➢</w:t>
      </w:r>
      <w:r w:rsidRPr="00B72A5C">
        <w:rPr>
          <w:rFonts w:ascii="Times New Roman" w:eastAsia="Arial Unicode MS" w:hAnsi="Times New Roman"/>
          <w:b/>
          <w:szCs w:val="26"/>
        </w:rPr>
        <w:t xml:space="preserve"> </w:t>
      </w:r>
      <w:r w:rsidRPr="00B72A5C">
        <w:rPr>
          <w:rFonts w:ascii="Times New Roman" w:hAnsi="Times New Roman"/>
          <w:szCs w:val="26"/>
        </w:rPr>
        <w:t>Tính toàn vẹn</w:t>
      </w:r>
    </w:p>
    <w:p w14:paraId="0DEA6EF8" w14:textId="77777777" w:rsidR="00B72A5C" w:rsidRPr="00B72A5C" w:rsidRDefault="00B72A5C" w:rsidP="00B72A5C">
      <w:pPr>
        <w:pStyle w:val="NoSpacing"/>
        <w:spacing w:line="360" w:lineRule="auto"/>
        <w:ind w:left="720"/>
        <w:rPr>
          <w:rFonts w:ascii="Times New Roman" w:hAnsi="Times New Roman"/>
          <w:b/>
          <w:szCs w:val="26"/>
        </w:rPr>
      </w:pPr>
      <w:bookmarkStart w:id="117" w:name="_heading=h.v2p9489i4s71" w:colFirst="0" w:colLast="0"/>
      <w:bookmarkEnd w:id="117"/>
      <w:r w:rsidRPr="00B72A5C">
        <w:rPr>
          <w:rFonts w:ascii="Segoe UI Symbol" w:eastAsia="Arial Unicode MS" w:hAnsi="Segoe UI Symbol" w:cs="Segoe UI Symbol"/>
          <w:b/>
          <w:szCs w:val="26"/>
        </w:rPr>
        <w:t>➢</w:t>
      </w:r>
      <w:r w:rsidRPr="00B72A5C">
        <w:rPr>
          <w:rFonts w:ascii="Times New Roman" w:eastAsia="Arial Unicode MS" w:hAnsi="Times New Roman"/>
          <w:b/>
          <w:szCs w:val="26"/>
        </w:rPr>
        <w:t xml:space="preserve"> </w:t>
      </w:r>
      <w:r w:rsidRPr="00B72A5C">
        <w:rPr>
          <w:rFonts w:ascii="Times New Roman" w:hAnsi="Times New Roman"/>
          <w:szCs w:val="26"/>
        </w:rPr>
        <w:t>Tính khả dụng</w:t>
      </w:r>
    </w:p>
    <w:p w14:paraId="75AFE8D9" w14:textId="77777777" w:rsidR="00B72A5C" w:rsidRPr="00B72A5C" w:rsidRDefault="00B72A5C" w:rsidP="00B72A5C">
      <w:pPr>
        <w:pStyle w:val="NoSpacing"/>
        <w:spacing w:line="360" w:lineRule="auto"/>
        <w:ind w:left="720"/>
        <w:rPr>
          <w:rFonts w:ascii="Times New Roman" w:hAnsi="Times New Roman"/>
          <w:szCs w:val="26"/>
        </w:rPr>
      </w:pPr>
      <w:bookmarkStart w:id="118" w:name="_heading=h.uv94n7bsw9eo" w:colFirst="0" w:colLast="0"/>
      <w:bookmarkEnd w:id="118"/>
      <w:r w:rsidRPr="00B72A5C">
        <w:rPr>
          <w:rFonts w:ascii="Segoe UI Symbol" w:eastAsia="Arial Unicode MS" w:hAnsi="Segoe UI Symbol" w:cs="Segoe UI Symbol"/>
          <w:b/>
          <w:szCs w:val="26"/>
        </w:rPr>
        <w:t>➢</w:t>
      </w:r>
      <w:r w:rsidRPr="00B72A5C">
        <w:rPr>
          <w:rFonts w:ascii="Times New Roman" w:eastAsia="Arial Unicode MS" w:hAnsi="Times New Roman"/>
          <w:b/>
          <w:szCs w:val="26"/>
        </w:rPr>
        <w:t xml:space="preserve"> </w:t>
      </w:r>
      <w:r w:rsidRPr="00B72A5C">
        <w:rPr>
          <w:rFonts w:ascii="Times New Roman" w:hAnsi="Times New Roman"/>
          <w:szCs w:val="26"/>
        </w:rPr>
        <w:t>Tính tin cậy</w:t>
      </w:r>
    </w:p>
    <w:p w14:paraId="7884B4FB" w14:textId="77777777" w:rsidR="00B72A5C" w:rsidRPr="00B72A5C" w:rsidRDefault="00B72A5C" w:rsidP="00B72A5C">
      <w:pPr>
        <w:pStyle w:val="NoSpacing"/>
        <w:ind w:left="720"/>
        <w:rPr>
          <w:rFonts w:ascii="Times New Roman" w:hAnsi="Times New Roman"/>
          <w:b/>
          <w:szCs w:val="26"/>
        </w:rPr>
      </w:pPr>
    </w:p>
    <w:p w14:paraId="161FED9C" w14:textId="49AFD2A8" w:rsidR="00B72A5C" w:rsidRPr="003D0E9D" w:rsidRDefault="00B72A5C" w:rsidP="00EE2611">
      <w:pPr>
        <w:pStyle w:val="Heading2"/>
        <w:numPr>
          <w:ilvl w:val="1"/>
          <w:numId w:val="34"/>
        </w:numPr>
        <w:spacing w:before="0" w:line="360" w:lineRule="auto"/>
        <w:ind w:left="420" w:hanging="420"/>
        <w:rPr>
          <w:rFonts w:ascii="Times New Roman" w:eastAsia="Times New Roman" w:hAnsi="Times New Roman" w:cs="Times New Roman"/>
          <w:b/>
          <w:bCs/>
          <w:color w:val="000000" w:themeColor="text1"/>
        </w:rPr>
      </w:pPr>
      <w:bookmarkStart w:id="119" w:name="_heading=h.97kfkgnvj769" w:colFirst="0" w:colLast="0"/>
      <w:bookmarkEnd w:id="119"/>
      <w:r w:rsidRPr="003D0E9D">
        <w:rPr>
          <w:rFonts w:ascii="Times New Roman" w:eastAsia="Times New Roman" w:hAnsi="Times New Roman" w:cs="Times New Roman"/>
          <w:b/>
          <w:bCs/>
          <w:color w:val="000000" w:themeColor="text1"/>
        </w:rPr>
        <w:t xml:space="preserve"> </w:t>
      </w:r>
      <w:bookmarkStart w:id="120" w:name="_Toc121767629"/>
      <w:r w:rsidRPr="003D0E9D">
        <w:rPr>
          <w:rFonts w:ascii="Times New Roman" w:eastAsia="Times New Roman" w:hAnsi="Times New Roman" w:cs="Times New Roman"/>
          <w:b/>
          <w:bCs/>
          <w:color w:val="000000" w:themeColor="text1"/>
        </w:rPr>
        <w:t>Yêu cầu về tính sẵn sàng</w:t>
      </w:r>
      <w:bookmarkEnd w:id="120"/>
    </w:p>
    <w:p w14:paraId="61EB26DA" w14:textId="77777777" w:rsidR="00B72A5C" w:rsidRPr="00B72A5C" w:rsidRDefault="00B72A5C" w:rsidP="00B72A5C">
      <w:pPr>
        <w:spacing w:line="360" w:lineRule="auto"/>
        <w:ind w:firstLine="720"/>
        <w:jc w:val="both"/>
        <w:rPr>
          <w:rFonts w:ascii="Times New Roman" w:hAnsi="Times New Roman"/>
          <w:szCs w:val="26"/>
        </w:rPr>
      </w:pPr>
      <w:r w:rsidRPr="00B72A5C">
        <w:rPr>
          <w:rFonts w:ascii="Times New Roman" w:hAnsi="Times New Roman"/>
          <w:szCs w:val="26"/>
        </w:rPr>
        <w:t>Hệ thống tính toán sử dụng để lưu trữ và xử lý thông tin, có một hệ thống điều khiển bảo mật sử dụng để bảo vệ nó, và kênh kết nối sử dụng để truy cập nó phải luôn hoạt động chính xác. Hệ thống có tính sẵn sàng cao hướng đến sự sẵn sàng ở mọi thời điểm, tránh được những rủi ro về phần cứng, phần mềm như: sự cố, hỏng phần cứng, cập nhật, nâng cấp ….</w:t>
      </w:r>
    </w:p>
    <w:p w14:paraId="153E6758" w14:textId="45860EA9" w:rsidR="00B72A5C" w:rsidRPr="003D0E9D" w:rsidRDefault="00B72A5C" w:rsidP="00EE2611">
      <w:pPr>
        <w:pStyle w:val="Heading2"/>
        <w:numPr>
          <w:ilvl w:val="1"/>
          <w:numId w:val="34"/>
        </w:numPr>
        <w:spacing w:before="0" w:line="360" w:lineRule="auto"/>
        <w:ind w:left="420" w:hanging="420"/>
        <w:rPr>
          <w:rFonts w:ascii="Times New Roman" w:eastAsia="Times New Roman" w:hAnsi="Times New Roman" w:cs="Times New Roman"/>
          <w:b/>
          <w:bCs/>
          <w:color w:val="000000" w:themeColor="text1"/>
        </w:rPr>
      </w:pPr>
      <w:bookmarkStart w:id="121" w:name="_heading=h.vx1227" w:colFirst="0" w:colLast="0"/>
      <w:bookmarkEnd w:id="121"/>
      <w:r w:rsidRPr="003D0E9D">
        <w:rPr>
          <w:rFonts w:ascii="Times New Roman" w:eastAsia="Times New Roman" w:hAnsi="Times New Roman" w:cs="Times New Roman"/>
          <w:b/>
          <w:bCs/>
          <w:color w:val="000000" w:themeColor="text1"/>
        </w:rPr>
        <w:t xml:space="preserve"> </w:t>
      </w:r>
      <w:bookmarkStart w:id="122" w:name="_Toc121767630"/>
      <w:r w:rsidRPr="003D0E9D">
        <w:rPr>
          <w:rFonts w:ascii="Times New Roman" w:eastAsia="Times New Roman" w:hAnsi="Times New Roman" w:cs="Times New Roman"/>
          <w:b/>
          <w:bCs/>
          <w:color w:val="000000" w:themeColor="text1"/>
        </w:rPr>
        <w:t>Yêu cầu về an toàn</w:t>
      </w:r>
      <w:bookmarkEnd w:id="122"/>
    </w:p>
    <w:p w14:paraId="160F4EE6" w14:textId="77777777" w:rsidR="00B72A5C" w:rsidRPr="00B72A5C" w:rsidRDefault="00B72A5C" w:rsidP="00B72A5C">
      <w:pPr>
        <w:spacing w:before="240" w:after="240" w:line="360" w:lineRule="auto"/>
        <w:ind w:firstLine="720"/>
        <w:rPr>
          <w:rFonts w:ascii="Times New Roman" w:hAnsi="Times New Roman"/>
          <w:szCs w:val="26"/>
        </w:rPr>
      </w:pPr>
      <w:r w:rsidRPr="00B72A5C">
        <w:rPr>
          <w:rFonts w:ascii="Times New Roman" w:hAnsi="Times New Roman"/>
          <w:szCs w:val="26"/>
        </w:rPr>
        <w:t>Có biện pháp bảo vệ, ngăn chặn khả năng xảy ra các vi phạm bảo mật đến phần mềm, dữ liệu của hệ thống và ngăn chặn nguy cơ tấn công các lỗ hổng bảo mật gây tổn hại cho doanh nghiệp.</w:t>
      </w:r>
    </w:p>
    <w:p w14:paraId="64527C4F" w14:textId="77777777" w:rsidR="00B72A5C" w:rsidRPr="00B72A5C" w:rsidRDefault="00B72A5C" w:rsidP="00B72A5C">
      <w:pPr>
        <w:spacing w:before="240" w:after="240" w:line="276" w:lineRule="auto"/>
        <w:rPr>
          <w:rFonts w:ascii="Times New Roman" w:hAnsi="Times New Roman"/>
          <w:szCs w:val="26"/>
        </w:rPr>
      </w:pPr>
      <w:r w:rsidRPr="00B72A5C">
        <w:rPr>
          <w:rFonts w:ascii="Times New Roman" w:hAnsi="Times New Roman"/>
          <w:szCs w:val="26"/>
        </w:rPr>
        <w:t>Bảo mật cần kiểm tra các thuộc tính sau:</w:t>
      </w:r>
    </w:p>
    <w:p w14:paraId="4B77C9BA" w14:textId="77777777" w:rsidR="00B72A5C" w:rsidRPr="00B72A5C" w:rsidRDefault="00A33C13" w:rsidP="00B72A5C">
      <w:pPr>
        <w:pStyle w:val="NoSpacing"/>
        <w:spacing w:line="360" w:lineRule="auto"/>
        <w:ind w:left="720"/>
        <w:rPr>
          <w:rFonts w:ascii="Times New Roman" w:hAnsi="Times New Roman"/>
          <w:szCs w:val="26"/>
        </w:rPr>
      </w:pPr>
      <w:sdt>
        <w:sdtPr>
          <w:rPr>
            <w:rFonts w:ascii="Times New Roman" w:hAnsi="Times New Roman"/>
            <w:szCs w:val="26"/>
          </w:rPr>
          <w:tag w:val="goog_rdk_0"/>
          <w:id w:val="-1195304024"/>
        </w:sdtPr>
        <w:sdtContent>
          <w:r w:rsidR="00B72A5C" w:rsidRPr="00B72A5C">
            <w:rPr>
              <w:rFonts w:ascii="Segoe UI Symbol" w:eastAsia="Arial Unicode MS" w:hAnsi="Segoe UI Symbol" w:cs="Segoe UI Symbol"/>
              <w:b/>
              <w:szCs w:val="26"/>
            </w:rPr>
            <w:t>➢</w:t>
          </w:r>
          <w:r w:rsidR="00B72A5C" w:rsidRPr="00B72A5C">
            <w:rPr>
              <w:rFonts w:ascii="Times New Roman" w:eastAsia="Arial Unicode MS" w:hAnsi="Times New Roman"/>
              <w:b/>
              <w:szCs w:val="26"/>
            </w:rPr>
            <w:t xml:space="preserve"> </w:t>
          </w:r>
        </w:sdtContent>
      </w:sdt>
      <w:r w:rsidR="00B72A5C" w:rsidRPr="00B72A5C">
        <w:rPr>
          <w:rFonts w:ascii="Times New Roman" w:hAnsi="Times New Roman"/>
          <w:szCs w:val="26"/>
        </w:rPr>
        <w:t>Cấu trúc ứng dụng</w:t>
      </w:r>
    </w:p>
    <w:p w14:paraId="4D82B50B" w14:textId="77777777" w:rsidR="00B72A5C" w:rsidRPr="00B72A5C" w:rsidRDefault="00A33C13" w:rsidP="00B72A5C">
      <w:pPr>
        <w:pStyle w:val="NoSpacing"/>
        <w:spacing w:line="360" w:lineRule="auto"/>
        <w:ind w:left="720"/>
        <w:rPr>
          <w:rFonts w:ascii="Times New Roman" w:hAnsi="Times New Roman"/>
          <w:szCs w:val="26"/>
        </w:rPr>
      </w:pPr>
      <w:sdt>
        <w:sdtPr>
          <w:rPr>
            <w:rFonts w:ascii="Times New Roman" w:hAnsi="Times New Roman"/>
            <w:szCs w:val="26"/>
          </w:rPr>
          <w:tag w:val="goog_rdk_1"/>
          <w:id w:val="1275825596"/>
        </w:sdtPr>
        <w:sdtContent>
          <w:r w:rsidR="00B72A5C" w:rsidRPr="00B72A5C">
            <w:rPr>
              <w:rFonts w:ascii="Segoe UI Symbol" w:eastAsia="Arial Unicode MS" w:hAnsi="Segoe UI Symbol" w:cs="Segoe UI Symbol"/>
              <w:b/>
              <w:szCs w:val="26"/>
            </w:rPr>
            <w:t>➢</w:t>
          </w:r>
          <w:r w:rsidR="00B72A5C" w:rsidRPr="00B72A5C">
            <w:rPr>
              <w:rFonts w:ascii="Times New Roman" w:eastAsia="Arial Unicode MS" w:hAnsi="Times New Roman"/>
              <w:b/>
              <w:szCs w:val="26"/>
            </w:rPr>
            <w:t xml:space="preserve"> </w:t>
          </w:r>
        </w:sdtContent>
      </w:sdt>
      <w:r w:rsidR="00B72A5C" w:rsidRPr="00B72A5C">
        <w:rPr>
          <w:rFonts w:ascii="Times New Roman" w:hAnsi="Times New Roman"/>
          <w:szCs w:val="26"/>
        </w:rPr>
        <w:t>Sự tuân thủ thiết kế nhiều lớp</w:t>
      </w:r>
    </w:p>
    <w:p w14:paraId="2A6843FC" w14:textId="77777777" w:rsidR="00B72A5C" w:rsidRPr="00B72A5C" w:rsidRDefault="00A33C13" w:rsidP="00B72A5C">
      <w:pPr>
        <w:pStyle w:val="NoSpacing"/>
        <w:spacing w:line="360" w:lineRule="auto"/>
        <w:ind w:left="720"/>
        <w:rPr>
          <w:rFonts w:ascii="Times New Roman" w:hAnsi="Times New Roman"/>
          <w:szCs w:val="26"/>
        </w:rPr>
      </w:pPr>
      <w:sdt>
        <w:sdtPr>
          <w:rPr>
            <w:rFonts w:ascii="Times New Roman" w:hAnsi="Times New Roman"/>
            <w:szCs w:val="26"/>
          </w:rPr>
          <w:tag w:val="goog_rdk_2"/>
          <w:id w:val="-1221052071"/>
        </w:sdtPr>
        <w:sdtContent>
          <w:r w:rsidR="00B72A5C" w:rsidRPr="00B72A5C">
            <w:rPr>
              <w:rFonts w:ascii="Segoe UI Symbol" w:eastAsia="Arial Unicode MS" w:hAnsi="Segoe UI Symbol" w:cs="Segoe UI Symbol"/>
              <w:b/>
              <w:szCs w:val="26"/>
            </w:rPr>
            <w:t>➢</w:t>
          </w:r>
          <w:r w:rsidR="00B72A5C" w:rsidRPr="00B72A5C">
            <w:rPr>
              <w:rFonts w:ascii="Times New Roman" w:eastAsia="Arial Unicode MS" w:hAnsi="Times New Roman"/>
              <w:b/>
              <w:szCs w:val="26"/>
            </w:rPr>
            <w:t xml:space="preserve"> </w:t>
          </w:r>
        </w:sdtContent>
      </w:sdt>
      <w:r w:rsidR="00B72A5C" w:rsidRPr="00B72A5C">
        <w:rPr>
          <w:rFonts w:ascii="Times New Roman" w:hAnsi="Times New Roman"/>
          <w:szCs w:val="26"/>
        </w:rPr>
        <w:t>Vấn đề thực tế bảo mật</w:t>
      </w:r>
    </w:p>
    <w:p w14:paraId="7D04DDFB" w14:textId="77777777" w:rsidR="00B72A5C" w:rsidRPr="00B72A5C" w:rsidRDefault="00A33C13" w:rsidP="00B72A5C">
      <w:pPr>
        <w:pStyle w:val="NoSpacing"/>
        <w:spacing w:line="360" w:lineRule="auto"/>
        <w:ind w:left="720"/>
        <w:rPr>
          <w:rFonts w:ascii="Times New Roman" w:hAnsi="Times New Roman"/>
          <w:szCs w:val="26"/>
        </w:rPr>
      </w:pPr>
      <w:sdt>
        <w:sdtPr>
          <w:rPr>
            <w:rFonts w:ascii="Times New Roman" w:hAnsi="Times New Roman"/>
            <w:szCs w:val="26"/>
          </w:rPr>
          <w:tag w:val="goog_rdk_3"/>
          <w:id w:val="1465840969"/>
        </w:sdtPr>
        <w:sdtContent>
          <w:r w:rsidR="00B72A5C" w:rsidRPr="00B72A5C">
            <w:rPr>
              <w:rFonts w:ascii="Segoe UI Symbol" w:eastAsia="Arial Unicode MS" w:hAnsi="Segoe UI Symbol" w:cs="Segoe UI Symbol"/>
              <w:b/>
              <w:szCs w:val="26"/>
            </w:rPr>
            <w:t>➢</w:t>
          </w:r>
          <w:r w:rsidR="00B72A5C" w:rsidRPr="00B72A5C">
            <w:rPr>
              <w:rFonts w:ascii="Times New Roman" w:eastAsia="Arial Unicode MS" w:hAnsi="Times New Roman"/>
              <w:b/>
              <w:szCs w:val="26"/>
            </w:rPr>
            <w:t xml:space="preserve"> </w:t>
          </w:r>
        </w:sdtContent>
      </w:sdt>
      <w:r w:rsidR="00B72A5C" w:rsidRPr="00B72A5C">
        <w:rPr>
          <w:rFonts w:ascii="Times New Roman" w:hAnsi="Times New Roman"/>
          <w:szCs w:val="26"/>
        </w:rPr>
        <w:t>Quy trình mã hóa, lập trình</w:t>
      </w:r>
    </w:p>
    <w:p w14:paraId="3EC4D24E" w14:textId="77777777" w:rsidR="00B72A5C" w:rsidRPr="00B72A5C" w:rsidRDefault="00A33C13" w:rsidP="00B72A5C">
      <w:pPr>
        <w:pStyle w:val="NoSpacing"/>
        <w:spacing w:line="360" w:lineRule="auto"/>
        <w:ind w:left="720"/>
        <w:rPr>
          <w:rFonts w:ascii="Times New Roman" w:hAnsi="Times New Roman"/>
          <w:szCs w:val="26"/>
        </w:rPr>
      </w:pPr>
      <w:sdt>
        <w:sdtPr>
          <w:rPr>
            <w:rFonts w:ascii="Times New Roman" w:hAnsi="Times New Roman"/>
            <w:szCs w:val="26"/>
          </w:rPr>
          <w:tag w:val="goog_rdk_4"/>
          <w:id w:val="1392306920"/>
        </w:sdtPr>
        <w:sdtContent>
          <w:r w:rsidR="00B72A5C" w:rsidRPr="00B72A5C">
            <w:rPr>
              <w:rFonts w:ascii="Segoe UI Symbol" w:eastAsia="Arial Unicode MS" w:hAnsi="Segoe UI Symbol" w:cs="Segoe UI Symbol"/>
              <w:b/>
              <w:szCs w:val="26"/>
            </w:rPr>
            <w:t>➢</w:t>
          </w:r>
          <w:r w:rsidR="00B72A5C" w:rsidRPr="00B72A5C">
            <w:rPr>
              <w:rFonts w:ascii="Times New Roman" w:eastAsia="Arial Unicode MS" w:hAnsi="Times New Roman"/>
              <w:b/>
              <w:szCs w:val="26"/>
            </w:rPr>
            <w:t xml:space="preserve"> </w:t>
          </w:r>
        </w:sdtContent>
      </w:sdt>
      <w:r w:rsidR="00B72A5C" w:rsidRPr="00B72A5C">
        <w:rPr>
          <w:rFonts w:ascii="Times New Roman" w:hAnsi="Times New Roman"/>
          <w:szCs w:val="26"/>
        </w:rPr>
        <w:t>Bảo mật truy cập vào hệ thống, kiểm soát các chương trình</w:t>
      </w:r>
    </w:p>
    <w:p w14:paraId="1FC4D860" w14:textId="75AE7787" w:rsidR="00B72A5C" w:rsidRPr="003D0E9D" w:rsidRDefault="00B72A5C" w:rsidP="00EE2611">
      <w:pPr>
        <w:pStyle w:val="Heading2"/>
        <w:numPr>
          <w:ilvl w:val="1"/>
          <w:numId w:val="34"/>
        </w:numPr>
        <w:spacing w:before="0" w:line="360" w:lineRule="auto"/>
        <w:ind w:left="420" w:hanging="420"/>
        <w:jc w:val="both"/>
        <w:rPr>
          <w:rFonts w:ascii="Times New Roman" w:eastAsia="Times New Roman" w:hAnsi="Times New Roman" w:cs="Times New Roman"/>
          <w:b/>
          <w:bCs/>
          <w:color w:val="000000" w:themeColor="text1"/>
        </w:rPr>
      </w:pPr>
      <w:bookmarkStart w:id="123" w:name="_heading=h.3fwokq0" w:colFirst="0" w:colLast="0"/>
      <w:bookmarkEnd w:id="123"/>
      <w:r w:rsidRPr="003D0E9D">
        <w:rPr>
          <w:rFonts w:ascii="Times New Roman" w:eastAsia="Times New Roman" w:hAnsi="Times New Roman" w:cs="Times New Roman"/>
          <w:b/>
          <w:bCs/>
          <w:color w:val="000000" w:themeColor="text1"/>
        </w:rPr>
        <w:t xml:space="preserve"> </w:t>
      </w:r>
      <w:bookmarkStart w:id="124" w:name="_Toc121767631"/>
      <w:r w:rsidRPr="003D0E9D">
        <w:rPr>
          <w:rFonts w:ascii="Times New Roman" w:eastAsia="Times New Roman" w:hAnsi="Times New Roman" w:cs="Times New Roman"/>
          <w:b/>
          <w:bCs/>
          <w:color w:val="000000" w:themeColor="text1"/>
        </w:rPr>
        <w:t>Yêu cầu về bảo mật</w:t>
      </w:r>
      <w:bookmarkEnd w:id="124"/>
    </w:p>
    <w:p w14:paraId="5DAD8CC7" w14:textId="14A44E42" w:rsidR="00B72A5C" w:rsidRPr="00CA63AC" w:rsidRDefault="00B72A5C" w:rsidP="00B72A5C">
      <w:pPr>
        <w:spacing w:line="360" w:lineRule="auto"/>
        <w:ind w:firstLine="720"/>
        <w:jc w:val="both"/>
        <w:rPr>
          <w:rFonts w:ascii="Times New Roman" w:hAnsi="Times New Roman"/>
          <w:szCs w:val="26"/>
          <w:lang w:val="vi-VN"/>
        </w:rPr>
      </w:pPr>
      <w:r w:rsidRPr="00B72A5C">
        <w:rPr>
          <w:rFonts w:ascii="Times New Roman" w:hAnsi="Times New Roman"/>
          <w:szCs w:val="26"/>
        </w:rPr>
        <w:t xml:space="preserve">Một phần mềm tốt phải có chế độ bảo mật rất cao tránh nguy cơ rò rỉ thông tin cần thiết, phần mềm rất sạch không độc hại, có chế độ bảo vệ hệ thống tránh sự xâm nhập trái phép nguy hiểm, không tiết lộ thông tin của </w:t>
      </w:r>
      <w:r w:rsidR="00CA63AC">
        <w:rPr>
          <w:rFonts w:ascii="Times New Roman" w:hAnsi="Times New Roman"/>
          <w:szCs w:val="26"/>
        </w:rPr>
        <w:t>người</w:t>
      </w:r>
      <w:r w:rsidR="00CA63AC">
        <w:rPr>
          <w:rFonts w:ascii="Times New Roman" w:hAnsi="Times New Roman"/>
          <w:szCs w:val="26"/>
          <w:lang w:val="vi-VN"/>
        </w:rPr>
        <w:t xml:space="preserve"> dùng.</w:t>
      </w:r>
    </w:p>
    <w:p w14:paraId="65FE8715" w14:textId="77777777" w:rsidR="00B72A5C" w:rsidRPr="00B72A5C" w:rsidRDefault="00B72A5C" w:rsidP="00B72A5C">
      <w:pPr>
        <w:spacing w:line="360" w:lineRule="auto"/>
        <w:ind w:firstLine="720"/>
        <w:jc w:val="both"/>
        <w:rPr>
          <w:rFonts w:ascii="Times New Roman" w:hAnsi="Times New Roman"/>
          <w:szCs w:val="26"/>
        </w:rPr>
      </w:pPr>
    </w:p>
    <w:p w14:paraId="709113D5" w14:textId="4DE4CD3A" w:rsidR="00B72A5C" w:rsidRPr="00B72A5C" w:rsidRDefault="00B72A5C" w:rsidP="00EE2611">
      <w:pPr>
        <w:pStyle w:val="Heading2"/>
        <w:numPr>
          <w:ilvl w:val="1"/>
          <w:numId w:val="34"/>
        </w:numPr>
        <w:spacing w:before="0" w:line="360" w:lineRule="auto"/>
        <w:ind w:left="420" w:hanging="420"/>
        <w:rPr>
          <w:rFonts w:ascii="Times New Roman" w:eastAsia="Times New Roman" w:hAnsi="Times New Roman" w:cs="Times New Roman"/>
          <w:color w:val="000000" w:themeColor="text1"/>
        </w:rPr>
      </w:pPr>
      <w:bookmarkStart w:id="125" w:name="_heading=h.1v1yuxt" w:colFirst="0" w:colLast="0"/>
      <w:bookmarkStart w:id="126" w:name="_Toc121767632"/>
      <w:bookmarkEnd w:id="125"/>
      <w:r w:rsidRPr="00B72A5C">
        <w:rPr>
          <w:rFonts w:ascii="Times New Roman" w:eastAsia="Times New Roman" w:hAnsi="Times New Roman" w:cs="Times New Roman"/>
          <w:color w:val="000000" w:themeColor="text1"/>
        </w:rPr>
        <w:t>Các đặc điểm chất lượng phần mềm</w:t>
      </w:r>
      <w:bookmarkEnd w:id="126"/>
    </w:p>
    <w:p w14:paraId="08B2BF1B" w14:textId="77777777" w:rsidR="00B72A5C" w:rsidRPr="00B72A5C" w:rsidRDefault="00B72A5C" w:rsidP="00B72A5C">
      <w:pPr>
        <w:spacing w:line="360" w:lineRule="auto"/>
        <w:jc w:val="both"/>
        <w:rPr>
          <w:rFonts w:ascii="Times New Roman" w:hAnsi="Times New Roman"/>
          <w:szCs w:val="26"/>
        </w:rPr>
      </w:pPr>
      <w:r w:rsidRPr="00B72A5C">
        <w:rPr>
          <w:rFonts w:ascii="Segoe UI Symbol" w:hAnsi="Segoe UI Symbol" w:cs="Segoe UI Symbol"/>
          <w:szCs w:val="26"/>
        </w:rPr>
        <w:t>➢</w:t>
      </w:r>
      <w:r w:rsidRPr="00B72A5C">
        <w:rPr>
          <w:rFonts w:ascii="Times New Roman" w:hAnsi="Times New Roman"/>
          <w:szCs w:val="26"/>
        </w:rPr>
        <w:t xml:space="preserve"> Chất lượng sản phẩm phần mềm là khả năng đáp ứng toàn diện nhu cầu của người dùng về tính năng cũng như công dụng được nêu ra một cách tường minh hoặc không tường minh trong những ngữ cảnh xác định.</w:t>
      </w:r>
    </w:p>
    <w:p w14:paraId="4C5A1180" w14:textId="77777777" w:rsidR="00B72A5C" w:rsidRPr="00B72A5C" w:rsidRDefault="00B72A5C" w:rsidP="00B72A5C">
      <w:pPr>
        <w:spacing w:line="360" w:lineRule="auto"/>
        <w:jc w:val="both"/>
        <w:rPr>
          <w:rFonts w:ascii="Times New Roman" w:hAnsi="Times New Roman"/>
          <w:szCs w:val="26"/>
        </w:rPr>
      </w:pPr>
      <w:r w:rsidRPr="00B72A5C">
        <w:rPr>
          <w:rFonts w:ascii="Segoe UI Symbol" w:hAnsi="Segoe UI Symbol" w:cs="Segoe UI Symbol"/>
          <w:szCs w:val="26"/>
        </w:rPr>
        <w:t>➢</w:t>
      </w:r>
      <w:r w:rsidRPr="00B72A5C">
        <w:rPr>
          <w:rFonts w:ascii="Times New Roman" w:hAnsi="Times New Roman"/>
          <w:szCs w:val="26"/>
        </w:rPr>
        <w:t xml:space="preserve"> Là hàng hóa vô hình không thấy được. chất lượng phần mềm không mòn đi mà có xu hướng tốt lên sau mỗi lần có lỗi.</w:t>
      </w:r>
    </w:p>
    <w:p w14:paraId="365E3929" w14:textId="77777777" w:rsidR="00B72A5C" w:rsidRPr="00B72A5C" w:rsidRDefault="00B72A5C" w:rsidP="00B72A5C">
      <w:pPr>
        <w:spacing w:line="360" w:lineRule="auto"/>
        <w:jc w:val="both"/>
        <w:rPr>
          <w:rFonts w:ascii="Times New Roman" w:hAnsi="Times New Roman"/>
          <w:szCs w:val="26"/>
        </w:rPr>
      </w:pPr>
      <w:r w:rsidRPr="00B72A5C">
        <w:rPr>
          <w:rFonts w:ascii="Segoe UI Symbol" w:hAnsi="Segoe UI Symbol" w:cs="Segoe UI Symbol"/>
          <w:szCs w:val="26"/>
        </w:rPr>
        <w:t>➢</w:t>
      </w:r>
      <w:r w:rsidRPr="00B72A5C">
        <w:rPr>
          <w:rFonts w:ascii="Times New Roman" w:hAnsi="Times New Roman"/>
          <w:szCs w:val="26"/>
        </w:rPr>
        <w:t xml:space="preserve"> Các phần mềm tốt là các phần mềm có các chỉ tiêu cơ bản như , phản ánh đúng yêu cầu người dùng, chứa ít lỗi tiềm tàng , dễ vận hành sử dụng , tính an toàn và độ tin cậy cao , hiệu suất xử lý cao.</w:t>
      </w:r>
    </w:p>
    <w:p w14:paraId="57C3B5AE" w14:textId="77777777" w:rsidR="00B72A5C" w:rsidRPr="00B72A5C" w:rsidRDefault="00B72A5C" w:rsidP="00B72A5C">
      <w:pPr>
        <w:spacing w:line="360" w:lineRule="auto"/>
        <w:jc w:val="both"/>
        <w:rPr>
          <w:rFonts w:ascii="Times New Roman" w:hAnsi="Times New Roman"/>
          <w:szCs w:val="26"/>
        </w:rPr>
      </w:pPr>
    </w:p>
    <w:p w14:paraId="0A1DC19C" w14:textId="5A23609D" w:rsidR="00B72A5C" w:rsidRPr="003D0E9D" w:rsidRDefault="00B72A5C" w:rsidP="00EE2611">
      <w:pPr>
        <w:pStyle w:val="Heading2"/>
        <w:numPr>
          <w:ilvl w:val="1"/>
          <w:numId w:val="34"/>
        </w:numPr>
        <w:spacing w:before="0" w:line="360" w:lineRule="auto"/>
        <w:ind w:left="420" w:hanging="420"/>
        <w:rPr>
          <w:rFonts w:ascii="Times New Roman" w:eastAsia="Times New Roman" w:hAnsi="Times New Roman" w:cs="Times New Roman"/>
          <w:b/>
          <w:bCs/>
          <w:color w:val="000000" w:themeColor="text1"/>
        </w:rPr>
      </w:pPr>
      <w:bookmarkStart w:id="127" w:name="_heading=h.4f1mdlm" w:colFirst="0" w:colLast="0"/>
      <w:bookmarkStart w:id="128" w:name="_Toc121767633"/>
      <w:bookmarkEnd w:id="127"/>
      <w:r w:rsidRPr="003D0E9D">
        <w:rPr>
          <w:rFonts w:ascii="Times New Roman" w:eastAsia="Times New Roman" w:hAnsi="Times New Roman" w:cs="Times New Roman"/>
          <w:b/>
          <w:bCs/>
          <w:color w:val="000000" w:themeColor="text1"/>
        </w:rPr>
        <w:t>Các quy tắc nghiệp vụ</w:t>
      </w:r>
      <w:bookmarkEnd w:id="128"/>
    </w:p>
    <w:p w14:paraId="329938A4" w14:textId="77777777" w:rsidR="00B72A5C" w:rsidRPr="00B72A5C" w:rsidRDefault="00B72A5C" w:rsidP="00B72A5C">
      <w:pPr>
        <w:spacing w:before="240" w:after="240" w:line="360" w:lineRule="auto"/>
        <w:ind w:firstLine="720"/>
        <w:jc w:val="both"/>
        <w:rPr>
          <w:rFonts w:ascii="Times New Roman" w:hAnsi="Times New Roman"/>
          <w:szCs w:val="26"/>
        </w:rPr>
      </w:pPr>
      <w:r w:rsidRPr="00B72A5C">
        <w:rPr>
          <w:rFonts w:ascii="Times New Roman" w:hAnsi="Times New Roman"/>
          <w:szCs w:val="26"/>
        </w:rPr>
        <w:t>Dùng để định nghĩa hay ràng buộc một số ngữ cảnh của hoạt động nghiệp vụ. Quy tắc này dùng để khẳng định cấu trúc của hoạt động nghiệp vụ hoặc đề điều kiểu đến hoạt động nghiệp vụ.</w:t>
      </w:r>
    </w:p>
    <w:p w14:paraId="3B1EC38B" w14:textId="77777777" w:rsidR="00B72A5C" w:rsidRPr="00B72A5C" w:rsidRDefault="00A33C13" w:rsidP="00B72A5C">
      <w:pPr>
        <w:spacing w:before="240" w:after="240" w:line="360" w:lineRule="auto"/>
        <w:ind w:firstLine="720"/>
        <w:jc w:val="both"/>
        <w:rPr>
          <w:rFonts w:ascii="Times New Roman" w:hAnsi="Times New Roman"/>
          <w:szCs w:val="26"/>
        </w:rPr>
      </w:pPr>
      <w:sdt>
        <w:sdtPr>
          <w:rPr>
            <w:rFonts w:ascii="Times New Roman" w:hAnsi="Times New Roman"/>
            <w:szCs w:val="26"/>
          </w:rPr>
          <w:tag w:val="goog_rdk_5"/>
          <w:id w:val="1024363977"/>
        </w:sdtPr>
        <w:sdtContent>
          <w:r w:rsidR="00B72A5C" w:rsidRPr="00B72A5C">
            <w:rPr>
              <w:rFonts w:ascii="Segoe UI Symbol" w:eastAsia="Arial Unicode MS" w:hAnsi="Segoe UI Symbol" w:cs="Segoe UI Symbol"/>
              <w:szCs w:val="26"/>
            </w:rPr>
            <w:t>➢</w:t>
          </w:r>
          <w:r w:rsidR="00B72A5C" w:rsidRPr="00B72A5C">
            <w:rPr>
              <w:rFonts w:ascii="Times New Roman" w:eastAsia="Arial Unicode MS" w:hAnsi="Times New Roman"/>
              <w:szCs w:val="26"/>
            </w:rPr>
            <w:t xml:space="preserve"> Quy tắc nghiệp vụ là: Các thủ tục, nguyên tắc hay các chuẩn phái tuân theo.</w:t>
          </w:r>
        </w:sdtContent>
      </w:sdt>
    </w:p>
    <w:p w14:paraId="26408EC7" w14:textId="77777777" w:rsidR="00B72A5C" w:rsidRPr="00B72A5C" w:rsidRDefault="00B72A5C" w:rsidP="00B72A5C">
      <w:pPr>
        <w:spacing w:before="240" w:after="240" w:line="360" w:lineRule="auto"/>
        <w:ind w:firstLine="720"/>
        <w:jc w:val="both"/>
        <w:rPr>
          <w:rFonts w:ascii="Times New Roman" w:hAnsi="Times New Roman"/>
          <w:szCs w:val="26"/>
        </w:rPr>
      </w:pPr>
      <w:r w:rsidRPr="00B72A5C">
        <w:rPr>
          <w:rFonts w:ascii="Segoe UI Symbol" w:hAnsi="Segoe UI Symbol" w:cs="Segoe UI Symbol"/>
          <w:szCs w:val="26"/>
        </w:rPr>
        <w:t>➢</w:t>
      </w:r>
      <w:r w:rsidRPr="00B72A5C">
        <w:rPr>
          <w:rFonts w:ascii="Times New Roman" w:hAnsi="Times New Roman"/>
          <w:szCs w:val="26"/>
        </w:rPr>
        <w:t xml:space="preserve"> Các yêu cầu chức năng: Mô tả các chức năng hay các dịch vụ mà hệ thống phần mềm cần cung cấp.</w:t>
      </w:r>
    </w:p>
    <w:p w14:paraId="15B2359F" w14:textId="77777777" w:rsidR="00B72A5C" w:rsidRPr="00B72A5C" w:rsidRDefault="00B72A5C" w:rsidP="00B72A5C">
      <w:pPr>
        <w:spacing w:before="240" w:after="240" w:line="360" w:lineRule="auto"/>
        <w:ind w:firstLine="720"/>
        <w:jc w:val="both"/>
        <w:rPr>
          <w:rFonts w:ascii="Times New Roman" w:hAnsi="Times New Roman"/>
          <w:szCs w:val="26"/>
        </w:rPr>
      </w:pPr>
      <w:r w:rsidRPr="00B72A5C">
        <w:rPr>
          <w:rFonts w:ascii="Segoe UI Symbol" w:hAnsi="Segoe UI Symbol" w:cs="Segoe UI Symbol"/>
          <w:szCs w:val="26"/>
        </w:rPr>
        <w:lastRenderedPageBreak/>
        <w:t>➢</w:t>
      </w:r>
      <w:r w:rsidRPr="00B72A5C">
        <w:rPr>
          <w:rFonts w:ascii="Times New Roman" w:hAnsi="Times New Roman"/>
          <w:szCs w:val="26"/>
        </w:rPr>
        <w:t xml:space="preserve"> Các yêu cầu phi chức năng: Mô tả các ràng buộc đặt lên dịch vụ và quá trình phát triển hệ thống (Chất lượng, Môi trường, chuẩn sử dụng, quy trình phát triển, ...).</w:t>
      </w:r>
    </w:p>
    <w:p w14:paraId="70BFD99E" w14:textId="77777777" w:rsidR="00B72A5C" w:rsidRPr="00B72A5C" w:rsidRDefault="00B72A5C" w:rsidP="00B72A5C">
      <w:pPr>
        <w:spacing w:before="240" w:after="240" w:line="360" w:lineRule="auto"/>
        <w:ind w:firstLine="720"/>
        <w:jc w:val="both"/>
        <w:rPr>
          <w:rFonts w:ascii="Times New Roman" w:hAnsi="Times New Roman"/>
          <w:szCs w:val="26"/>
        </w:rPr>
      </w:pPr>
      <w:r w:rsidRPr="00B72A5C">
        <w:rPr>
          <w:rFonts w:ascii="Segoe UI Symbol" w:hAnsi="Segoe UI Symbol" w:cs="Segoe UI Symbol"/>
          <w:szCs w:val="26"/>
        </w:rPr>
        <w:t>➢</w:t>
      </w:r>
      <w:r w:rsidRPr="00B72A5C">
        <w:rPr>
          <w:rFonts w:ascii="Times New Roman" w:hAnsi="Times New Roman"/>
          <w:szCs w:val="26"/>
        </w:rPr>
        <w:t xml:space="preserve"> Các yêu cầu miền/Lĩnh vực ngoài: Những yêu cầu đặt ra từ miền ứng dụng, phản ánh những đặc trưng miền đó.</w:t>
      </w:r>
    </w:p>
    <w:p w14:paraId="01279971" w14:textId="67F53601" w:rsidR="00F42F77" w:rsidRDefault="00F42F77" w:rsidP="00F42F77">
      <w:pPr>
        <w:spacing w:before="240" w:after="240" w:line="360" w:lineRule="auto"/>
        <w:rPr>
          <w:rFonts w:ascii="Times New Roman" w:hAnsi="Times New Roman"/>
          <w:b/>
          <w:szCs w:val="26"/>
        </w:rPr>
      </w:pPr>
    </w:p>
    <w:p w14:paraId="4525AF96" w14:textId="51CDE48F" w:rsidR="00955591" w:rsidRDefault="00955591" w:rsidP="00F42F77">
      <w:pPr>
        <w:spacing w:before="240" w:after="240" w:line="360" w:lineRule="auto"/>
        <w:rPr>
          <w:rFonts w:ascii="Times New Roman" w:hAnsi="Times New Roman"/>
          <w:b/>
          <w:szCs w:val="26"/>
        </w:rPr>
      </w:pPr>
    </w:p>
    <w:p w14:paraId="62C61E56" w14:textId="6586A1A8" w:rsidR="00955591" w:rsidRDefault="00955591" w:rsidP="00F42F77">
      <w:pPr>
        <w:spacing w:before="240" w:after="240" w:line="360" w:lineRule="auto"/>
        <w:rPr>
          <w:rFonts w:ascii="Times New Roman" w:hAnsi="Times New Roman"/>
          <w:b/>
          <w:szCs w:val="26"/>
        </w:rPr>
      </w:pPr>
    </w:p>
    <w:p w14:paraId="78F490C1" w14:textId="59623D70" w:rsidR="00955591" w:rsidRDefault="00955591" w:rsidP="00F42F77">
      <w:pPr>
        <w:spacing w:before="240" w:after="240" w:line="360" w:lineRule="auto"/>
        <w:rPr>
          <w:rFonts w:ascii="Times New Roman" w:hAnsi="Times New Roman"/>
          <w:b/>
          <w:szCs w:val="26"/>
        </w:rPr>
      </w:pPr>
    </w:p>
    <w:p w14:paraId="28DBDF4F" w14:textId="1612A993" w:rsidR="00955591" w:rsidRDefault="00955591" w:rsidP="00F42F77">
      <w:pPr>
        <w:spacing w:before="240" w:after="240" w:line="360" w:lineRule="auto"/>
        <w:rPr>
          <w:rFonts w:ascii="Times New Roman" w:hAnsi="Times New Roman"/>
          <w:b/>
          <w:szCs w:val="26"/>
        </w:rPr>
      </w:pPr>
    </w:p>
    <w:p w14:paraId="65003801" w14:textId="547162C4" w:rsidR="00955591" w:rsidRDefault="00955591" w:rsidP="00F42F77">
      <w:pPr>
        <w:spacing w:before="240" w:after="240" w:line="360" w:lineRule="auto"/>
        <w:rPr>
          <w:rFonts w:ascii="Times New Roman" w:hAnsi="Times New Roman"/>
          <w:b/>
          <w:szCs w:val="26"/>
        </w:rPr>
      </w:pPr>
    </w:p>
    <w:p w14:paraId="1CE6E254" w14:textId="60858449" w:rsidR="00955591" w:rsidRDefault="00955591" w:rsidP="00F42F77">
      <w:pPr>
        <w:spacing w:before="240" w:after="240" w:line="360" w:lineRule="auto"/>
        <w:rPr>
          <w:rFonts w:ascii="Times New Roman" w:hAnsi="Times New Roman"/>
          <w:b/>
          <w:szCs w:val="26"/>
        </w:rPr>
      </w:pPr>
    </w:p>
    <w:p w14:paraId="7D30C134" w14:textId="5270DC2E" w:rsidR="00955591" w:rsidRDefault="00955591" w:rsidP="00F42F77">
      <w:pPr>
        <w:spacing w:before="240" w:after="240" w:line="360" w:lineRule="auto"/>
        <w:rPr>
          <w:rFonts w:ascii="Times New Roman" w:hAnsi="Times New Roman"/>
          <w:b/>
          <w:szCs w:val="26"/>
        </w:rPr>
      </w:pPr>
    </w:p>
    <w:p w14:paraId="4EBBA6F4" w14:textId="1000BB1B" w:rsidR="00955591" w:rsidRDefault="00955591" w:rsidP="00F42F77">
      <w:pPr>
        <w:spacing w:before="240" w:after="240" w:line="360" w:lineRule="auto"/>
        <w:rPr>
          <w:rFonts w:ascii="Times New Roman" w:hAnsi="Times New Roman"/>
          <w:b/>
          <w:szCs w:val="26"/>
        </w:rPr>
      </w:pPr>
    </w:p>
    <w:p w14:paraId="0716B3D5" w14:textId="0CFDAEA0" w:rsidR="00955591" w:rsidRDefault="00955591" w:rsidP="00F42F77">
      <w:pPr>
        <w:spacing w:before="240" w:after="240" w:line="360" w:lineRule="auto"/>
        <w:rPr>
          <w:rFonts w:ascii="Times New Roman" w:hAnsi="Times New Roman"/>
          <w:b/>
          <w:szCs w:val="26"/>
        </w:rPr>
      </w:pPr>
    </w:p>
    <w:p w14:paraId="7B20E519" w14:textId="3801DA08" w:rsidR="00955591" w:rsidRDefault="00955591" w:rsidP="00F42F77">
      <w:pPr>
        <w:spacing w:before="240" w:after="240" w:line="360" w:lineRule="auto"/>
        <w:rPr>
          <w:rFonts w:ascii="Times New Roman" w:hAnsi="Times New Roman"/>
          <w:b/>
          <w:szCs w:val="26"/>
        </w:rPr>
      </w:pPr>
    </w:p>
    <w:p w14:paraId="3A1638C0" w14:textId="018C0169" w:rsidR="00955591" w:rsidRDefault="00955591" w:rsidP="00F42F77">
      <w:pPr>
        <w:spacing w:before="240" w:after="240" w:line="360" w:lineRule="auto"/>
        <w:rPr>
          <w:rFonts w:ascii="Times New Roman" w:hAnsi="Times New Roman"/>
          <w:b/>
          <w:szCs w:val="26"/>
        </w:rPr>
      </w:pPr>
    </w:p>
    <w:p w14:paraId="731EBC95" w14:textId="7D359D1B" w:rsidR="00955591" w:rsidRDefault="00955591" w:rsidP="00F42F77">
      <w:pPr>
        <w:spacing w:before="240" w:after="240" w:line="360" w:lineRule="auto"/>
        <w:rPr>
          <w:rFonts w:ascii="Times New Roman" w:hAnsi="Times New Roman"/>
          <w:b/>
          <w:szCs w:val="26"/>
        </w:rPr>
      </w:pPr>
    </w:p>
    <w:p w14:paraId="0CD91FA7" w14:textId="00A0137A" w:rsidR="00955591" w:rsidRDefault="00955591" w:rsidP="00F42F77">
      <w:pPr>
        <w:spacing w:before="240" w:after="240" w:line="360" w:lineRule="auto"/>
        <w:rPr>
          <w:rFonts w:ascii="Times New Roman" w:hAnsi="Times New Roman"/>
          <w:b/>
          <w:szCs w:val="26"/>
        </w:rPr>
      </w:pPr>
    </w:p>
    <w:p w14:paraId="1817DF94" w14:textId="66E8E357" w:rsidR="00955591" w:rsidRDefault="00955591" w:rsidP="00F42F77">
      <w:pPr>
        <w:spacing w:before="240" w:after="240" w:line="360" w:lineRule="auto"/>
        <w:rPr>
          <w:rFonts w:ascii="Times New Roman" w:hAnsi="Times New Roman"/>
          <w:b/>
          <w:szCs w:val="26"/>
        </w:rPr>
      </w:pPr>
    </w:p>
    <w:p w14:paraId="0F667D41" w14:textId="69DFCCF9" w:rsidR="00955591" w:rsidRDefault="00955591" w:rsidP="00F42F77">
      <w:pPr>
        <w:spacing w:before="240" w:after="240" w:line="360" w:lineRule="auto"/>
        <w:rPr>
          <w:rFonts w:ascii="Times New Roman" w:hAnsi="Times New Roman"/>
          <w:b/>
          <w:szCs w:val="26"/>
        </w:rPr>
      </w:pPr>
    </w:p>
    <w:p w14:paraId="30D44765" w14:textId="62C5A73B" w:rsidR="00955591" w:rsidRPr="003D0E9D" w:rsidRDefault="00955591" w:rsidP="00955591">
      <w:pPr>
        <w:pStyle w:val="Heading1"/>
        <w:spacing w:line="360" w:lineRule="auto"/>
        <w:rPr>
          <w:rFonts w:ascii="Times New Roman" w:hAnsi="Times New Roman"/>
          <w:color w:val="000000" w:themeColor="text1"/>
          <w:sz w:val="36"/>
          <w:szCs w:val="36"/>
        </w:rPr>
      </w:pPr>
      <w:bookmarkStart w:id="129" w:name="_Toc121767634"/>
      <w:r w:rsidRPr="003D0E9D">
        <w:rPr>
          <w:rFonts w:ascii="Times New Roman" w:hAnsi="Times New Roman"/>
          <w:color w:val="000000" w:themeColor="text1"/>
          <w:sz w:val="36"/>
          <w:szCs w:val="36"/>
        </w:rPr>
        <w:t>PHẦN 6: KIỂM THỬ</w:t>
      </w:r>
      <w:bookmarkEnd w:id="129"/>
    </w:p>
    <w:p w14:paraId="5AC3CC8D" w14:textId="3B8428DD" w:rsidR="00955591" w:rsidRPr="003D0E9D" w:rsidRDefault="00955591" w:rsidP="00EE2611">
      <w:pPr>
        <w:pStyle w:val="Heading2"/>
        <w:numPr>
          <w:ilvl w:val="1"/>
          <w:numId w:val="39"/>
        </w:numPr>
        <w:spacing w:before="0" w:line="360" w:lineRule="auto"/>
        <w:ind w:hanging="218"/>
        <w:rPr>
          <w:rFonts w:ascii="Times New Roman" w:eastAsia="Times New Roman" w:hAnsi="Times New Roman" w:cs="Times New Roman"/>
          <w:b/>
          <w:bCs/>
          <w:color w:val="000000" w:themeColor="text1"/>
          <w:sz w:val="28"/>
          <w:szCs w:val="28"/>
        </w:rPr>
      </w:pPr>
      <w:bookmarkStart w:id="130" w:name="_Toc121767635"/>
      <w:r w:rsidRPr="003D0E9D">
        <w:rPr>
          <w:rFonts w:ascii="Times New Roman" w:eastAsia="Times New Roman" w:hAnsi="Times New Roman" w:cs="Times New Roman"/>
          <w:b/>
          <w:bCs/>
          <w:color w:val="000000" w:themeColor="text1"/>
          <w:sz w:val="28"/>
          <w:szCs w:val="28"/>
        </w:rPr>
        <w:t>Kế hoạch kiểm thử</w:t>
      </w:r>
      <w:bookmarkEnd w:id="130"/>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7"/>
        <w:gridCol w:w="3108"/>
        <w:gridCol w:w="3827"/>
      </w:tblGrid>
      <w:tr w:rsidR="00955591" w:rsidRPr="0073400D" w14:paraId="0A33CDA1" w14:textId="77777777" w:rsidTr="008A685F">
        <w:trPr>
          <w:trHeight w:val="440"/>
        </w:trPr>
        <w:tc>
          <w:tcPr>
            <w:tcW w:w="9062" w:type="dxa"/>
            <w:gridSpan w:val="3"/>
            <w:shd w:val="clear" w:color="auto" w:fill="auto"/>
            <w:tcMar>
              <w:top w:w="100" w:type="dxa"/>
              <w:left w:w="100" w:type="dxa"/>
              <w:bottom w:w="100" w:type="dxa"/>
              <w:right w:w="100" w:type="dxa"/>
            </w:tcMar>
          </w:tcPr>
          <w:p w14:paraId="248B2C6B" w14:textId="77777777" w:rsidR="00955591" w:rsidRPr="0073400D" w:rsidRDefault="00955591" w:rsidP="008A685F">
            <w:pPr>
              <w:widowControl w:val="0"/>
              <w:pBdr>
                <w:top w:val="nil"/>
                <w:left w:val="nil"/>
                <w:bottom w:val="nil"/>
                <w:right w:val="nil"/>
                <w:between w:val="nil"/>
              </w:pBdr>
              <w:spacing w:line="360" w:lineRule="auto"/>
              <w:rPr>
                <w:rFonts w:ascii="Times New Roman" w:hAnsi="Times New Roman"/>
                <w:highlight w:val="white"/>
              </w:rPr>
            </w:pPr>
            <w:r w:rsidRPr="0073400D">
              <w:rPr>
                <w:rFonts w:ascii="Times New Roman" w:hAnsi="Times New Roman"/>
                <w:highlight w:val="white"/>
              </w:rPr>
              <w:t>Thông tin chung</w:t>
            </w:r>
          </w:p>
        </w:tc>
      </w:tr>
      <w:tr w:rsidR="00955591" w:rsidRPr="0073400D" w14:paraId="22B9EFD0" w14:textId="77777777" w:rsidTr="008A685F">
        <w:trPr>
          <w:trHeight w:val="440"/>
        </w:trPr>
        <w:tc>
          <w:tcPr>
            <w:tcW w:w="2127" w:type="dxa"/>
            <w:shd w:val="clear" w:color="auto" w:fill="auto"/>
            <w:tcMar>
              <w:top w:w="100" w:type="dxa"/>
              <w:left w:w="100" w:type="dxa"/>
              <w:bottom w:w="100" w:type="dxa"/>
              <w:right w:w="100" w:type="dxa"/>
            </w:tcMar>
          </w:tcPr>
          <w:p w14:paraId="00645B48" w14:textId="77777777" w:rsidR="00955591" w:rsidRPr="0073400D" w:rsidRDefault="00955591" w:rsidP="008A685F">
            <w:pPr>
              <w:widowControl w:val="0"/>
              <w:pBdr>
                <w:top w:val="nil"/>
                <w:left w:val="nil"/>
                <w:bottom w:val="nil"/>
                <w:right w:val="nil"/>
                <w:between w:val="nil"/>
              </w:pBdr>
              <w:spacing w:line="360" w:lineRule="auto"/>
              <w:rPr>
                <w:rFonts w:ascii="Times New Roman" w:hAnsi="Times New Roman"/>
                <w:highlight w:val="white"/>
              </w:rPr>
            </w:pPr>
          </w:p>
          <w:p w14:paraId="250E78B4" w14:textId="77777777" w:rsidR="00955591" w:rsidRPr="0073400D" w:rsidRDefault="00955591" w:rsidP="008A685F">
            <w:pPr>
              <w:widowControl w:val="0"/>
              <w:pBdr>
                <w:top w:val="nil"/>
                <w:left w:val="nil"/>
                <w:bottom w:val="nil"/>
                <w:right w:val="nil"/>
                <w:between w:val="nil"/>
              </w:pBdr>
              <w:spacing w:line="360" w:lineRule="auto"/>
              <w:rPr>
                <w:rFonts w:ascii="Times New Roman" w:hAnsi="Times New Roman"/>
                <w:highlight w:val="white"/>
              </w:rPr>
            </w:pPr>
            <w:r w:rsidRPr="0073400D">
              <w:rPr>
                <w:rFonts w:ascii="Times New Roman" w:hAnsi="Times New Roman"/>
                <w:highlight w:val="white"/>
              </w:rPr>
              <w:t>Mục đích</w:t>
            </w:r>
          </w:p>
        </w:tc>
        <w:tc>
          <w:tcPr>
            <w:tcW w:w="6935" w:type="dxa"/>
            <w:gridSpan w:val="2"/>
            <w:shd w:val="clear" w:color="auto" w:fill="auto"/>
            <w:tcMar>
              <w:top w:w="100" w:type="dxa"/>
              <w:left w:w="100" w:type="dxa"/>
              <w:bottom w:w="100" w:type="dxa"/>
              <w:right w:w="100" w:type="dxa"/>
            </w:tcMar>
          </w:tcPr>
          <w:p w14:paraId="373956ED" w14:textId="77777777" w:rsidR="00955591" w:rsidRPr="0073400D" w:rsidRDefault="00955591" w:rsidP="008A685F">
            <w:pPr>
              <w:widowControl w:val="0"/>
              <w:pBdr>
                <w:top w:val="nil"/>
                <w:left w:val="nil"/>
                <w:bottom w:val="nil"/>
                <w:right w:val="nil"/>
                <w:between w:val="nil"/>
              </w:pBdr>
              <w:spacing w:line="360" w:lineRule="auto"/>
              <w:jc w:val="both"/>
              <w:rPr>
                <w:rFonts w:ascii="Times New Roman" w:hAnsi="Times New Roman"/>
                <w:highlight w:val="white"/>
              </w:rPr>
            </w:pPr>
            <w:r w:rsidRPr="0073400D">
              <w:rPr>
                <w:rFonts w:ascii="Times New Roman" w:hAnsi="Times New Roman"/>
                <w:highlight w:val="white"/>
              </w:rPr>
              <w:t>- Kiểm thử phân hệ quản trị - admin và phân hệ khách hàng</w:t>
            </w:r>
          </w:p>
          <w:p w14:paraId="2DC8998A" w14:textId="77777777" w:rsidR="00955591" w:rsidRPr="0073400D" w:rsidRDefault="00955591" w:rsidP="008A685F">
            <w:pPr>
              <w:widowControl w:val="0"/>
              <w:pBdr>
                <w:top w:val="nil"/>
                <w:left w:val="nil"/>
                <w:bottom w:val="nil"/>
                <w:right w:val="nil"/>
                <w:between w:val="nil"/>
              </w:pBdr>
              <w:spacing w:line="360" w:lineRule="auto"/>
              <w:jc w:val="both"/>
              <w:rPr>
                <w:rFonts w:ascii="Times New Roman" w:hAnsi="Times New Roman"/>
                <w:highlight w:val="white"/>
              </w:rPr>
            </w:pPr>
            <w:r w:rsidRPr="0073400D">
              <w:rPr>
                <w:rFonts w:ascii="Times New Roman" w:hAnsi="Times New Roman"/>
                <w:highlight w:val="white"/>
              </w:rPr>
              <w:t>- Phát hiện lỗi mà dev không phát hiện ra trong quá trình code</w:t>
            </w:r>
            <w:r>
              <w:rPr>
                <w:rFonts w:ascii="Times New Roman" w:hAnsi="Times New Roman"/>
                <w:highlight w:val="white"/>
              </w:rPr>
              <w:t>.</w:t>
            </w:r>
          </w:p>
          <w:p w14:paraId="03B71C00" w14:textId="77777777" w:rsidR="00955591" w:rsidRPr="0073400D" w:rsidRDefault="00955591" w:rsidP="008A685F">
            <w:pPr>
              <w:widowControl w:val="0"/>
              <w:pBdr>
                <w:top w:val="nil"/>
                <w:left w:val="nil"/>
                <w:bottom w:val="nil"/>
                <w:right w:val="nil"/>
                <w:between w:val="nil"/>
              </w:pBdr>
              <w:spacing w:line="360" w:lineRule="auto"/>
              <w:jc w:val="both"/>
              <w:rPr>
                <w:rFonts w:ascii="Times New Roman" w:hAnsi="Times New Roman"/>
                <w:highlight w:val="white"/>
              </w:rPr>
            </w:pPr>
            <w:r w:rsidRPr="0073400D">
              <w:rPr>
                <w:rFonts w:ascii="Times New Roman" w:hAnsi="Times New Roman"/>
                <w:highlight w:val="white"/>
              </w:rPr>
              <w:t>- Khi có lỗi thì tester báo cáo lỗi với test lead</w:t>
            </w:r>
          </w:p>
        </w:tc>
      </w:tr>
      <w:tr w:rsidR="00955591" w:rsidRPr="0073400D" w14:paraId="6F1BDA41" w14:textId="77777777" w:rsidTr="008A685F">
        <w:tc>
          <w:tcPr>
            <w:tcW w:w="2127" w:type="dxa"/>
            <w:shd w:val="clear" w:color="auto" w:fill="auto"/>
            <w:tcMar>
              <w:top w:w="100" w:type="dxa"/>
              <w:left w:w="100" w:type="dxa"/>
              <w:bottom w:w="100" w:type="dxa"/>
              <w:right w:w="100" w:type="dxa"/>
            </w:tcMar>
          </w:tcPr>
          <w:p w14:paraId="5231C0CC" w14:textId="22028CB8" w:rsidR="00955591" w:rsidRPr="00E06EBE" w:rsidRDefault="00955591" w:rsidP="008A685F">
            <w:pPr>
              <w:widowControl w:val="0"/>
              <w:pBdr>
                <w:top w:val="nil"/>
                <w:left w:val="nil"/>
                <w:bottom w:val="nil"/>
                <w:right w:val="nil"/>
                <w:between w:val="nil"/>
              </w:pBdr>
              <w:spacing w:line="360" w:lineRule="auto"/>
              <w:rPr>
                <w:rFonts w:ascii="Times New Roman" w:hAnsi="Times New Roman"/>
                <w:highlight w:val="white"/>
                <w:lang w:val="vi-VN"/>
              </w:rPr>
            </w:pPr>
            <w:r w:rsidRPr="0073400D">
              <w:rPr>
                <w:rFonts w:ascii="Times New Roman" w:hAnsi="Times New Roman"/>
                <w:highlight w:val="white"/>
              </w:rPr>
              <w:t>Test leader</w:t>
            </w:r>
            <w:r w:rsidR="00E06EBE">
              <w:rPr>
                <w:rFonts w:ascii="Times New Roman" w:hAnsi="Times New Roman"/>
                <w:highlight w:val="white"/>
                <w:lang w:val="vi-VN"/>
              </w:rPr>
              <w:t>, Tes</w:t>
            </w:r>
            <w:r w:rsidR="00B872D1">
              <w:rPr>
                <w:rFonts w:ascii="Times New Roman" w:hAnsi="Times New Roman"/>
                <w:highlight w:val="white"/>
                <w:lang w:val="vi-VN"/>
              </w:rPr>
              <w:t>ter</w:t>
            </w:r>
          </w:p>
        </w:tc>
        <w:tc>
          <w:tcPr>
            <w:tcW w:w="3108" w:type="dxa"/>
            <w:shd w:val="clear" w:color="auto" w:fill="auto"/>
            <w:tcMar>
              <w:top w:w="100" w:type="dxa"/>
              <w:left w:w="100" w:type="dxa"/>
              <w:bottom w:w="100" w:type="dxa"/>
              <w:right w:w="100" w:type="dxa"/>
            </w:tcMar>
          </w:tcPr>
          <w:p w14:paraId="59BE41D4" w14:textId="77777777" w:rsidR="00955591" w:rsidRPr="0073400D" w:rsidRDefault="00955591" w:rsidP="008A685F">
            <w:pPr>
              <w:widowControl w:val="0"/>
              <w:pBdr>
                <w:top w:val="nil"/>
                <w:left w:val="nil"/>
                <w:bottom w:val="nil"/>
                <w:right w:val="nil"/>
                <w:between w:val="nil"/>
              </w:pBdr>
              <w:spacing w:line="360" w:lineRule="auto"/>
              <w:rPr>
                <w:rFonts w:ascii="Times New Roman" w:hAnsi="Times New Roman"/>
                <w:highlight w:val="white"/>
              </w:rPr>
            </w:pPr>
          </w:p>
          <w:p w14:paraId="04353DBF" w14:textId="4E845E98" w:rsidR="00955591" w:rsidRPr="00E06EBE" w:rsidRDefault="00E06EBE" w:rsidP="008A685F">
            <w:pPr>
              <w:widowControl w:val="0"/>
              <w:pBdr>
                <w:top w:val="nil"/>
                <w:left w:val="nil"/>
                <w:bottom w:val="nil"/>
                <w:right w:val="nil"/>
                <w:between w:val="nil"/>
              </w:pBdr>
              <w:spacing w:line="360" w:lineRule="auto"/>
              <w:rPr>
                <w:rFonts w:ascii="Times New Roman" w:hAnsi="Times New Roman"/>
                <w:highlight w:val="white"/>
                <w:lang w:val="vi-VN"/>
              </w:rPr>
            </w:pPr>
            <w:r>
              <w:rPr>
                <w:rFonts w:ascii="Times New Roman" w:hAnsi="Times New Roman"/>
                <w:highlight w:val="white"/>
                <w:lang w:val="vi-VN"/>
              </w:rPr>
              <w:t>Nguyễn Hữu Quân</w:t>
            </w:r>
          </w:p>
        </w:tc>
        <w:tc>
          <w:tcPr>
            <w:tcW w:w="3827" w:type="dxa"/>
            <w:shd w:val="clear" w:color="auto" w:fill="auto"/>
            <w:tcMar>
              <w:top w:w="100" w:type="dxa"/>
              <w:left w:w="100" w:type="dxa"/>
              <w:bottom w:w="100" w:type="dxa"/>
              <w:right w:w="100" w:type="dxa"/>
            </w:tcMar>
          </w:tcPr>
          <w:p w14:paraId="098E6AA2" w14:textId="77777777" w:rsidR="00955591" w:rsidRPr="0073400D" w:rsidRDefault="00955591" w:rsidP="008A685F">
            <w:pPr>
              <w:widowControl w:val="0"/>
              <w:pBdr>
                <w:top w:val="nil"/>
                <w:left w:val="nil"/>
                <w:bottom w:val="nil"/>
                <w:right w:val="nil"/>
                <w:between w:val="nil"/>
              </w:pBdr>
              <w:spacing w:line="360" w:lineRule="auto"/>
              <w:jc w:val="both"/>
              <w:rPr>
                <w:rFonts w:ascii="Times New Roman" w:hAnsi="Times New Roman"/>
                <w:highlight w:val="white"/>
              </w:rPr>
            </w:pPr>
            <w:r w:rsidRPr="0073400D">
              <w:rPr>
                <w:rFonts w:ascii="Times New Roman" w:hAnsi="Times New Roman"/>
                <w:highlight w:val="white"/>
              </w:rPr>
              <w:t>- Chịu trách nhiệm quản lý hoạt động kiểm thử trong dự án.</w:t>
            </w:r>
          </w:p>
          <w:p w14:paraId="379D7CB4" w14:textId="77777777" w:rsidR="00955591" w:rsidRPr="0073400D" w:rsidRDefault="00955591" w:rsidP="008A685F">
            <w:pPr>
              <w:widowControl w:val="0"/>
              <w:pBdr>
                <w:top w:val="nil"/>
                <w:left w:val="nil"/>
                <w:bottom w:val="nil"/>
                <w:right w:val="nil"/>
                <w:between w:val="nil"/>
              </w:pBdr>
              <w:spacing w:line="360" w:lineRule="auto"/>
              <w:jc w:val="both"/>
              <w:rPr>
                <w:rFonts w:ascii="Times New Roman" w:hAnsi="Times New Roman"/>
                <w:highlight w:val="white"/>
              </w:rPr>
            </w:pPr>
            <w:r w:rsidRPr="0073400D">
              <w:rPr>
                <w:rFonts w:ascii="Times New Roman" w:hAnsi="Times New Roman"/>
                <w:highlight w:val="white"/>
              </w:rPr>
              <w:t>- Lập kế hoạch kiểm thử</w:t>
            </w:r>
          </w:p>
          <w:p w14:paraId="2FC5D38B" w14:textId="77777777" w:rsidR="00955591" w:rsidRPr="0073400D" w:rsidRDefault="00955591" w:rsidP="008A685F">
            <w:pPr>
              <w:widowControl w:val="0"/>
              <w:pBdr>
                <w:top w:val="nil"/>
                <w:left w:val="nil"/>
                <w:bottom w:val="nil"/>
                <w:right w:val="nil"/>
                <w:between w:val="nil"/>
              </w:pBdr>
              <w:spacing w:line="360" w:lineRule="auto"/>
              <w:jc w:val="both"/>
              <w:rPr>
                <w:rFonts w:ascii="Times New Roman" w:hAnsi="Times New Roman"/>
                <w:highlight w:val="white"/>
              </w:rPr>
            </w:pPr>
            <w:r w:rsidRPr="0073400D">
              <w:rPr>
                <w:rFonts w:ascii="Times New Roman" w:hAnsi="Times New Roman"/>
                <w:highlight w:val="white"/>
              </w:rPr>
              <w:t>- Thực hiện kiểm thử</w:t>
            </w:r>
          </w:p>
          <w:p w14:paraId="53514048" w14:textId="77777777" w:rsidR="00955591" w:rsidRPr="0073400D" w:rsidRDefault="00955591" w:rsidP="008A685F">
            <w:pPr>
              <w:widowControl w:val="0"/>
              <w:pBdr>
                <w:top w:val="nil"/>
                <w:left w:val="nil"/>
                <w:bottom w:val="nil"/>
                <w:right w:val="nil"/>
                <w:between w:val="nil"/>
              </w:pBdr>
              <w:spacing w:line="360" w:lineRule="auto"/>
              <w:jc w:val="both"/>
              <w:rPr>
                <w:rFonts w:ascii="Times New Roman" w:hAnsi="Times New Roman"/>
                <w:highlight w:val="white"/>
              </w:rPr>
            </w:pPr>
            <w:r w:rsidRPr="0073400D">
              <w:rPr>
                <w:rFonts w:ascii="Times New Roman" w:hAnsi="Times New Roman"/>
                <w:highlight w:val="white"/>
              </w:rPr>
              <w:t>- Lập báo cáo kiểm thử</w:t>
            </w:r>
          </w:p>
        </w:tc>
      </w:tr>
    </w:tbl>
    <w:p w14:paraId="1FBAEE48" w14:textId="77777777" w:rsidR="00955591" w:rsidRPr="0073400D" w:rsidRDefault="00955591" w:rsidP="00955591">
      <w:pPr>
        <w:spacing w:line="360" w:lineRule="auto"/>
        <w:rPr>
          <w:rFonts w:ascii="Times New Roman" w:hAnsi="Times New Roman"/>
          <w:highlight w:val="white"/>
        </w:rPr>
      </w:pPr>
    </w:p>
    <w:p w14:paraId="615411C0" w14:textId="16BE6511" w:rsidR="00955591" w:rsidRDefault="00955591" w:rsidP="00EE2611">
      <w:pPr>
        <w:pStyle w:val="Heading2"/>
        <w:numPr>
          <w:ilvl w:val="1"/>
          <w:numId w:val="39"/>
        </w:numPr>
        <w:spacing w:before="0" w:line="360" w:lineRule="auto"/>
        <w:ind w:hanging="218"/>
        <w:rPr>
          <w:rFonts w:ascii="Times New Roman" w:eastAsia="Times New Roman" w:hAnsi="Times New Roman" w:cs="Times New Roman"/>
          <w:b/>
          <w:bCs/>
          <w:color w:val="000000" w:themeColor="text1"/>
          <w:sz w:val="28"/>
          <w:szCs w:val="28"/>
        </w:rPr>
      </w:pPr>
      <w:bookmarkStart w:id="131" w:name="_Toc121767636"/>
      <w:r w:rsidRPr="003D0E9D">
        <w:rPr>
          <w:rFonts w:ascii="Times New Roman" w:eastAsia="Times New Roman" w:hAnsi="Times New Roman" w:cs="Times New Roman"/>
          <w:b/>
          <w:bCs/>
          <w:color w:val="000000" w:themeColor="text1"/>
          <w:sz w:val="28"/>
          <w:szCs w:val="28"/>
        </w:rPr>
        <w:t>Phân chia công việc và kết quả</w:t>
      </w:r>
      <w:bookmarkEnd w:id="131"/>
    </w:p>
    <w:p w14:paraId="2137FC7E" w14:textId="77777777" w:rsidR="008B59E7" w:rsidRPr="008B59E7" w:rsidRDefault="008B59E7" w:rsidP="008B59E7"/>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2552"/>
        <w:gridCol w:w="1275"/>
        <w:gridCol w:w="1276"/>
        <w:gridCol w:w="1134"/>
        <w:gridCol w:w="1134"/>
        <w:gridCol w:w="992"/>
      </w:tblGrid>
      <w:tr w:rsidR="00955591" w:rsidRPr="0073400D" w14:paraId="560DB91D" w14:textId="77777777" w:rsidTr="008A685F">
        <w:trPr>
          <w:trHeight w:val="440"/>
        </w:trPr>
        <w:tc>
          <w:tcPr>
            <w:tcW w:w="9062" w:type="dxa"/>
            <w:gridSpan w:val="7"/>
            <w:shd w:val="clear" w:color="auto" w:fill="auto"/>
            <w:tcMar>
              <w:top w:w="100" w:type="dxa"/>
              <w:left w:w="100" w:type="dxa"/>
              <w:bottom w:w="100" w:type="dxa"/>
              <w:right w:w="100" w:type="dxa"/>
            </w:tcMar>
          </w:tcPr>
          <w:p w14:paraId="7139EB88" w14:textId="77777777" w:rsidR="00955591" w:rsidRPr="0073400D" w:rsidRDefault="00955591" w:rsidP="008A685F">
            <w:pPr>
              <w:widowControl w:val="0"/>
              <w:spacing w:line="360" w:lineRule="auto"/>
              <w:rPr>
                <w:rFonts w:ascii="Times New Roman" w:hAnsi="Times New Roman"/>
                <w:b/>
                <w:highlight w:val="white"/>
              </w:rPr>
            </w:pPr>
            <w:r w:rsidRPr="0073400D">
              <w:rPr>
                <w:rFonts w:ascii="Times New Roman" w:hAnsi="Times New Roman"/>
                <w:b/>
                <w:highlight w:val="white"/>
              </w:rPr>
              <w:t>Phân hệ quản trị - admin</w:t>
            </w:r>
          </w:p>
        </w:tc>
      </w:tr>
      <w:tr w:rsidR="00955591" w:rsidRPr="0073400D" w14:paraId="48366FAC" w14:textId="77777777" w:rsidTr="008A685F">
        <w:tc>
          <w:tcPr>
            <w:tcW w:w="699" w:type="dxa"/>
            <w:shd w:val="clear" w:color="auto" w:fill="auto"/>
            <w:tcMar>
              <w:top w:w="100" w:type="dxa"/>
              <w:left w:w="100" w:type="dxa"/>
              <w:bottom w:w="100" w:type="dxa"/>
              <w:right w:w="100" w:type="dxa"/>
            </w:tcMar>
          </w:tcPr>
          <w:p w14:paraId="67837F59" w14:textId="77777777" w:rsidR="00955591" w:rsidRPr="0073400D" w:rsidRDefault="00955591" w:rsidP="008A685F">
            <w:pPr>
              <w:widowControl w:val="0"/>
              <w:pBdr>
                <w:top w:val="nil"/>
                <w:left w:val="nil"/>
                <w:bottom w:val="nil"/>
                <w:right w:val="nil"/>
                <w:between w:val="nil"/>
              </w:pBdr>
              <w:spacing w:line="360" w:lineRule="auto"/>
              <w:jc w:val="center"/>
              <w:rPr>
                <w:rFonts w:ascii="Times New Roman" w:hAnsi="Times New Roman"/>
                <w:b/>
                <w:highlight w:val="white"/>
              </w:rPr>
            </w:pPr>
            <w:r w:rsidRPr="0073400D">
              <w:rPr>
                <w:rFonts w:ascii="Times New Roman" w:hAnsi="Times New Roman"/>
                <w:b/>
                <w:highlight w:val="white"/>
              </w:rPr>
              <w:t>STT</w:t>
            </w:r>
          </w:p>
        </w:tc>
        <w:tc>
          <w:tcPr>
            <w:tcW w:w="2552" w:type="dxa"/>
            <w:shd w:val="clear" w:color="auto" w:fill="auto"/>
            <w:tcMar>
              <w:top w:w="100" w:type="dxa"/>
              <w:left w:w="100" w:type="dxa"/>
              <w:bottom w:w="100" w:type="dxa"/>
              <w:right w:w="100" w:type="dxa"/>
            </w:tcMar>
          </w:tcPr>
          <w:p w14:paraId="3AB9762A" w14:textId="77777777" w:rsidR="00955591" w:rsidRPr="0073400D" w:rsidRDefault="00955591" w:rsidP="008A685F">
            <w:pPr>
              <w:widowControl w:val="0"/>
              <w:pBdr>
                <w:top w:val="nil"/>
                <w:left w:val="nil"/>
                <w:bottom w:val="nil"/>
                <w:right w:val="nil"/>
                <w:between w:val="nil"/>
              </w:pBdr>
              <w:spacing w:line="360" w:lineRule="auto"/>
              <w:jc w:val="center"/>
              <w:rPr>
                <w:rFonts w:ascii="Times New Roman" w:hAnsi="Times New Roman"/>
                <w:b/>
                <w:highlight w:val="white"/>
              </w:rPr>
            </w:pPr>
            <w:r w:rsidRPr="0073400D">
              <w:rPr>
                <w:rFonts w:ascii="Times New Roman" w:hAnsi="Times New Roman"/>
                <w:b/>
                <w:highlight w:val="white"/>
              </w:rPr>
              <w:t>Nhiệm vụ</w:t>
            </w:r>
          </w:p>
        </w:tc>
        <w:tc>
          <w:tcPr>
            <w:tcW w:w="1275" w:type="dxa"/>
            <w:shd w:val="clear" w:color="auto" w:fill="auto"/>
            <w:tcMar>
              <w:top w:w="100" w:type="dxa"/>
              <w:left w:w="100" w:type="dxa"/>
              <w:bottom w:w="100" w:type="dxa"/>
              <w:right w:w="100" w:type="dxa"/>
            </w:tcMar>
          </w:tcPr>
          <w:p w14:paraId="77F6F442" w14:textId="77777777" w:rsidR="00955591" w:rsidRPr="0073400D" w:rsidRDefault="00955591" w:rsidP="008A685F">
            <w:pPr>
              <w:widowControl w:val="0"/>
              <w:pBdr>
                <w:top w:val="nil"/>
                <w:left w:val="nil"/>
                <w:bottom w:val="nil"/>
                <w:right w:val="nil"/>
                <w:between w:val="nil"/>
              </w:pBdr>
              <w:spacing w:line="360" w:lineRule="auto"/>
              <w:jc w:val="center"/>
              <w:rPr>
                <w:rFonts w:ascii="Times New Roman" w:hAnsi="Times New Roman"/>
                <w:b/>
                <w:highlight w:val="white"/>
              </w:rPr>
            </w:pPr>
            <w:r w:rsidRPr="0073400D">
              <w:rPr>
                <w:rFonts w:ascii="Times New Roman" w:hAnsi="Times New Roman"/>
                <w:b/>
                <w:highlight w:val="white"/>
              </w:rPr>
              <w:t>Tester</w:t>
            </w:r>
          </w:p>
        </w:tc>
        <w:tc>
          <w:tcPr>
            <w:tcW w:w="1276" w:type="dxa"/>
            <w:shd w:val="clear" w:color="auto" w:fill="auto"/>
            <w:tcMar>
              <w:top w:w="100" w:type="dxa"/>
              <w:left w:w="100" w:type="dxa"/>
              <w:bottom w:w="100" w:type="dxa"/>
              <w:right w:w="100" w:type="dxa"/>
            </w:tcMar>
          </w:tcPr>
          <w:p w14:paraId="5805815C" w14:textId="77777777" w:rsidR="00955591" w:rsidRPr="0073400D" w:rsidRDefault="00955591" w:rsidP="008A685F">
            <w:pPr>
              <w:widowControl w:val="0"/>
              <w:pBdr>
                <w:top w:val="nil"/>
                <w:left w:val="nil"/>
                <w:bottom w:val="nil"/>
                <w:right w:val="nil"/>
                <w:between w:val="nil"/>
              </w:pBdr>
              <w:spacing w:line="360" w:lineRule="auto"/>
              <w:jc w:val="center"/>
              <w:rPr>
                <w:rFonts w:ascii="Times New Roman" w:hAnsi="Times New Roman"/>
                <w:b/>
                <w:highlight w:val="white"/>
              </w:rPr>
            </w:pPr>
            <w:r w:rsidRPr="0073400D">
              <w:rPr>
                <w:rFonts w:ascii="Times New Roman" w:hAnsi="Times New Roman"/>
                <w:b/>
                <w:highlight w:val="white"/>
              </w:rPr>
              <w:t>Pass</w:t>
            </w:r>
          </w:p>
        </w:tc>
        <w:tc>
          <w:tcPr>
            <w:tcW w:w="1134" w:type="dxa"/>
            <w:shd w:val="clear" w:color="auto" w:fill="auto"/>
            <w:tcMar>
              <w:top w:w="100" w:type="dxa"/>
              <w:left w:w="100" w:type="dxa"/>
              <w:bottom w:w="100" w:type="dxa"/>
              <w:right w:w="100" w:type="dxa"/>
            </w:tcMar>
          </w:tcPr>
          <w:p w14:paraId="66408A26" w14:textId="77777777" w:rsidR="00955591" w:rsidRPr="0073400D" w:rsidRDefault="00955591" w:rsidP="008A685F">
            <w:pPr>
              <w:widowControl w:val="0"/>
              <w:pBdr>
                <w:top w:val="nil"/>
                <w:left w:val="nil"/>
                <w:bottom w:val="nil"/>
                <w:right w:val="nil"/>
                <w:between w:val="nil"/>
              </w:pBdr>
              <w:spacing w:line="360" w:lineRule="auto"/>
              <w:jc w:val="center"/>
              <w:rPr>
                <w:rFonts w:ascii="Times New Roman" w:hAnsi="Times New Roman"/>
                <w:b/>
                <w:highlight w:val="white"/>
              </w:rPr>
            </w:pPr>
            <w:r w:rsidRPr="0073400D">
              <w:rPr>
                <w:rFonts w:ascii="Times New Roman" w:hAnsi="Times New Roman"/>
                <w:b/>
                <w:highlight w:val="white"/>
              </w:rPr>
              <w:t>Fail</w:t>
            </w:r>
          </w:p>
        </w:tc>
        <w:tc>
          <w:tcPr>
            <w:tcW w:w="1134" w:type="dxa"/>
            <w:shd w:val="clear" w:color="auto" w:fill="auto"/>
            <w:tcMar>
              <w:top w:w="100" w:type="dxa"/>
              <w:left w:w="100" w:type="dxa"/>
              <w:bottom w:w="100" w:type="dxa"/>
              <w:right w:w="100" w:type="dxa"/>
            </w:tcMar>
          </w:tcPr>
          <w:p w14:paraId="5500CAF1" w14:textId="77777777" w:rsidR="00955591" w:rsidRPr="0073400D" w:rsidRDefault="00955591" w:rsidP="008A685F">
            <w:pPr>
              <w:widowControl w:val="0"/>
              <w:pBdr>
                <w:top w:val="nil"/>
                <w:left w:val="nil"/>
                <w:bottom w:val="nil"/>
                <w:right w:val="nil"/>
                <w:between w:val="nil"/>
              </w:pBdr>
              <w:spacing w:line="360" w:lineRule="auto"/>
              <w:jc w:val="center"/>
              <w:rPr>
                <w:rFonts w:ascii="Times New Roman" w:hAnsi="Times New Roman"/>
                <w:b/>
                <w:highlight w:val="white"/>
              </w:rPr>
            </w:pPr>
            <w:r w:rsidRPr="0073400D">
              <w:rPr>
                <w:rFonts w:ascii="Times New Roman" w:hAnsi="Times New Roman"/>
                <w:b/>
                <w:highlight w:val="white"/>
              </w:rPr>
              <w:t>Pending</w:t>
            </w:r>
          </w:p>
        </w:tc>
        <w:tc>
          <w:tcPr>
            <w:tcW w:w="992" w:type="dxa"/>
            <w:shd w:val="clear" w:color="auto" w:fill="auto"/>
            <w:tcMar>
              <w:top w:w="100" w:type="dxa"/>
              <w:left w:w="100" w:type="dxa"/>
              <w:bottom w:w="100" w:type="dxa"/>
              <w:right w:w="100" w:type="dxa"/>
            </w:tcMar>
          </w:tcPr>
          <w:p w14:paraId="1A76520D" w14:textId="77777777" w:rsidR="00955591" w:rsidRPr="0073400D" w:rsidRDefault="00955591" w:rsidP="008A685F">
            <w:pPr>
              <w:widowControl w:val="0"/>
              <w:pBdr>
                <w:top w:val="nil"/>
                <w:left w:val="nil"/>
                <w:bottom w:val="nil"/>
                <w:right w:val="nil"/>
                <w:between w:val="nil"/>
              </w:pBdr>
              <w:spacing w:line="360" w:lineRule="auto"/>
              <w:jc w:val="center"/>
              <w:rPr>
                <w:rFonts w:ascii="Times New Roman" w:hAnsi="Times New Roman"/>
                <w:b/>
                <w:highlight w:val="white"/>
              </w:rPr>
            </w:pPr>
            <w:r w:rsidRPr="0073400D">
              <w:rPr>
                <w:rFonts w:ascii="Times New Roman" w:hAnsi="Times New Roman"/>
                <w:b/>
                <w:highlight w:val="white"/>
              </w:rPr>
              <w:t>Số test case</w:t>
            </w:r>
          </w:p>
        </w:tc>
      </w:tr>
      <w:tr w:rsidR="001B07C2" w:rsidRPr="0073400D" w14:paraId="5BEF99BA" w14:textId="77777777" w:rsidTr="008A685F">
        <w:tc>
          <w:tcPr>
            <w:tcW w:w="699" w:type="dxa"/>
            <w:shd w:val="clear" w:color="auto" w:fill="auto"/>
            <w:tcMar>
              <w:top w:w="100" w:type="dxa"/>
              <w:left w:w="100" w:type="dxa"/>
              <w:bottom w:w="100" w:type="dxa"/>
              <w:right w:w="100" w:type="dxa"/>
            </w:tcMar>
          </w:tcPr>
          <w:p w14:paraId="6B67071A"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w:t>
            </w:r>
          </w:p>
        </w:tc>
        <w:tc>
          <w:tcPr>
            <w:tcW w:w="2552" w:type="dxa"/>
            <w:shd w:val="clear" w:color="auto" w:fill="auto"/>
            <w:tcMar>
              <w:top w:w="100" w:type="dxa"/>
              <w:left w:w="100" w:type="dxa"/>
              <w:bottom w:w="100" w:type="dxa"/>
              <w:right w:w="100" w:type="dxa"/>
            </w:tcMar>
          </w:tcPr>
          <w:p w14:paraId="6A8866AE" w14:textId="77777777" w:rsidR="001B07C2" w:rsidRPr="0073400D" w:rsidRDefault="001B07C2" w:rsidP="001B07C2">
            <w:pPr>
              <w:widowControl w:val="0"/>
              <w:pBdr>
                <w:top w:val="nil"/>
                <w:left w:val="nil"/>
                <w:bottom w:val="nil"/>
                <w:right w:val="nil"/>
                <w:between w:val="nil"/>
              </w:pBdr>
              <w:spacing w:line="360" w:lineRule="auto"/>
              <w:jc w:val="both"/>
              <w:rPr>
                <w:rFonts w:ascii="Times New Roman" w:hAnsi="Times New Roman"/>
                <w:highlight w:val="white"/>
              </w:rPr>
            </w:pPr>
            <w:r w:rsidRPr="0073400D">
              <w:rPr>
                <w:rFonts w:ascii="Times New Roman" w:hAnsi="Times New Roman"/>
                <w:highlight w:val="white"/>
              </w:rPr>
              <w:t>Kiểm thử chức năng và giao diện đăng nhập</w:t>
            </w:r>
          </w:p>
        </w:tc>
        <w:tc>
          <w:tcPr>
            <w:tcW w:w="1275" w:type="dxa"/>
            <w:shd w:val="clear" w:color="auto" w:fill="auto"/>
            <w:tcMar>
              <w:top w:w="100" w:type="dxa"/>
              <w:left w:w="100" w:type="dxa"/>
              <w:bottom w:w="100" w:type="dxa"/>
              <w:right w:w="100" w:type="dxa"/>
            </w:tcMar>
          </w:tcPr>
          <w:p w14:paraId="0DD81355" w14:textId="7DF8E08A" w:rsidR="001B07C2" w:rsidRPr="00B467BB" w:rsidRDefault="001B07C2" w:rsidP="001B07C2">
            <w:pPr>
              <w:widowControl w:val="0"/>
              <w:pBdr>
                <w:top w:val="nil"/>
                <w:left w:val="nil"/>
                <w:bottom w:val="nil"/>
                <w:right w:val="nil"/>
                <w:between w:val="nil"/>
              </w:pBdr>
              <w:spacing w:line="360" w:lineRule="auto"/>
              <w:jc w:val="center"/>
              <w:rPr>
                <w:rFonts w:ascii="Times New Roman" w:hAnsi="Times New Roman"/>
                <w:highlight w:val="white"/>
                <w:lang w:val="vi-VN"/>
              </w:rPr>
            </w:pPr>
            <w:r>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356A497E" w14:textId="77F8EDDF" w:rsidR="001B07C2" w:rsidRPr="009D796A" w:rsidRDefault="001B07C2" w:rsidP="001B07C2">
            <w:pPr>
              <w:widowControl w:val="0"/>
              <w:pBdr>
                <w:top w:val="nil"/>
                <w:left w:val="nil"/>
                <w:bottom w:val="nil"/>
                <w:right w:val="nil"/>
                <w:between w:val="nil"/>
              </w:pBdr>
              <w:spacing w:line="360" w:lineRule="auto"/>
              <w:jc w:val="center"/>
              <w:rPr>
                <w:rFonts w:ascii="Times New Roman" w:hAnsi="Times New Roman"/>
                <w:highlight w:val="white"/>
                <w:lang w:val="vi-VN"/>
              </w:rPr>
            </w:pPr>
            <w:r w:rsidRPr="0073400D">
              <w:rPr>
                <w:rFonts w:ascii="Times New Roman" w:hAnsi="Times New Roman"/>
                <w:highlight w:val="white"/>
              </w:rPr>
              <w:t>18</w:t>
            </w:r>
          </w:p>
        </w:tc>
        <w:tc>
          <w:tcPr>
            <w:tcW w:w="1134" w:type="dxa"/>
            <w:shd w:val="clear" w:color="auto" w:fill="auto"/>
            <w:tcMar>
              <w:top w:w="100" w:type="dxa"/>
              <w:left w:w="100" w:type="dxa"/>
              <w:bottom w:w="100" w:type="dxa"/>
              <w:right w:w="100" w:type="dxa"/>
            </w:tcMar>
          </w:tcPr>
          <w:p w14:paraId="499247A8"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0BD3CC8E"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575B12DD" w14:textId="30832D68" w:rsidR="001B07C2" w:rsidRPr="009D796A" w:rsidRDefault="001B07C2" w:rsidP="001B07C2">
            <w:pPr>
              <w:widowControl w:val="0"/>
              <w:pBdr>
                <w:top w:val="nil"/>
                <w:left w:val="nil"/>
                <w:bottom w:val="nil"/>
                <w:right w:val="nil"/>
                <w:between w:val="nil"/>
              </w:pBdr>
              <w:spacing w:line="360" w:lineRule="auto"/>
              <w:jc w:val="center"/>
              <w:rPr>
                <w:rFonts w:ascii="Times New Roman" w:hAnsi="Times New Roman"/>
                <w:highlight w:val="white"/>
                <w:lang w:val="vi-VN"/>
              </w:rPr>
            </w:pPr>
            <w:r w:rsidRPr="0073400D">
              <w:rPr>
                <w:rFonts w:ascii="Times New Roman" w:hAnsi="Times New Roman"/>
                <w:highlight w:val="white"/>
              </w:rPr>
              <w:t>18</w:t>
            </w:r>
          </w:p>
        </w:tc>
      </w:tr>
      <w:tr w:rsidR="001B07C2" w:rsidRPr="0073400D" w14:paraId="6CE55CDD" w14:textId="77777777" w:rsidTr="008A685F">
        <w:tc>
          <w:tcPr>
            <w:tcW w:w="699" w:type="dxa"/>
            <w:shd w:val="clear" w:color="auto" w:fill="auto"/>
            <w:tcMar>
              <w:top w:w="100" w:type="dxa"/>
              <w:left w:w="100" w:type="dxa"/>
              <w:bottom w:w="100" w:type="dxa"/>
              <w:right w:w="100" w:type="dxa"/>
            </w:tcMar>
          </w:tcPr>
          <w:p w14:paraId="11E94E90" w14:textId="77777777" w:rsidR="001B07C2" w:rsidRPr="0073400D" w:rsidRDefault="001B07C2" w:rsidP="001B07C2">
            <w:pPr>
              <w:widowControl w:val="0"/>
              <w:spacing w:line="360" w:lineRule="auto"/>
              <w:jc w:val="center"/>
              <w:rPr>
                <w:rFonts w:ascii="Times New Roman" w:hAnsi="Times New Roman"/>
                <w:highlight w:val="white"/>
              </w:rPr>
            </w:pPr>
            <w:r w:rsidRPr="0073400D">
              <w:rPr>
                <w:rFonts w:ascii="Times New Roman" w:hAnsi="Times New Roman"/>
                <w:highlight w:val="white"/>
              </w:rPr>
              <w:t>2</w:t>
            </w:r>
          </w:p>
        </w:tc>
        <w:tc>
          <w:tcPr>
            <w:tcW w:w="2552" w:type="dxa"/>
            <w:shd w:val="clear" w:color="auto" w:fill="auto"/>
            <w:tcMar>
              <w:top w:w="100" w:type="dxa"/>
              <w:left w:w="100" w:type="dxa"/>
              <w:bottom w:w="100" w:type="dxa"/>
              <w:right w:w="100" w:type="dxa"/>
            </w:tcMar>
          </w:tcPr>
          <w:p w14:paraId="3E77A38F" w14:textId="5257EB5C" w:rsidR="001B07C2" w:rsidRPr="009D796A" w:rsidRDefault="001B07C2" w:rsidP="001B07C2">
            <w:pPr>
              <w:widowControl w:val="0"/>
              <w:pBdr>
                <w:top w:val="nil"/>
                <w:left w:val="nil"/>
                <w:bottom w:val="nil"/>
                <w:right w:val="nil"/>
                <w:between w:val="nil"/>
              </w:pBdr>
              <w:spacing w:line="360" w:lineRule="auto"/>
              <w:jc w:val="both"/>
              <w:rPr>
                <w:rFonts w:ascii="Times New Roman" w:hAnsi="Times New Roman"/>
                <w:highlight w:val="white"/>
                <w:lang w:val="vi-VN"/>
              </w:rPr>
            </w:pPr>
            <w:r w:rsidRPr="0073400D">
              <w:rPr>
                <w:rFonts w:ascii="Times New Roman" w:hAnsi="Times New Roman"/>
                <w:highlight w:val="white"/>
              </w:rPr>
              <w:t xml:space="preserve">Kiểm thử chức năng quản lý </w:t>
            </w:r>
            <w:r>
              <w:rPr>
                <w:rFonts w:ascii="Times New Roman" w:hAnsi="Times New Roman"/>
                <w:highlight w:val="white"/>
                <w:lang w:val="vi-VN"/>
              </w:rPr>
              <w:t>sản phẩm</w:t>
            </w:r>
          </w:p>
        </w:tc>
        <w:tc>
          <w:tcPr>
            <w:tcW w:w="1275" w:type="dxa"/>
            <w:shd w:val="clear" w:color="auto" w:fill="auto"/>
            <w:tcMar>
              <w:top w:w="100" w:type="dxa"/>
              <w:left w:w="100" w:type="dxa"/>
              <w:bottom w:w="100" w:type="dxa"/>
              <w:right w:w="100" w:type="dxa"/>
            </w:tcMar>
          </w:tcPr>
          <w:p w14:paraId="0ECA761A" w14:textId="67148B80"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344F23">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08216C0F" w14:textId="292E1B86" w:rsidR="001B07C2" w:rsidRPr="00457DA8" w:rsidRDefault="001B07C2" w:rsidP="001B07C2">
            <w:pPr>
              <w:widowControl w:val="0"/>
              <w:pBdr>
                <w:top w:val="nil"/>
                <w:left w:val="nil"/>
                <w:bottom w:val="nil"/>
                <w:right w:val="nil"/>
                <w:between w:val="nil"/>
              </w:pBdr>
              <w:spacing w:line="360" w:lineRule="auto"/>
              <w:jc w:val="center"/>
              <w:rPr>
                <w:rFonts w:ascii="Times New Roman" w:hAnsi="Times New Roman"/>
                <w:highlight w:val="white"/>
                <w:lang w:val="vi-VN"/>
              </w:rPr>
            </w:pPr>
            <w:r w:rsidRPr="0073400D">
              <w:rPr>
                <w:rFonts w:ascii="Times New Roman" w:hAnsi="Times New Roman"/>
                <w:highlight w:val="white"/>
              </w:rPr>
              <w:t>17</w:t>
            </w:r>
          </w:p>
        </w:tc>
        <w:tc>
          <w:tcPr>
            <w:tcW w:w="1134" w:type="dxa"/>
            <w:shd w:val="clear" w:color="auto" w:fill="auto"/>
            <w:tcMar>
              <w:top w:w="100" w:type="dxa"/>
              <w:left w:w="100" w:type="dxa"/>
              <w:bottom w:w="100" w:type="dxa"/>
              <w:right w:w="100" w:type="dxa"/>
            </w:tcMar>
          </w:tcPr>
          <w:p w14:paraId="053B402A"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4D192E06"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5A0780CF" w14:textId="2BD1B3F9" w:rsidR="001B07C2" w:rsidRPr="00457DA8" w:rsidRDefault="001B07C2" w:rsidP="001B07C2">
            <w:pPr>
              <w:widowControl w:val="0"/>
              <w:pBdr>
                <w:top w:val="nil"/>
                <w:left w:val="nil"/>
                <w:bottom w:val="nil"/>
                <w:right w:val="nil"/>
                <w:between w:val="nil"/>
              </w:pBdr>
              <w:spacing w:line="360" w:lineRule="auto"/>
              <w:jc w:val="center"/>
              <w:rPr>
                <w:rFonts w:ascii="Times New Roman" w:hAnsi="Times New Roman"/>
                <w:highlight w:val="white"/>
                <w:lang w:val="vi-VN"/>
              </w:rPr>
            </w:pPr>
            <w:r w:rsidRPr="0073400D">
              <w:rPr>
                <w:rFonts w:ascii="Times New Roman" w:hAnsi="Times New Roman"/>
                <w:highlight w:val="white"/>
              </w:rPr>
              <w:t>17</w:t>
            </w:r>
          </w:p>
        </w:tc>
      </w:tr>
      <w:tr w:rsidR="001B07C2" w:rsidRPr="0073400D" w14:paraId="6B84B1BA" w14:textId="77777777" w:rsidTr="008A685F">
        <w:tc>
          <w:tcPr>
            <w:tcW w:w="699" w:type="dxa"/>
            <w:shd w:val="clear" w:color="auto" w:fill="auto"/>
            <w:tcMar>
              <w:top w:w="100" w:type="dxa"/>
              <w:left w:w="100" w:type="dxa"/>
              <w:bottom w:w="100" w:type="dxa"/>
              <w:right w:w="100" w:type="dxa"/>
            </w:tcMar>
          </w:tcPr>
          <w:p w14:paraId="3628780E" w14:textId="77777777" w:rsidR="001B07C2" w:rsidRPr="0073400D" w:rsidRDefault="001B07C2" w:rsidP="001B07C2">
            <w:pPr>
              <w:widowControl w:val="0"/>
              <w:spacing w:line="360" w:lineRule="auto"/>
              <w:jc w:val="center"/>
              <w:rPr>
                <w:rFonts w:ascii="Times New Roman" w:hAnsi="Times New Roman"/>
                <w:highlight w:val="white"/>
              </w:rPr>
            </w:pPr>
            <w:r w:rsidRPr="0073400D">
              <w:rPr>
                <w:rFonts w:ascii="Times New Roman" w:hAnsi="Times New Roman"/>
                <w:highlight w:val="white"/>
              </w:rPr>
              <w:t>3</w:t>
            </w:r>
          </w:p>
        </w:tc>
        <w:tc>
          <w:tcPr>
            <w:tcW w:w="2552" w:type="dxa"/>
            <w:shd w:val="clear" w:color="auto" w:fill="auto"/>
            <w:tcMar>
              <w:top w:w="100" w:type="dxa"/>
              <w:left w:w="100" w:type="dxa"/>
              <w:bottom w:w="100" w:type="dxa"/>
              <w:right w:w="100" w:type="dxa"/>
            </w:tcMar>
          </w:tcPr>
          <w:p w14:paraId="49928EF9" w14:textId="44DDC696" w:rsidR="001B07C2" w:rsidRPr="00457DA8" w:rsidRDefault="001B07C2" w:rsidP="001B07C2">
            <w:pPr>
              <w:widowControl w:val="0"/>
              <w:spacing w:line="360" w:lineRule="auto"/>
              <w:jc w:val="both"/>
              <w:rPr>
                <w:rFonts w:ascii="Times New Roman" w:hAnsi="Times New Roman"/>
                <w:highlight w:val="white"/>
                <w:lang w:val="vi-VN"/>
              </w:rPr>
            </w:pPr>
            <w:r w:rsidRPr="0073400D">
              <w:rPr>
                <w:rFonts w:ascii="Times New Roman" w:hAnsi="Times New Roman"/>
                <w:highlight w:val="white"/>
              </w:rPr>
              <w:t xml:space="preserve">Kiểm thử chức năng </w:t>
            </w:r>
            <w:r w:rsidRPr="0073400D">
              <w:rPr>
                <w:rFonts w:ascii="Times New Roman" w:hAnsi="Times New Roman"/>
                <w:highlight w:val="white"/>
              </w:rPr>
              <w:lastRenderedPageBreak/>
              <w:t>quản lý thể loại</w:t>
            </w:r>
            <w:r>
              <w:rPr>
                <w:rFonts w:ascii="Times New Roman" w:hAnsi="Times New Roman"/>
                <w:highlight w:val="white"/>
                <w:lang w:val="vi-VN"/>
              </w:rPr>
              <w:t xml:space="preserve"> sản phẩm</w:t>
            </w:r>
          </w:p>
        </w:tc>
        <w:tc>
          <w:tcPr>
            <w:tcW w:w="1275" w:type="dxa"/>
            <w:shd w:val="clear" w:color="auto" w:fill="auto"/>
            <w:tcMar>
              <w:top w:w="100" w:type="dxa"/>
              <w:left w:w="100" w:type="dxa"/>
              <w:bottom w:w="100" w:type="dxa"/>
              <w:right w:w="100" w:type="dxa"/>
            </w:tcMar>
          </w:tcPr>
          <w:p w14:paraId="1683B0CA" w14:textId="06539EC8"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344F23">
              <w:rPr>
                <w:rFonts w:ascii="Times New Roman" w:hAnsi="Times New Roman"/>
                <w:highlight w:val="white"/>
                <w:lang w:val="vi-VN"/>
              </w:rPr>
              <w:lastRenderedPageBreak/>
              <w:t>Quân</w:t>
            </w:r>
          </w:p>
        </w:tc>
        <w:tc>
          <w:tcPr>
            <w:tcW w:w="1276" w:type="dxa"/>
            <w:shd w:val="clear" w:color="auto" w:fill="auto"/>
            <w:tcMar>
              <w:top w:w="100" w:type="dxa"/>
              <w:left w:w="100" w:type="dxa"/>
              <w:bottom w:w="100" w:type="dxa"/>
              <w:right w:w="100" w:type="dxa"/>
            </w:tcMar>
          </w:tcPr>
          <w:p w14:paraId="5521F00D" w14:textId="5D2E8D41" w:rsidR="001B07C2" w:rsidRPr="00457DA8" w:rsidRDefault="001B07C2" w:rsidP="001B07C2">
            <w:pPr>
              <w:widowControl w:val="0"/>
              <w:pBdr>
                <w:top w:val="nil"/>
                <w:left w:val="nil"/>
                <w:bottom w:val="nil"/>
                <w:right w:val="nil"/>
                <w:between w:val="nil"/>
              </w:pBdr>
              <w:spacing w:line="360" w:lineRule="auto"/>
              <w:jc w:val="center"/>
              <w:rPr>
                <w:rFonts w:ascii="Times New Roman" w:hAnsi="Times New Roman"/>
                <w:highlight w:val="white"/>
                <w:lang w:val="vi-VN"/>
              </w:rPr>
            </w:pPr>
            <w:r w:rsidRPr="0073400D">
              <w:rPr>
                <w:rFonts w:ascii="Times New Roman" w:hAnsi="Times New Roman"/>
                <w:highlight w:val="white"/>
              </w:rPr>
              <w:t>15</w:t>
            </w:r>
          </w:p>
        </w:tc>
        <w:tc>
          <w:tcPr>
            <w:tcW w:w="1134" w:type="dxa"/>
            <w:shd w:val="clear" w:color="auto" w:fill="auto"/>
            <w:tcMar>
              <w:top w:w="100" w:type="dxa"/>
              <w:left w:w="100" w:type="dxa"/>
              <w:bottom w:w="100" w:type="dxa"/>
              <w:right w:w="100" w:type="dxa"/>
            </w:tcMar>
          </w:tcPr>
          <w:p w14:paraId="1203052E"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18EA831D"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77B4BB5C" w14:textId="345A0248" w:rsidR="001B07C2" w:rsidRPr="00457DA8" w:rsidRDefault="001B07C2" w:rsidP="001B07C2">
            <w:pPr>
              <w:widowControl w:val="0"/>
              <w:pBdr>
                <w:top w:val="nil"/>
                <w:left w:val="nil"/>
                <w:bottom w:val="nil"/>
                <w:right w:val="nil"/>
                <w:between w:val="nil"/>
              </w:pBdr>
              <w:spacing w:line="360" w:lineRule="auto"/>
              <w:jc w:val="center"/>
              <w:rPr>
                <w:rFonts w:ascii="Times New Roman" w:hAnsi="Times New Roman"/>
                <w:highlight w:val="white"/>
                <w:lang w:val="vi-VN"/>
              </w:rPr>
            </w:pPr>
            <w:r w:rsidRPr="0073400D">
              <w:rPr>
                <w:rFonts w:ascii="Times New Roman" w:hAnsi="Times New Roman"/>
                <w:highlight w:val="white"/>
              </w:rPr>
              <w:t>15</w:t>
            </w:r>
          </w:p>
        </w:tc>
      </w:tr>
      <w:tr w:rsidR="001B07C2" w:rsidRPr="0073400D" w14:paraId="29ED72EE" w14:textId="77777777" w:rsidTr="008A685F">
        <w:tc>
          <w:tcPr>
            <w:tcW w:w="699" w:type="dxa"/>
            <w:shd w:val="clear" w:color="auto" w:fill="auto"/>
            <w:tcMar>
              <w:top w:w="100" w:type="dxa"/>
              <w:left w:w="100" w:type="dxa"/>
              <w:bottom w:w="100" w:type="dxa"/>
              <w:right w:w="100" w:type="dxa"/>
            </w:tcMar>
          </w:tcPr>
          <w:p w14:paraId="5CA32FC5" w14:textId="77777777" w:rsidR="001B07C2" w:rsidRPr="0073400D" w:rsidRDefault="001B07C2" w:rsidP="001B07C2">
            <w:pPr>
              <w:widowControl w:val="0"/>
              <w:spacing w:line="360" w:lineRule="auto"/>
              <w:jc w:val="center"/>
              <w:rPr>
                <w:rFonts w:ascii="Times New Roman" w:hAnsi="Times New Roman"/>
                <w:highlight w:val="white"/>
              </w:rPr>
            </w:pPr>
            <w:r w:rsidRPr="0073400D">
              <w:rPr>
                <w:rFonts w:ascii="Times New Roman" w:hAnsi="Times New Roman"/>
                <w:highlight w:val="white"/>
              </w:rPr>
              <w:t>3</w:t>
            </w:r>
          </w:p>
        </w:tc>
        <w:tc>
          <w:tcPr>
            <w:tcW w:w="2552" w:type="dxa"/>
            <w:shd w:val="clear" w:color="auto" w:fill="auto"/>
            <w:tcMar>
              <w:top w:w="100" w:type="dxa"/>
              <w:left w:w="100" w:type="dxa"/>
              <w:bottom w:w="100" w:type="dxa"/>
              <w:right w:w="100" w:type="dxa"/>
            </w:tcMar>
          </w:tcPr>
          <w:p w14:paraId="7B6C7480" w14:textId="2D4EAD41" w:rsidR="001B07C2" w:rsidRPr="000920BB" w:rsidRDefault="001B07C2" w:rsidP="001B07C2">
            <w:pPr>
              <w:widowControl w:val="0"/>
              <w:pBdr>
                <w:top w:val="nil"/>
                <w:left w:val="nil"/>
                <w:bottom w:val="nil"/>
                <w:right w:val="nil"/>
                <w:between w:val="nil"/>
              </w:pBdr>
              <w:spacing w:line="360" w:lineRule="auto"/>
              <w:jc w:val="both"/>
              <w:rPr>
                <w:rFonts w:ascii="Times New Roman" w:hAnsi="Times New Roman"/>
                <w:highlight w:val="white"/>
                <w:lang w:val="vi-VN"/>
              </w:rPr>
            </w:pPr>
            <w:r w:rsidRPr="0073400D">
              <w:rPr>
                <w:rFonts w:ascii="Times New Roman" w:hAnsi="Times New Roman"/>
                <w:highlight w:val="white"/>
              </w:rPr>
              <w:t xml:space="preserve">Kiểm thử chức năng quản lý </w:t>
            </w:r>
            <w:r>
              <w:rPr>
                <w:rFonts w:ascii="Times New Roman" w:hAnsi="Times New Roman"/>
                <w:highlight w:val="white"/>
                <w:lang w:val="vi-VN"/>
              </w:rPr>
              <w:t>người dùng</w:t>
            </w:r>
          </w:p>
        </w:tc>
        <w:tc>
          <w:tcPr>
            <w:tcW w:w="1275" w:type="dxa"/>
            <w:shd w:val="clear" w:color="auto" w:fill="auto"/>
            <w:tcMar>
              <w:top w:w="100" w:type="dxa"/>
              <w:left w:w="100" w:type="dxa"/>
              <w:bottom w:w="100" w:type="dxa"/>
              <w:right w:w="100" w:type="dxa"/>
            </w:tcMar>
          </w:tcPr>
          <w:p w14:paraId="0ABE4DD6" w14:textId="6303040F"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344F23">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41BCBD9E" w14:textId="0A738083" w:rsidR="001B07C2" w:rsidRPr="00086187" w:rsidRDefault="001B07C2" w:rsidP="001B07C2">
            <w:pPr>
              <w:widowControl w:val="0"/>
              <w:pBdr>
                <w:top w:val="nil"/>
                <w:left w:val="nil"/>
                <w:bottom w:val="nil"/>
                <w:right w:val="nil"/>
                <w:between w:val="nil"/>
              </w:pBdr>
              <w:spacing w:line="360" w:lineRule="auto"/>
              <w:jc w:val="center"/>
              <w:rPr>
                <w:rFonts w:ascii="Times New Roman" w:hAnsi="Times New Roman"/>
                <w:highlight w:val="white"/>
                <w:lang w:val="vi-VN"/>
              </w:rPr>
            </w:pPr>
            <w:r w:rsidRPr="0073400D">
              <w:rPr>
                <w:rFonts w:ascii="Times New Roman" w:hAnsi="Times New Roman"/>
                <w:highlight w:val="white"/>
              </w:rPr>
              <w:t>10</w:t>
            </w:r>
          </w:p>
        </w:tc>
        <w:tc>
          <w:tcPr>
            <w:tcW w:w="1134" w:type="dxa"/>
            <w:shd w:val="clear" w:color="auto" w:fill="auto"/>
            <w:tcMar>
              <w:top w:w="100" w:type="dxa"/>
              <w:left w:w="100" w:type="dxa"/>
              <w:bottom w:w="100" w:type="dxa"/>
              <w:right w:w="100" w:type="dxa"/>
            </w:tcMar>
          </w:tcPr>
          <w:p w14:paraId="00C33D0E"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5D09EFB7"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613E3112" w14:textId="010F9217" w:rsidR="001B07C2" w:rsidRPr="00086187" w:rsidRDefault="001B07C2" w:rsidP="001B07C2">
            <w:pPr>
              <w:widowControl w:val="0"/>
              <w:pBdr>
                <w:top w:val="nil"/>
                <w:left w:val="nil"/>
                <w:bottom w:val="nil"/>
                <w:right w:val="nil"/>
                <w:between w:val="nil"/>
              </w:pBdr>
              <w:spacing w:line="360" w:lineRule="auto"/>
              <w:jc w:val="center"/>
              <w:rPr>
                <w:rFonts w:ascii="Times New Roman" w:hAnsi="Times New Roman"/>
                <w:highlight w:val="white"/>
                <w:lang w:val="vi-VN"/>
              </w:rPr>
            </w:pPr>
            <w:r w:rsidRPr="0073400D">
              <w:rPr>
                <w:rFonts w:ascii="Times New Roman" w:hAnsi="Times New Roman"/>
                <w:highlight w:val="white"/>
              </w:rPr>
              <w:t>10</w:t>
            </w:r>
          </w:p>
        </w:tc>
      </w:tr>
      <w:tr w:rsidR="001B07C2" w:rsidRPr="0073400D" w14:paraId="5E3455B2" w14:textId="77777777" w:rsidTr="008A685F">
        <w:tc>
          <w:tcPr>
            <w:tcW w:w="699" w:type="dxa"/>
            <w:shd w:val="clear" w:color="auto" w:fill="auto"/>
            <w:tcMar>
              <w:top w:w="100" w:type="dxa"/>
              <w:left w:w="100" w:type="dxa"/>
              <w:bottom w:w="100" w:type="dxa"/>
              <w:right w:w="100" w:type="dxa"/>
            </w:tcMar>
          </w:tcPr>
          <w:p w14:paraId="71031EE6" w14:textId="77777777" w:rsidR="001B07C2" w:rsidRPr="0073400D" w:rsidRDefault="001B07C2" w:rsidP="001B07C2">
            <w:pPr>
              <w:widowControl w:val="0"/>
              <w:spacing w:line="360" w:lineRule="auto"/>
              <w:jc w:val="center"/>
              <w:rPr>
                <w:rFonts w:ascii="Times New Roman" w:hAnsi="Times New Roman"/>
                <w:highlight w:val="white"/>
              </w:rPr>
            </w:pPr>
            <w:r w:rsidRPr="0073400D">
              <w:rPr>
                <w:rFonts w:ascii="Times New Roman" w:hAnsi="Times New Roman"/>
                <w:highlight w:val="white"/>
              </w:rPr>
              <w:t>4</w:t>
            </w:r>
          </w:p>
        </w:tc>
        <w:tc>
          <w:tcPr>
            <w:tcW w:w="2552" w:type="dxa"/>
            <w:shd w:val="clear" w:color="auto" w:fill="auto"/>
            <w:tcMar>
              <w:top w:w="100" w:type="dxa"/>
              <w:left w:w="100" w:type="dxa"/>
              <w:bottom w:w="100" w:type="dxa"/>
              <w:right w:w="100" w:type="dxa"/>
            </w:tcMar>
          </w:tcPr>
          <w:p w14:paraId="1FC53FF0" w14:textId="77777777" w:rsidR="001B07C2" w:rsidRPr="0073400D" w:rsidRDefault="001B07C2" w:rsidP="001B07C2">
            <w:pPr>
              <w:widowControl w:val="0"/>
              <w:pBdr>
                <w:top w:val="nil"/>
                <w:left w:val="nil"/>
                <w:bottom w:val="nil"/>
                <w:right w:val="nil"/>
                <w:between w:val="nil"/>
              </w:pBdr>
              <w:spacing w:line="360" w:lineRule="auto"/>
              <w:jc w:val="both"/>
              <w:rPr>
                <w:rFonts w:ascii="Times New Roman" w:hAnsi="Times New Roman"/>
                <w:highlight w:val="white"/>
              </w:rPr>
            </w:pPr>
            <w:r w:rsidRPr="0073400D">
              <w:rPr>
                <w:rFonts w:ascii="Times New Roman" w:hAnsi="Times New Roman"/>
                <w:highlight w:val="white"/>
              </w:rPr>
              <w:t>Kiểm thử chức năng quản lý sản phẩm</w:t>
            </w:r>
          </w:p>
        </w:tc>
        <w:tc>
          <w:tcPr>
            <w:tcW w:w="1275" w:type="dxa"/>
            <w:shd w:val="clear" w:color="auto" w:fill="auto"/>
            <w:tcMar>
              <w:top w:w="100" w:type="dxa"/>
              <w:left w:w="100" w:type="dxa"/>
              <w:bottom w:w="100" w:type="dxa"/>
              <w:right w:w="100" w:type="dxa"/>
            </w:tcMar>
          </w:tcPr>
          <w:p w14:paraId="6D32A0B1" w14:textId="77777777" w:rsidR="001B07C2" w:rsidRPr="0073400D" w:rsidRDefault="001B07C2" w:rsidP="001B07C2">
            <w:pPr>
              <w:widowControl w:val="0"/>
              <w:spacing w:line="360" w:lineRule="auto"/>
              <w:jc w:val="center"/>
              <w:rPr>
                <w:rFonts w:ascii="Times New Roman" w:hAnsi="Times New Roman"/>
                <w:highlight w:val="white"/>
              </w:rPr>
            </w:pPr>
            <w:r w:rsidRPr="00344F23">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4A4BA395" w14:textId="3AAA7539" w:rsidR="001B07C2" w:rsidRPr="00086187" w:rsidRDefault="001B07C2" w:rsidP="001B07C2">
            <w:pPr>
              <w:widowControl w:val="0"/>
              <w:pBdr>
                <w:top w:val="nil"/>
                <w:left w:val="nil"/>
                <w:bottom w:val="nil"/>
                <w:right w:val="nil"/>
                <w:between w:val="nil"/>
              </w:pBdr>
              <w:spacing w:line="360" w:lineRule="auto"/>
              <w:jc w:val="center"/>
              <w:rPr>
                <w:rFonts w:ascii="Times New Roman" w:hAnsi="Times New Roman"/>
                <w:highlight w:val="white"/>
                <w:lang w:val="vi-VN"/>
              </w:rPr>
            </w:pPr>
            <w:r w:rsidRPr="0073400D">
              <w:rPr>
                <w:rFonts w:ascii="Times New Roman" w:hAnsi="Times New Roman"/>
                <w:highlight w:val="white"/>
              </w:rPr>
              <w:t>12</w:t>
            </w:r>
          </w:p>
        </w:tc>
        <w:tc>
          <w:tcPr>
            <w:tcW w:w="1134" w:type="dxa"/>
            <w:shd w:val="clear" w:color="auto" w:fill="auto"/>
            <w:tcMar>
              <w:top w:w="100" w:type="dxa"/>
              <w:left w:w="100" w:type="dxa"/>
              <w:bottom w:w="100" w:type="dxa"/>
              <w:right w:w="100" w:type="dxa"/>
            </w:tcMar>
          </w:tcPr>
          <w:p w14:paraId="52CF5994"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77AC636C"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2B6F0C37" w14:textId="156F685E" w:rsidR="001B07C2" w:rsidRPr="00086187" w:rsidRDefault="001B07C2" w:rsidP="001B07C2">
            <w:pPr>
              <w:widowControl w:val="0"/>
              <w:pBdr>
                <w:top w:val="nil"/>
                <w:left w:val="nil"/>
                <w:bottom w:val="nil"/>
                <w:right w:val="nil"/>
                <w:between w:val="nil"/>
              </w:pBdr>
              <w:spacing w:line="360" w:lineRule="auto"/>
              <w:jc w:val="center"/>
              <w:rPr>
                <w:rFonts w:ascii="Times New Roman" w:hAnsi="Times New Roman"/>
                <w:highlight w:val="white"/>
                <w:lang w:val="vi-VN"/>
              </w:rPr>
            </w:pPr>
            <w:r w:rsidRPr="0073400D">
              <w:rPr>
                <w:rFonts w:ascii="Times New Roman" w:hAnsi="Times New Roman"/>
                <w:highlight w:val="white"/>
              </w:rPr>
              <w:t>12</w:t>
            </w:r>
          </w:p>
        </w:tc>
      </w:tr>
      <w:tr w:rsidR="001B07C2" w:rsidRPr="0073400D" w14:paraId="5BD1C2DB" w14:textId="77777777" w:rsidTr="008A685F">
        <w:tc>
          <w:tcPr>
            <w:tcW w:w="699" w:type="dxa"/>
            <w:shd w:val="clear" w:color="auto" w:fill="auto"/>
            <w:tcMar>
              <w:top w:w="100" w:type="dxa"/>
              <w:left w:w="100" w:type="dxa"/>
              <w:bottom w:w="100" w:type="dxa"/>
              <w:right w:w="100" w:type="dxa"/>
            </w:tcMar>
          </w:tcPr>
          <w:p w14:paraId="155EE3D0" w14:textId="77777777" w:rsidR="001B07C2" w:rsidRPr="0073400D" w:rsidRDefault="001B07C2" w:rsidP="001B07C2">
            <w:pPr>
              <w:widowControl w:val="0"/>
              <w:spacing w:line="360" w:lineRule="auto"/>
              <w:jc w:val="center"/>
              <w:rPr>
                <w:rFonts w:ascii="Times New Roman" w:hAnsi="Times New Roman"/>
                <w:highlight w:val="white"/>
              </w:rPr>
            </w:pPr>
            <w:r w:rsidRPr="0073400D">
              <w:rPr>
                <w:rFonts w:ascii="Times New Roman" w:hAnsi="Times New Roman"/>
                <w:highlight w:val="white"/>
              </w:rPr>
              <w:t>4</w:t>
            </w:r>
          </w:p>
        </w:tc>
        <w:tc>
          <w:tcPr>
            <w:tcW w:w="2552" w:type="dxa"/>
            <w:shd w:val="clear" w:color="auto" w:fill="auto"/>
            <w:tcMar>
              <w:top w:w="100" w:type="dxa"/>
              <w:left w:w="100" w:type="dxa"/>
              <w:bottom w:w="100" w:type="dxa"/>
              <w:right w:w="100" w:type="dxa"/>
            </w:tcMar>
          </w:tcPr>
          <w:p w14:paraId="745663BF" w14:textId="4F54A78B" w:rsidR="001B07C2" w:rsidRPr="005746C7" w:rsidRDefault="001B07C2" w:rsidP="001B07C2">
            <w:pPr>
              <w:widowControl w:val="0"/>
              <w:pBdr>
                <w:top w:val="nil"/>
                <w:left w:val="nil"/>
                <w:bottom w:val="nil"/>
                <w:right w:val="nil"/>
                <w:between w:val="nil"/>
              </w:pBdr>
              <w:spacing w:line="360" w:lineRule="auto"/>
              <w:jc w:val="both"/>
              <w:rPr>
                <w:rFonts w:ascii="Times New Roman" w:hAnsi="Times New Roman"/>
                <w:highlight w:val="white"/>
                <w:lang w:val="vi-VN"/>
              </w:rPr>
            </w:pPr>
            <w:r w:rsidRPr="0073400D">
              <w:rPr>
                <w:rFonts w:ascii="Times New Roman" w:hAnsi="Times New Roman"/>
                <w:highlight w:val="white"/>
              </w:rPr>
              <w:t xml:space="preserve">Kiểm thử chức năng quản lý </w:t>
            </w:r>
            <w:r>
              <w:rPr>
                <w:rFonts w:ascii="Times New Roman" w:hAnsi="Times New Roman"/>
                <w:highlight w:val="white"/>
                <w:lang w:val="vi-VN"/>
              </w:rPr>
              <w:t>ảnh sản phẩm quảng cáo</w:t>
            </w:r>
          </w:p>
        </w:tc>
        <w:tc>
          <w:tcPr>
            <w:tcW w:w="1275" w:type="dxa"/>
            <w:shd w:val="clear" w:color="auto" w:fill="auto"/>
            <w:tcMar>
              <w:top w:w="100" w:type="dxa"/>
              <w:left w:w="100" w:type="dxa"/>
              <w:bottom w:w="100" w:type="dxa"/>
              <w:right w:w="100" w:type="dxa"/>
            </w:tcMar>
          </w:tcPr>
          <w:p w14:paraId="313D97A4" w14:textId="22624D20" w:rsidR="001B07C2" w:rsidRPr="0073400D" w:rsidRDefault="001B07C2" w:rsidP="001B07C2">
            <w:pPr>
              <w:widowControl w:val="0"/>
              <w:spacing w:line="360" w:lineRule="auto"/>
              <w:jc w:val="center"/>
              <w:rPr>
                <w:rFonts w:ascii="Times New Roman" w:hAnsi="Times New Roman"/>
                <w:highlight w:val="white"/>
              </w:rPr>
            </w:pPr>
            <w:r w:rsidRPr="00344F23">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22EF2ECB" w14:textId="4F8079DA" w:rsidR="001B07C2" w:rsidRPr="00086187" w:rsidRDefault="001B07C2" w:rsidP="001B07C2">
            <w:pPr>
              <w:widowControl w:val="0"/>
              <w:pBdr>
                <w:top w:val="nil"/>
                <w:left w:val="nil"/>
                <w:bottom w:val="nil"/>
                <w:right w:val="nil"/>
                <w:between w:val="nil"/>
              </w:pBdr>
              <w:spacing w:line="360" w:lineRule="auto"/>
              <w:jc w:val="center"/>
              <w:rPr>
                <w:rFonts w:ascii="Times New Roman" w:hAnsi="Times New Roman"/>
                <w:highlight w:val="white"/>
                <w:lang w:val="vi-VN"/>
              </w:rPr>
            </w:pPr>
            <w:r w:rsidRPr="0073400D">
              <w:rPr>
                <w:rFonts w:ascii="Times New Roman" w:hAnsi="Times New Roman"/>
                <w:highlight w:val="white"/>
              </w:rPr>
              <w:t>11</w:t>
            </w:r>
          </w:p>
        </w:tc>
        <w:tc>
          <w:tcPr>
            <w:tcW w:w="1134" w:type="dxa"/>
            <w:shd w:val="clear" w:color="auto" w:fill="auto"/>
            <w:tcMar>
              <w:top w:w="100" w:type="dxa"/>
              <w:left w:w="100" w:type="dxa"/>
              <w:bottom w:w="100" w:type="dxa"/>
              <w:right w:w="100" w:type="dxa"/>
            </w:tcMar>
          </w:tcPr>
          <w:p w14:paraId="4CE2EEC6"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38EEF148"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41AB1858" w14:textId="1CBC78DB" w:rsidR="001B07C2" w:rsidRPr="00086187" w:rsidRDefault="001B07C2" w:rsidP="001B07C2">
            <w:pPr>
              <w:widowControl w:val="0"/>
              <w:pBdr>
                <w:top w:val="nil"/>
                <w:left w:val="nil"/>
                <w:bottom w:val="nil"/>
                <w:right w:val="nil"/>
                <w:between w:val="nil"/>
              </w:pBdr>
              <w:spacing w:line="360" w:lineRule="auto"/>
              <w:jc w:val="center"/>
              <w:rPr>
                <w:rFonts w:ascii="Times New Roman" w:hAnsi="Times New Roman"/>
                <w:highlight w:val="white"/>
                <w:lang w:val="vi-VN"/>
              </w:rPr>
            </w:pPr>
            <w:r w:rsidRPr="0073400D">
              <w:rPr>
                <w:rFonts w:ascii="Times New Roman" w:hAnsi="Times New Roman"/>
                <w:highlight w:val="white"/>
              </w:rPr>
              <w:t>11</w:t>
            </w:r>
          </w:p>
        </w:tc>
      </w:tr>
      <w:tr w:rsidR="001B07C2" w:rsidRPr="0073400D" w14:paraId="7CC98F83" w14:textId="77777777" w:rsidTr="008A685F">
        <w:tc>
          <w:tcPr>
            <w:tcW w:w="699" w:type="dxa"/>
            <w:shd w:val="clear" w:color="auto" w:fill="auto"/>
            <w:tcMar>
              <w:top w:w="100" w:type="dxa"/>
              <w:left w:w="100" w:type="dxa"/>
              <w:bottom w:w="100" w:type="dxa"/>
              <w:right w:w="100" w:type="dxa"/>
            </w:tcMar>
          </w:tcPr>
          <w:p w14:paraId="192D3210" w14:textId="77777777" w:rsidR="001B07C2" w:rsidRPr="0073400D" w:rsidRDefault="001B07C2" w:rsidP="001B07C2">
            <w:pPr>
              <w:widowControl w:val="0"/>
              <w:spacing w:line="360" w:lineRule="auto"/>
              <w:jc w:val="center"/>
              <w:rPr>
                <w:rFonts w:ascii="Times New Roman" w:hAnsi="Times New Roman"/>
                <w:highlight w:val="white"/>
              </w:rPr>
            </w:pPr>
            <w:r w:rsidRPr="0073400D">
              <w:rPr>
                <w:rFonts w:ascii="Times New Roman" w:hAnsi="Times New Roman"/>
                <w:highlight w:val="white"/>
              </w:rPr>
              <w:t>5</w:t>
            </w:r>
          </w:p>
        </w:tc>
        <w:tc>
          <w:tcPr>
            <w:tcW w:w="2552" w:type="dxa"/>
            <w:shd w:val="clear" w:color="auto" w:fill="auto"/>
            <w:tcMar>
              <w:top w:w="100" w:type="dxa"/>
              <w:left w:w="100" w:type="dxa"/>
              <w:bottom w:w="100" w:type="dxa"/>
              <w:right w:w="100" w:type="dxa"/>
            </w:tcMar>
          </w:tcPr>
          <w:p w14:paraId="75E655DE" w14:textId="77777777" w:rsidR="001B07C2" w:rsidRPr="0073400D" w:rsidRDefault="001B07C2" w:rsidP="001B07C2">
            <w:pPr>
              <w:widowControl w:val="0"/>
              <w:spacing w:line="360" w:lineRule="auto"/>
              <w:jc w:val="both"/>
              <w:rPr>
                <w:rFonts w:ascii="Times New Roman" w:hAnsi="Times New Roman"/>
                <w:highlight w:val="white"/>
              </w:rPr>
            </w:pPr>
            <w:r w:rsidRPr="0073400D">
              <w:rPr>
                <w:rFonts w:ascii="Times New Roman" w:hAnsi="Times New Roman"/>
                <w:highlight w:val="white"/>
              </w:rPr>
              <w:t>Kiểm thử chức năng thống kê sản phẩm</w:t>
            </w:r>
          </w:p>
        </w:tc>
        <w:tc>
          <w:tcPr>
            <w:tcW w:w="1275" w:type="dxa"/>
            <w:shd w:val="clear" w:color="auto" w:fill="auto"/>
            <w:tcMar>
              <w:top w:w="100" w:type="dxa"/>
              <w:left w:w="100" w:type="dxa"/>
              <w:bottom w:w="100" w:type="dxa"/>
              <w:right w:w="100" w:type="dxa"/>
            </w:tcMar>
          </w:tcPr>
          <w:p w14:paraId="20791F7C" w14:textId="0E644E16" w:rsidR="001B07C2" w:rsidRPr="0073400D" w:rsidRDefault="001B07C2" w:rsidP="001B07C2">
            <w:pPr>
              <w:widowControl w:val="0"/>
              <w:spacing w:line="360" w:lineRule="auto"/>
              <w:jc w:val="center"/>
              <w:rPr>
                <w:rFonts w:ascii="Times New Roman" w:hAnsi="Times New Roman"/>
                <w:highlight w:val="white"/>
              </w:rPr>
            </w:pPr>
            <w:r w:rsidRPr="00344F23">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61B99902" w14:textId="4B7D7AEE" w:rsidR="001B07C2" w:rsidRPr="005746C7" w:rsidRDefault="001B07C2" w:rsidP="001B07C2">
            <w:pPr>
              <w:widowControl w:val="0"/>
              <w:pBdr>
                <w:top w:val="nil"/>
                <w:left w:val="nil"/>
                <w:bottom w:val="nil"/>
                <w:right w:val="nil"/>
                <w:between w:val="nil"/>
              </w:pBdr>
              <w:spacing w:line="360" w:lineRule="auto"/>
              <w:jc w:val="center"/>
              <w:rPr>
                <w:rFonts w:ascii="Times New Roman" w:hAnsi="Times New Roman"/>
                <w:highlight w:val="white"/>
                <w:lang w:val="vi-VN"/>
              </w:rPr>
            </w:pPr>
            <w:r w:rsidRPr="0073400D">
              <w:rPr>
                <w:rFonts w:ascii="Times New Roman" w:hAnsi="Times New Roman"/>
                <w:highlight w:val="white"/>
              </w:rPr>
              <w:t>11</w:t>
            </w:r>
          </w:p>
        </w:tc>
        <w:tc>
          <w:tcPr>
            <w:tcW w:w="1134" w:type="dxa"/>
            <w:shd w:val="clear" w:color="auto" w:fill="auto"/>
            <w:tcMar>
              <w:top w:w="100" w:type="dxa"/>
              <w:left w:w="100" w:type="dxa"/>
              <w:bottom w:w="100" w:type="dxa"/>
              <w:right w:w="100" w:type="dxa"/>
            </w:tcMar>
          </w:tcPr>
          <w:p w14:paraId="282FCE13"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4D017B67"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4CE809B7" w14:textId="7B8855AD" w:rsidR="001B07C2" w:rsidRPr="005746C7" w:rsidRDefault="001B07C2" w:rsidP="001B07C2">
            <w:pPr>
              <w:widowControl w:val="0"/>
              <w:pBdr>
                <w:top w:val="nil"/>
                <w:left w:val="nil"/>
                <w:bottom w:val="nil"/>
                <w:right w:val="nil"/>
                <w:between w:val="nil"/>
              </w:pBdr>
              <w:spacing w:line="360" w:lineRule="auto"/>
              <w:jc w:val="center"/>
              <w:rPr>
                <w:rFonts w:ascii="Times New Roman" w:hAnsi="Times New Roman"/>
                <w:highlight w:val="white"/>
                <w:lang w:val="vi-VN"/>
              </w:rPr>
            </w:pPr>
            <w:r w:rsidRPr="0073400D">
              <w:rPr>
                <w:rFonts w:ascii="Times New Roman" w:hAnsi="Times New Roman"/>
                <w:highlight w:val="white"/>
              </w:rPr>
              <w:t>11</w:t>
            </w:r>
          </w:p>
        </w:tc>
      </w:tr>
      <w:tr w:rsidR="001B07C2" w:rsidRPr="0073400D" w14:paraId="1E5657FC" w14:textId="77777777" w:rsidTr="008A685F">
        <w:tc>
          <w:tcPr>
            <w:tcW w:w="699" w:type="dxa"/>
            <w:shd w:val="clear" w:color="auto" w:fill="auto"/>
            <w:tcMar>
              <w:top w:w="100" w:type="dxa"/>
              <w:left w:w="100" w:type="dxa"/>
              <w:bottom w:w="100" w:type="dxa"/>
              <w:right w:w="100" w:type="dxa"/>
            </w:tcMar>
          </w:tcPr>
          <w:p w14:paraId="5B939338" w14:textId="77777777" w:rsidR="001B07C2" w:rsidRPr="0073400D" w:rsidRDefault="001B07C2" w:rsidP="001B07C2">
            <w:pPr>
              <w:widowControl w:val="0"/>
              <w:spacing w:line="360" w:lineRule="auto"/>
              <w:jc w:val="center"/>
              <w:rPr>
                <w:rFonts w:ascii="Times New Roman" w:hAnsi="Times New Roman"/>
                <w:highlight w:val="white"/>
              </w:rPr>
            </w:pPr>
            <w:r w:rsidRPr="0073400D">
              <w:rPr>
                <w:rFonts w:ascii="Times New Roman" w:hAnsi="Times New Roman"/>
                <w:highlight w:val="white"/>
              </w:rPr>
              <w:t>6</w:t>
            </w:r>
          </w:p>
        </w:tc>
        <w:tc>
          <w:tcPr>
            <w:tcW w:w="2552" w:type="dxa"/>
            <w:shd w:val="clear" w:color="auto" w:fill="auto"/>
            <w:tcMar>
              <w:top w:w="100" w:type="dxa"/>
              <w:left w:w="100" w:type="dxa"/>
              <w:bottom w:w="100" w:type="dxa"/>
              <w:right w:w="100" w:type="dxa"/>
            </w:tcMar>
          </w:tcPr>
          <w:p w14:paraId="4783A449" w14:textId="77777777" w:rsidR="001B07C2" w:rsidRPr="0073400D" w:rsidRDefault="001B07C2" w:rsidP="001B07C2">
            <w:pPr>
              <w:widowControl w:val="0"/>
              <w:pBdr>
                <w:top w:val="nil"/>
                <w:left w:val="nil"/>
                <w:bottom w:val="nil"/>
                <w:right w:val="nil"/>
                <w:between w:val="nil"/>
              </w:pBdr>
              <w:spacing w:line="360" w:lineRule="auto"/>
              <w:jc w:val="both"/>
              <w:rPr>
                <w:rFonts w:ascii="Times New Roman" w:hAnsi="Times New Roman"/>
                <w:highlight w:val="white"/>
              </w:rPr>
            </w:pPr>
            <w:r w:rsidRPr="0073400D">
              <w:rPr>
                <w:rFonts w:ascii="Times New Roman" w:hAnsi="Times New Roman"/>
                <w:highlight w:val="white"/>
              </w:rPr>
              <w:t>Kiểm thử chức năng thống kê thể loại</w:t>
            </w:r>
          </w:p>
        </w:tc>
        <w:tc>
          <w:tcPr>
            <w:tcW w:w="1275" w:type="dxa"/>
            <w:shd w:val="clear" w:color="auto" w:fill="auto"/>
            <w:tcMar>
              <w:top w:w="100" w:type="dxa"/>
              <w:left w:w="100" w:type="dxa"/>
              <w:bottom w:w="100" w:type="dxa"/>
              <w:right w:w="100" w:type="dxa"/>
            </w:tcMar>
          </w:tcPr>
          <w:p w14:paraId="20424F4D" w14:textId="5CDD65BB" w:rsidR="001B07C2" w:rsidRPr="0073400D" w:rsidRDefault="001B07C2" w:rsidP="001B07C2">
            <w:pPr>
              <w:widowControl w:val="0"/>
              <w:spacing w:line="360" w:lineRule="auto"/>
              <w:jc w:val="center"/>
              <w:rPr>
                <w:rFonts w:ascii="Times New Roman" w:hAnsi="Times New Roman"/>
                <w:highlight w:val="white"/>
              </w:rPr>
            </w:pPr>
            <w:r w:rsidRPr="00344F23">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2AE8FB17" w14:textId="1C630B1B" w:rsidR="001B07C2" w:rsidRPr="005746C7" w:rsidRDefault="001B07C2" w:rsidP="001B07C2">
            <w:pPr>
              <w:widowControl w:val="0"/>
              <w:pBdr>
                <w:top w:val="nil"/>
                <w:left w:val="nil"/>
                <w:bottom w:val="nil"/>
                <w:right w:val="nil"/>
                <w:between w:val="nil"/>
              </w:pBdr>
              <w:spacing w:line="360" w:lineRule="auto"/>
              <w:jc w:val="center"/>
              <w:rPr>
                <w:rFonts w:ascii="Times New Roman" w:hAnsi="Times New Roman"/>
                <w:highlight w:val="white"/>
                <w:lang w:val="vi-VN"/>
              </w:rPr>
            </w:pPr>
            <w:r w:rsidRPr="0073400D">
              <w:rPr>
                <w:rFonts w:ascii="Times New Roman" w:hAnsi="Times New Roman"/>
                <w:highlight w:val="white"/>
              </w:rPr>
              <w:t>11</w:t>
            </w:r>
          </w:p>
        </w:tc>
        <w:tc>
          <w:tcPr>
            <w:tcW w:w="1134" w:type="dxa"/>
            <w:shd w:val="clear" w:color="auto" w:fill="auto"/>
            <w:tcMar>
              <w:top w:w="100" w:type="dxa"/>
              <w:left w:w="100" w:type="dxa"/>
              <w:bottom w:w="100" w:type="dxa"/>
              <w:right w:w="100" w:type="dxa"/>
            </w:tcMar>
          </w:tcPr>
          <w:p w14:paraId="46F56B16"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5019FAA4"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0FB142A4" w14:textId="4E52244C" w:rsidR="001B07C2" w:rsidRPr="005746C7" w:rsidRDefault="001B07C2" w:rsidP="001B07C2">
            <w:pPr>
              <w:widowControl w:val="0"/>
              <w:pBdr>
                <w:top w:val="nil"/>
                <w:left w:val="nil"/>
                <w:bottom w:val="nil"/>
                <w:right w:val="nil"/>
                <w:between w:val="nil"/>
              </w:pBdr>
              <w:spacing w:line="360" w:lineRule="auto"/>
              <w:jc w:val="center"/>
              <w:rPr>
                <w:rFonts w:ascii="Times New Roman" w:hAnsi="Times New Roman"/>
                <w:highlight w:val="white"/>
                <w:lang w:val="vi-VN"/>
              </w:rPr>
            </w:pPr>
            <w:r w:rsidRPr="0073400D">
              <w:rPr>
                <w:rFonts w:ascii="Times New Roman" w:hAnsi="Times New Roman"/>
                <w:highlight w:val="white"/>
              </w:rPr>
              <w:t>11</w:t>
            </w:r>
          </w:p>
        </w:tc>
      </w:tr>
      <w:tr w:rsidR="001B07C2" w:rsidRPr="0073400D" w14:paraId="63AA1A6B" w14:textId="77777777" w:rsidTr="008A685F">
        <w:tc>
          <w:tcPr>
            <w:tcW w:w="699" w:type="dxa"/>
            <w:shd w:val="clear" w:color="auto" w:fill="auto"/>
            <w:tcMar>
              <w:top w:w="100" w:type="dxa"/>
              <w:left w:w="100" w:type="dxa"/>
              <w:bottom w:w="100" w:type="dxa"/>
              <w:right w:w="100" w:type="dxa"/>
            </w:tcMar>
          </w:tcPr>
          <w:p w14:paraId="717A202E" w14:textId="77777777" w:rsidR="001B07C2" w:rsidRPr="0073400D" w:rsidRDefault="001B07C2" w:rsidP="001B07C2">
            <w:pPr>
              <w:widowControl w:val="0"/>
              <w:spacing w:line="360" w:lineRule="auto"/>
              <w:jc w:val="center"/>
              <w:rPr>
                <w:rFonts w:ascii="Times New Roman" w:hAnsi="Times New Roman"/>
                <w:highlight w:val="white"/>
              </w:rPr>
            </w:pPr>
            <w:r w:rsidRPr="0073400D">
              <w:rPr>
                <w:rFonts w:ascii="Times New Roman" w:hAnsi="Times New Roman"/>
                <w:highlight w:val="white"/>
              </w:rPr>
              <w:t>7</w:t>
            </w:r>
          </w:p>
        </w:tc>
        <w:tc>
          <w:tcPr>
            <w:tcW w:w="2552" w:type="dxa"/>
            <w:shd w:val="clear" w:color="auto" w:fill="auto"/>
            <w:tcMar>
              <w:top w:w="100" w:type="dxa"/>
              <w:left w:w="100" w:type="dxa"/>
              <w:bottom w:w="100" w:type="dxa"/>
              <w:right w:w="100" w:type="dxa"/>
            </w:tcMar>
          </w:tcPr>
          <w:p w14:paraId="75318968" w14:textId="77777777" w:rsidR="001B07C2" w:rsidRPr="0073400D" w:rsidRDefault="001B07C2" w:rsidP="001B07C2">
            <w:pPr>
              <w:widowControl w:val="0"/>
              <w:pBdr>
                <w:top w:val="nil"/>
                <w:left w:val="nil"/>
                <w:bottom w:val="nil"/>
                <w:right w:val="nil"/>
                <w:between w:val="nil"/>
              </w:pBdr>
              <w:spacing w:line="360" w:lineRule="auto"/>
              <w:jc w:val="both"/>
              <w:rPr>
                <w:rFonts w:ascii="Times New Roman" w:hAnsi="Times New Roman"/>
                <w:highlight w:val="white"/>
              </w:rPr>
            </w:pPr>
            <w:r w:rsidRPr="0073400D">
              <w:rPr>
                <w:rFonts w:ascii="Times New Roman" w:hAnsi="Times New Roman"/>
                <w:highlight w:val="white"/>
              </w:rPr>
              <w:t>Kiểm thử chức năng thống kê theo năm</w:t>
            </w:r>
          </w:p>
        </w:tc>
        <w:tc>
          <w:tcPr>
            <w:tcW w:w="1275" w:type="dxa"/>
            <w:shd w:val="clear" w:color="auto" w:fill="auto"/>
            <w:tcMar>
              <w:top w:w="100" w:type="dxa"/>
              <w:left w:w="100" w:type="dxa"/>
              <w:bottom w:w="100" w:type="dxa"/>
              <w:right w:w="100" w:type="dxa"/>
            </w:tcMar>
          </w:tcPr>
          <w:p w14:paraId="08714F00" w14:textId="41ED5454" w:rsidR="001B07C2" w:rsidRPr="0073400D" w:rsidRDefault="001B07C2" w:rsidP="001B07C2">
            <w:pPr>
              <w:widowControl w:val="0"/>
              <w:spacing w:line="360" w:lineRule="auto"/>
              <w:jc w:val="center"/>
              <w:rPr>
                <w:rFonts w:ascii="Times New Roman" w:hAnsi="Times New Roman"/>
                <w:highlight w:val="white"/>
              </w:rPr>
            </w:pPr>
            <w:r w:rsidRPr="00344F23">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7DF05BFB" w14:textId="0D3B47BC" w:rsidR="001B07C2" w:rsidRPr="001144BA" w:rsidRDefault="001B07C2" w:rsidP="001B07C2">
            <w:pPr>
              <w:widowControl w:val="0"/>
              <w:pBdr>
                <w:top w:val="nil"/>
                <w:left w:val="nil"/>
                <w:bottom w:val="nil"/>
                <w:right w:val="nil"/>
                <w:between w:val="nil"/>
              </w:pBdr>
              <w:spacing w:line="360" w:lineRule="auto"/>
              <w:jc w:val="center"/>
              <w:rPr>
                <w:rFonts w:ascii="Times New Roman" w:hAnsi="Times New Roman"/>
                <w:highlight w:val="white"/>
                <w:lang w:val="vi-VN"/>
              </w:rPr>
            </w:pPr>
            <w:r w:rsidRPr="0073400D">
              <w:rPr>
                <w:rFonts w:ascii="Times New Roman" w:hAnsi="Times New Roman"/>
                <w:highlight w:val="white"/>
              </w:rPr>
              <w:t>11</w:t>
            </w:r>
          </w:p>
        </w:tc>
        <w:tc>
          <w:tcPr>
            <w:tcW w:w="1134" w:type="dxa"/>
            <w:shd w:val="clear" w:color="auto" w:fill="auto"/>
            <w:tcMar>
              <w:top w:w="100" w:type="dxa"/>
              <w:left w:w="100" w:type="dxa"/>
              <w:bottom w:w="100" w:type="dxa"/>
              <w:right w:w="100" w:type="dxa"/>
            </w:tcMar>
          </w:tcPr>
          <w:p w14:paraId="0905BA1A"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3BC12C1F"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7CC66F55" w14:textId="0CF80457" w:rsidR="001B07C2" w:rsidRPr="001144BA" w:rsidRDefault="001B07C2" w:rsidP="001B07C2">
            <w:pPr>
              <w:widowControl w:val="0"/>
              <w:pBdr>
                <w:top w:val="nil"/>
                <w:left w:val="nil"/>
                <w:bottom w:val="nil"/>
                <w:right w:val="nil"/>
                <w:between w:val="nil"/>
              </w:pBdr>
              <w:spacing w:line="360" w:lineRule="auto"/>
              <w:jc w:val="center"/>
              <w:rPr>
                <w:rFonts w:ascii="Times New Roman" w:hAnsi="Times New Roman"/>
                <w:highlight w:val="white"/>
                <w:lang w:val="vi-VN"/>
              </w:rPr>
            </w:pPr>
            <w:r w:rsidRPr="0073400D">
              <w:rPr>
                <w:rFonts w:ascii="Times New Roman" w:hAnsi="Times New Roman"/>
                <w:highlight w:val="white"/>
              </w:rPr>
              <w:t>11</w:t>
            </w:r>
          </w:p>
        </w:tc>
      </w:tr>
      <w:tr w:rsidR="001B07C2" w:rsidRPr="0073400D" w14:paraId="2FA1FE06" w14:textId="77777777" w:rsidTr="008A685F">
        <w:tc>
          <w:tcPr>
            <w:tcW w:w="699" w:type="dxa"/>
            <w:shd w:val="clear" w:color="auto" w:fill="auto"/>
            <w:tcMar>
              <w:top w:w="100" w:type="dxa"/>
              <w:left w:w="100" w:type="dxa"/>
              <w:bottom w:w="100" w:type="dxa"/>
              <w:right w:w="100" w:type="dxa"/>
            </w:tcMar>
          </w:tcPr>
          <w:p w14:paraId="0FC47588" w14:textId="77777777" w:rsidR="001B07C2" w:rsidRPr="0073400D" w:rsidRDefault="001B07C2" w:rsidP="001B07C2">
            <w:pPr>
              <w:widowControl w:val="0"/>
              <w:spacing w:line="360" w:lineRule="auto"/>
              <w:jc w:val="center"/>
              <w:rPr>
                <w:rFonts w:ascii="Times New Roman" w:hAnsi="Times New Roman"/>
                <w:highlight w:val="white"/>
              </w:rPr>
            </w:pPr>
            <w:r w:rsidRPr="0073400D">
              <w:rPr>
                <w:rFonts w:ascii="Times New Roman" w:hAnsi="Times New Roman"/>
                <w:highlight w:val="white"/>
              </w:rPr>
              <w:t>8</w:t>
            </w:r>
          </w:p>
        </w:tc>
        <w:tc>
          <w:tcPr>
            <w:tcW w:w="2552" w:type="dxa"/>
            <w:shd w:val="clear" w:color="auto" w:fill="auto"/>
            <w:tcMar>
              <w:top w:w="100" w:type="dxa"/>
              <w:left w:w="100" w:type="dxa"/>
              <w:bottom w:w="100" w:type="dxa"/>
              <w:right w:w="100" w:type="dxa"/>
            </w:tcMar>
          </w:tcPr>
          <w:p w14:paraId="7EDDA324" w14:textId="2A227493" w:rsidR="001B07C2" w:rsidRPr="001144BA" w:rsidRDefault="001B07C2" w:rsidP="001B07C2">
            <w:pPr>
              <w:widowControl w:val="0"/>
              <w:spacing w:line="360" w:lineRule="auto"/>
              <w:jc w:val="both"/>
              <w:rPr>
                <w:rFonts w:ascii="Times New Roman" w:hAnsi="Times New Roman"/>
                <w:highlight w:val="white"/>
                <w:lang w:val="vi-VN"/>
              </w:rPr>
            </w:pPr>
            <w:r w:rsidRPr="0073400D">
              <w:rPr>
                <w:rFonts w:ascii="Times New Roman" w:hAnsi="Times New Roman"/>
                <w:highlight w:val="white"/>
              </w:rPr>
              <w:t xml:space="preserve">Kiểm thử chức năng thống kê theo </w:t>
            </w:r>
            <w:r>
              <w:rPr>
                <w:rFonts w:ascii="Times New Roman" w:hAnsi="Times New Roman"/>
                <w:highlight w:val="white"/>
                <w:lang w:val="vi-VN"/>
              </w:rPr>
              <w:t>ngày</w:t>
            </w:r>
          </w:p>
        </w:tc>
        <w:tc>
          <w:tcPr>
            <w:tcW w:w="1275" w:type="dxa"/>
            <w:shd w:val="clear" w:color="auto" w:fill="auto"/>
            <w:tcMar>
              <w:top w:w="100" w:type="dxa"/>
              <w:left w:w="100" w:type="dxa"/>
              <w:bottom w:w="100" w:type="dxa"/>
              <w:right w:w="100" w:type="dxa"/>
            </w:tcMar>
          </w:tcPr>
          <w:p w14:paraId="17C899E3" w14:textId="5DE074EC" w:rsidR="001B07C2" w:rsidRPr="0073400D" w:rsidRDefault="001B07C2" w:rsidP="001B07C2">
            <w:pPr>
              <w:widowControl w:val="0"/>
              <w:spacing w:line="360" w:lineRule="auto"/>
              <w:jc w:val="center"/>
              <w:rPr>
                <w:rFonts w:ascii="Times New Roman" w:hAnsi="Times New Roman"/>
                <w:highlight w:val="white"/>
              </w:rPr>
            </w:pPr>
            <w:r w:rsidRPr="00344F23">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05C44C0C" w14:textId="2A389DEC"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11</w:t>
            </w:r>
          </w:p>
        </w:tc>
        <w:tc>
          <w:tcPr>
            <w:tcW w:w="1134" w:type="dxa"/>
            <w:shd w:val="clear" w:color="auto" w:fill="auto"/>
            <w:tcMar>
              <w:top w:w="100" w:type="dxa"/>
              <w:left w:w="100" w:type="dxa"/>
              <w:bottom w:w="100" w:type="dxa"/>
              <w:right w:w="100" w:type="dxa"/>
            </w:tcMar>
          </w:tcPr>
          <w:p w14:paraId="56A60CC6"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3B44EC69"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5E2E41DF" w14:textId="08F63D86"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11</w:t>
            </w:r>
          </w:p>
        </w:tc>
      </w:tr>
      <w:tr w:rsidR="001B07C2" w:rsidRPr="0073400D" w14:paraId="6D41F6BF" w14:textId="77777777" w:rsidTr="008A685F">
        <w:tc>
          <w:tcPr>
            <w:tcW w:w="699" w:type="dxa"/>
            <w:shd w:val="clear" w:color="auto" w:fill="auto"/>
            <w:tcMar>
              <w:top w:w="100" w:type="dxa"/>
              <w:left w:w="100" w:type="dxa"/>
              <w:bottom w:w="100" w:type="dxa"/>
              <w:right w:w="100" w:type="dxa"/>
            </w:tcMar>
          </w:tcPr>
          <w:p w14:paraId="749B093D" w14:textId="77777777" w:rsidR="001B07C2" w:rsidRPr="0073400D" w:rsidRDefault="001B07C2" w:rsidP="001B07C2">
            <w:pPr>
              <w:widowControl w:val="0"/>
              <w:spacing w:line="360" w:lineRule="auto"/>
              <w:jc w:val="center"/>
              <w:rPr>
                <w:rFonts w:ascii="Times New Roman" w:hAnsi="Times New Roman"/>
                <w:highlight w:val="white"/>
              </w:rPr>
            </w:pPr>
            <w:r w:rsidRPr="0073400D">
              <w:rPr>
                <w:rFonts w:ascii="Times New Roman" w:hAnsi="Times New Roman"/>
                <w:highlight w:val="white"/>
              </w:rPr>
              <w:t>9</w:t>
            </w:r>
          </w:p>
        </w:tc>
        <w:tc>
          <w:tcPr>
            <w:tcW w:w="2552" w:type="dxa"/>
            <w:shd w:val="clear" w:color="auto" w:fill="auto"/>
            <w:tcMar>
              <w:top w:w="100" w:type="dxa"/>
              <w:left w:w="100" w:type="dxa"/>
              <w:bottom w:w="100" w:type="dxa"/>
              <w:right w:w="100" w:type="dxa"/>
            </w:tcMar>
          </w:tcPr>
          <w:p w14:paraId="7ABE59ED" w14:textId="77777777" w:rsidR="001B07C2" w:rsidRPr="0073400D" w:rsidRDefault="001B07C2" w:rsidP="001B07C2">
            <w:pPr>
              <w:widowControl w:val="0"/>
              <w:spacing w:line="360" w:lineRule="auto"/>
              <w:jc w:val="both"/>
              <w:rPr>
                <w:rFonts w:ascii="Times New Roman" w:hAnsi="Times New Roman"/>
                <w:highlight w:val="white"/>
              </w:rPr>
            </w:pPr>
            <w:r w:rsidRPr="0073400D">
              <w:rPr>
                <w:rFonts w:ascii="Times New Roman" w:hAnsi="Times New Roman"/>
                <w:highlight w:val="white"/>
              </w:rPr>
              <w:t>Kiểm thử chức năng thống kê theo tháng</w:t>
            </w:r>
          </w:p>
        </w:tc>
        <w:tc>
          <w:tcPr>
            <w:tcW w:w="1275" w:type="dxa"/>
            <w:shd w:val="clear" w:color="auto" w:fill="auto"/>
            <w:tcMar>
              <w:top w:w="100" w:type="dxa"/>
              <w:left w:w="100" w:type="dxa"/>
              <w:bottom w:w="100" w:type="dxa"/>
              <w:right w:w="100" w:type="dxa"/>
            </w:tcMar>
          </w:tcPr>
          <w:p w14:paraId="738CC12C" w14:textId="1D05CD2D" w:rsidR="001B07C2" w:rsidRPr="0073400D" w:rsidRDefault="001B07C2" w:rsidP="001B07C2">
            <w:pPr>
              <w:widowControl w:val="0"/>
              <w:spacing w:line="360" w:lineRule="auto"/>
              <w:jc w:val="center"/>
              <w:rPr>
                <w:rFonts w:ascii="Times New Roman" w:hAnsi="Times New Roman"/>
                <w:highlight w:val="white"/>
              </w:rPr>
            </w:pPr>
            <w:r w:rsidRPr="00344F23">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79DB9A5C" w14:textId="36D4541B"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11</w:t>
            </w:r>
          </w:p>
        </w:tc>
        <w:tc>
          <w:tcPr>
            <w:tcW w:w="1134" w:type="dxa"/>
            <w:shd w:val="clear" w:color="auto" w:fill="auto"/>
            <w:tcMar>
              <w:top w:w="100" w:type="dxa"/>
              <w:left w:w="100" w:type="dxa"/>
              <w:bottom w:w="100" w:type="dxa"/>
              <w:right w:w="100" w:type="dxa"/>
            </w:tcMar>
          </w:tcPr>
          <w:p w14:paraId="78BDB27B"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20750AA7"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452666C9" w14:textId="2AAB8179"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11</w:t>
            </w:r>
          </w:p>
        </w:tc>
      </w:tr>
      <w:tr w:rsidR="001B07C2" w:rsidRPr="0073400D" w14:paraId="65E67667" w14:textId="77777777" w:rsidTr="008A685F">
        <w:tc>
          <w:tcPr>
            <w:tcW w:w="699" w:type="dxa"/>
            <w:shd w:val="clear" w:color="auto" w:fill="auto"/>
            <w:tcMar>
              <w:top w:w="100" w:type="dxa"/>
              <w:left w:w="100" w:type="dxa"/>
              <w:bottom w:w="100" w:type="dxa"/>
              <w:right w:w="100" w:type="dxa"/>
            </w:tcMar>
          </w:tcPr>
          <w:p w14:paraId="16A3F367" w14:textId="77777777" w:rsidR="001B07C2" w:rsidRPr="0073400D" w:rsidRDefault="001B07C2" w:rsidP="001B07C2">
            <w:pPr>
              <w:widowControl w:val="0"/>
              <w:spacing w:line="360" w:lineRule="auto"/>
              <w:jc w:val="center"/>
              <w:rPr>
                <w:rFonts w:ascii="Times New Roman" w:hAnsi="Times New Roman"/>
                <w:highlight w:val="white"/>
              </w:rPr>
            </w:pPr>
            <w:r w:rsidRPr="0073400D">
              <w:rPr>
                <w:rFonts w:ascii="Times New Roman" w:hAnsi="Times New Roman"/>
                <w:highlight w:val="white"/>
              </w:rPr>
              <w:t>10</w:t>
            </w:r>
          </w:p>
        </w:tc>
        <w:tc>
          <w:tcPr>
            <w:tcW w:w="2552" w:type="dxa"/>
            <w:shd w:val="clear" w:color="auto" w:fill="auto"/>
            <w:tcMar>
              <w:top w:w="100" w:type="dxa"/>
              <w:left w:w="100" w:type="dxa"/>
              <w:bottom w:w="100" w:type="dxa"/>
              <w:right w:w="100" w:type="dxa"/>
            </w:tcMar>
          </w:tcPr>
          <w:p w14:paraId="2ABD6D31" w14:textId="43DAD7ED" w:rsidR="001B07C2" w:rsidRPr="00826F2E" w:rsidRDefault="001B07C2" w:rsidP="001B07C2">
            <w:pPr>
              <w:widowControl w:val="0"/>
              <w:spacing w:line="360" w:lineRule="auto"/>
              <w:jc w:val="both"/>
              <w:rPr>
                <w:rFonts w:ascii="Times New Roman" w:hAnsi="Times New Roman"/>
                <w:highlight w:val="white"/>
                <w:lang w:val="vi-VN"/>
              </w:rPr>
            </w:pPr>
            <w:r w:rsidRPr="0073400D">
              <w:rPr>
                <w:rFonts w:ascii="Times New Roman" w:hAnsi="Times New Roman"/>
                <w:highlight w:val="white"/>
              </w:rPr>
              <w:t xml:space="preserve">Kiểm thử chức năng </w:t>
            </w:r>
            <w:r>
              <w:rPr>
                <w:rFonts w:ascii="Times New Roman" w:hAnsi="Times New Roman"/>
                <w:highlight w:val="white"/>
                <w:lang w:val="vi-VN"/>
              </w:rPr>
              <w:t>thông báo</w:t>
            </w:r>
          </w:p>
        </w:tc>
        <w:tc>
          <w:tcPr>
            <w:tcW w:w="1275" w:type="dxa"/>
            <w:shd w:val="clear" w:color="auto" w:fill="auto"/>
            <w:tcMar>
              <w:top w:w="100" w:type="dxa"/>
              <w:left w:w="100" w:type="dxa"/>
              <w:bottom w:w="100" w:type="dxa"/>
              <w:right w:w="100" w:type="dxa"/>
            </w:tcMar>
          </w:tcPr>
          <w:p w14:paraId="4012C22C" w14:textId="5C9E07A5" w:rsidR="001B07C2" w:rsidRPr="0073400D" w:rsidRDefault="001B07C2" w:rsidP="001B07C2">
            <w:pPr>
              <w:widowControl w:val="0"/>
              <w:spacing w:line="360" w:lineRule="auto"/>
              <w:jc w:val="center"/>
              <w:rPr>
                <w:rFonts w:ascii="Times New Roman" w:hAnsi="Times New Roman"/>
                <w:highlight w:val="white"/>
              </w:rPr>
            </w:pPr>
            <w:r w:rsidRPr="00344F23">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2AAFF5DE" w14:textId="69C7DC1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18</w:t>
            </w:r>
          </w:p>
        </w:tc>
        <w:tc>
          <w:tcPr>
            <w:tcW w:w="1134" w:type="dxa"/>
            <w:shd w:val="clear" w:color="auto" w:fill="auto"/>
            <w:tcMar>
              <w:top w:w="100" w:type="dxa"/>
              <w:left w:w="100" w:type="dxa"/>
              <w:bottom w:w="100" w:type="dxa"/>
              <w:right w:w="100" w:type="dxa"/>
            </w:tcMar>
          </w:tcPr>
          <w:p w14:paraId="3B77FDFF"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0557E9E5"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18B4A9E5" w14:textId="69E4DAB0"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18</w:t>
            </w:r>
          </w:p>
        </w:tc>
      </w:tr>
      <w:tr w:rsidR="001B07C2" w:rsidRPr="0073400D" w14:paraId="2312010B" w14:textId="77777777" w:rsidTr="008A685F">
        <w:tc>
          <w:tcPr>
            <w:tcW w:w="699" w:type="dxa"/>
            <w:shd w:val="clear" w:color="auto" w:fill="auto"/>
            <w:tcMar>
              <w:top w:w="100" w:type="dxa"/>
              <w:left w:w="100" w:type="dxa"/>
              <w:bottom w:w="100" w:type="dxa"/>
              <w:right w:w="100" w:type="dxa"/>
            </w:tcMar>
          </w:tcPr>
          <w:p w14:paraId="01BA577E" w14:textId="77777777" w:rsidR="001B07C2" w:rsidRPr="0073400D" w:rsidRDefault="001B07C2" w:rsidP="001B07C2">
            <w:pPr>
              <w:widowControl w:val="0"/>
              <w:spacing w:line="360" w:lineRule="auto"/>
              <w:jc w:val="center"/>
              <w:rPr>
                <w:rFonts w:ascii="Times New Roman" w:hAnsi="Times New Roman"/>
                <w:highlight w:val="white"/>
              </w:rPr>
            </w:pPr>
            <w:r w:rsidRPr="0073400D">
              <w:rPr>
                <w:rFonts w:ascii="Times New Roman" w:hAnsi="Times New Roman"/>
                <w:highlight w:val="white"/>
              </w:rPr>
              <w:t>11</w:t>
            </w:r>
          </w:p>
        </w:tc>
        <w:tc>
          <w:tcPr>
            <w:tcW w:w="2552" w:type="dxa"/>
            <w:shd w:val="clear" w:color="auto" w:fill="auto"/>
            <w:tcMar>
              <w:top w:w="100" w:type="dxa"/>
              <w:left w:w="100" w:type="dxa"/>
              <w:bottom w:w="100" w:type="dxa"/>
              <w:right w:w="100" w:type="dxa"/>
            </w:tcMar>
          </w:tcPr>
          <w:p w14:paraId="64BB1EB7" w14:textId="559E8A12" w:rsidR="001B07C2" w:rsidRPr="009F6BB3" w:rsidRDefault="001B07C2" w:rsidP="001B07C2">
            <w:pPr>
              <w:widowControl w:val="0"/>
              <w:spacing w:line="360" w:lineRule="auto"/>
              <w:jc w:val="both"/>
              <w:rPr>
                <w:rFonts w:ascii="Times New Roman" w:hAnsi="Times New Roman"/>
                <w:highlight w:val="white"/>
                <w:lang w:val="vi-VN"/>
              </w:rPr>
            </w:pPr>
            <w:r w:rsidRPr="0073400D">
              <w:rPr>
                <w:rFonts w:ascii="Times New Roman" w:hAnsi="Times New Roman"/>
                <w:highlight w:val="white"/>
              </w:rPr>
              <w:t xml:space="preserve">Kiểm thử cửa sổ </w:t>
            </w:r>
            <w:r>
              <w:rPr>
                <w:rFonts w:ascii="Times New Roman" w:hAnsi="Times New Roman"/>
                <w:highlight w:val="white"/>
                <w:lang w:val="vi-VN"/>
              </w:rPr>
              <w:t xml:space="preserve">xóa, </w:t>
            </w:r>
            <w:r>
              <w:rPr>
                <w:rFonts w:ascii="Times New Roman" w:hAnsi="Times New Roman"/>
                <w:highlight w:val="white"/>
                <w:lang w:val="vi-VN"/>
              </w:rPr>
              <w:lastRenderedPageBreak/>
              <w:t xml:space="preserve">sửa sản phẩm </w:t>
            </w:r>
          </w:p>
        </w:tc>
        <w:tc>
          <w:tcPr>
            <w:tcW w:w="1275" w:type="dxa"/>
            <w:shd w:val="clear" w:color="auto" w:fill="auto"/>
            <w:tcMar>
              <w:top w:w="100" w:type="dxa"/>
              <w:left w:w="100" w:type="dxa"/>
              <w:bottom w:w="100" w:type="dxa"/>
              <w:right w:w="100" w:type="dxa"/>
            </w:tcMar>
          </w:tcPr>
          <w:p w14:paraId="7996372F" w14:textId="77777777" w:rsidR="001B07C2" w:rsidRPr="0073400D" w:rsidRDefault="001B07C2" w:rsidP="001B07C2">
            <w:pPr>
              <w:widowControl w:val="0"/>
              <w:spacing w:line="360" w:lineRule="auto"/>
              <w:jc w:val="center"/>
              <w:rPr>
                <w:rFonts w:ascii="Times New Roman" w:hAnsi="Times New Roman"/>
                <w:highlight w:val="white"/>
              </w:rPr>
            </w:pPr>
            <w:r w:rsidRPr="00344F23">
              <w:rPr>
                <w:rFonts w:ascii="Times New Roman" w:hAnsi="Times New Roman"/>
                <w:highlight w:val="white"/>
                <w:lang w:val="vi-VN"/>
              </w:rPr>
              <w:lastRenderedPageBreak/>
              <w:t>Quân</w:t>
            </w:r>
          </w:p>
        </w:tc>
        <w:tc>
          <w:tcPr>
            <w:tcW w:w="1276" w:type="dxa"/>
            <w:shd w:val="clear" w:color="auto" w:fill="auto"/>
            <w:tcMar>
              <w:top w:w="100" w:type="dxa"/>
              <w:left w:w="100" w:type="dxa"/>
              <w:bottom w:w="100" w:type="dxa"/>
              <w:right w:w="100" w:type="dxa"/>
            </w:tcMar>
          </w:tcPr>
          <w:p w14:paraId="12CFFBB7" w14:textId="1F5411A7" w:rsidR="001B07C2" w:rsidRPr="009F6BB3" w:rsidRDefault="001B07C2" w:rsidP="001B07C2">
            <w:pPr>
              <w:widowControl w:val="0"/>
              <w:pBdr>
                <w:top w:val="nil"/>
                <w:left w:val="nil"/>
                <w:bottom w:val="nil"/>
                <w:right w:val="nil"/>
                <w:between w:val="nil"/>
              </w:pBdr>
              <w:spacing w:line="360" w:lineRule="auto"/>
              <w:jc w:val="center"/>
              <w:rPr>
                <w:rFonts w:ascii="Times New Roman" w:hAnsi="Times New Roman"/>
                <w:highlight w:val="white"/>
                <w:lang w:val="vi-VN"/>
              </w:rPr>
            </w:pPr>
            <w:r w:rsidRPr="0073400D">
              <w:rPr>
                <w:rFonts w:ascii="Times New Roman" w:hAnsi="Times New Roman"/>
                <w:highlight w:val="white"/>
              </w:rPr>
              <w:t>17</w:t>
            </w:r>
          </w:p>
        </w:tc>
        <w:tc>
          <w:tcPr>
            <w:tcW w:w="1134" w:type="dxa"/>
            <w:shd w:val="clear" w:color="auto" w:fill="auto"/>
            <w:tcMar>
              <w:top w:w="100" w:type="dxa"/>
              <w:left w:w="100" w:type="dxa"/>
              <w:bottom w:w="100" w:type="dxa"/>
              <w:right w:w="100" w:type="dxa"/>
            </w:tcMar>
          </w:tcPr>
          <w:p w14:paraId="4FF855D9"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050252C8"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452E7A2E" w14:textId="0E4FF720" w:rsidR="001B07C2" w:rsidRPr="009F6BB3" w:rsidRDefault="001B07C2" w:rsidP="001B07C2">
            <w:pPr>
              <w:widowControl w:val="0"/>
              <w:pBdr>
                <w:top w:val="nil"/>
                <w:left w:val="nil"/>
                <w:bottom w:val="nil"/>
                <w:right w:val="nil"/>
                <w:between w:val="nil"/>
              </w:pBdr>
              <w:spacing w:line="360" w:lineRule="auto"/>
              <w:jc w:val="center"/>
              <w:rPr>
                <w:rFonts w:ascii="Times New Roman" w:hAnsi="Times New Roman"/>
                <w:highlight w:val="white"/>
                <w:lang w:val="vi-VN"/>
              </w:rPr>
            </w:pPr>
            <w:r w:rsidRPr="0073400D">
              <w:rPr>
                <w:rFonts w:ascii="Times New Roman" w:hAnsi="Times New Roman"/>
                <w:highlight w:val="white"/>
              </w:rPr>
              <w:t>17</w:t>
            </w:r>
          </w:p>
        </w:tc>
      </w:tr>
      <w:tr w:rsidR="001B07C2" w:rsidRPr="0073400D" w14:paraId="0C3F1A9A" w14:textId="77777777" w:rsidTr="008A685F">
        <w:tc>
          <w:tcPr>
            <w:tcW w:w="699" w:type="dxa"/>
            <w:shd w:val="clear" w:color="auto" w:fill="auto"/>
            <w:tcMar>
              <w:top w:w="100" w:type="dxa"/>
              <w:left w:w="100" w:type="dxa"/>
              <w:bottom w:w="100" w:type="dxa"/>
              <w:right w:w="100" w:type="dxa"/>
            </w:tcMar>
          </w:tcPr>
          <w:p w14:paraId="555940CE" w14:textId="6749764F" w:rsidR="001B07C2" w:rsidRPr="001C33FA" w:rsidRDefault="001B07C2" w:rsidP="001B07C2">
            <w:pPr>
              <w:widowControl w:val="0"/>
              <w:spacing w:line="360" w:lineRule="auto"/>
              <w:jc w:val="center"/>
              <w:rPr>
                <w:rFonts w:ascii="Times New Roman" w:hAnsi="Times New Roman"/>
                <w:highlight w:val="white"/>
                <w:lang w:val="vi-VN"/>
              </w:rPr>
            </w:pPr>
            <w:r w:rsidRPr="0073400D">
              <w:rPr>
                <w:rFonts w:ascii="Times New Roman" w:hAnsi="Times New Roman"/>
                <w:highlight w:val="white"/>
              </w:rPr>
              <w:t>1</w:t>
            </w:r>
            <w:r>
              <w:rPr>
                <w:rFonts w:ascii="Times New Roman" w:hAnsi="Times New Roman"/>
                <w:highlight w:val="white"/>
                <w:lang w:val="vi-VN"/>
              </w:rPr>
              <w:t>2</w:t>
            </w:r>
          </w:p>
        </w:tc>
        <w:tc>
          <w:tcPr>
            <w:tcW w:w="2552" w:type="dxa"/>
            <w:shd w:val="clear" w:color="auto" w:fill="auto"/>
            <w:tcMar>
              <w:top w:w="100" w:type="dxa"/>
              <w:left w:w="100" w:type="dxa"/>
              <w:bottom w:w="100" w:type="dxa"/>
              <w:right w:w="100" w:type="dxa"/>
            </w:tcMar>
          </w:tcPr>
          <w:p w14:paraId="5C18148C" w14:textId="0CFE98C6" w:rsidR="001B07C2" w:rsidRPr="004E195A" w:rsidRDefault="001B07C2" w:rsidP="001B07C2">
            <w:pPr>
              <w:widowControl w:val="0"/>
              <w:spacing w:line="360" w:lineRule="auto"/>
              <w:jc w:val="both"/>
              <w:rPr>
                <w:rFonts w:ascii="Times New Roman" w:hAnsi="Times New Roman"/>
                <w:highlight w:val="white"/>
                <w:lang w:val="vi-VN"/>
              </w:rPr>
            </w:pPr>
            <w:r w:rsidRPr="0073400D">
              <w:rPr>
                <w:rFonts w:ascii="Times New Roman" w:hAnsi="Times New Roman"/>
                <w:highlight w:val="white"/>
              </w:rPr>
              <w:t xml:space="preserve">Kiểm thử cửa sổ thêm mới </w:t>
            </w:r>
            <w:r>
              <w:rPr>
                <w:rFonts w:ascii="Times New Roman" w:hAnsi="Times New Roman"/>
                <w:highlight w:val="white"/>
                <w:lang w:val="vi-VN"/>
              </w:rPr>
              <w:t>quản trị viên</w:t>
            </w:r>
          </w:p>
        </w:tc>
        <w:tc>
          <w:tcPr>
            <w:tcW w:w="1275" w:type="dxa"/>
            <w:shd w:val="clear" w:color="auto" w:fill="auto"/>
            <w:tcMar>
              <w:top w:w="100" w:type="dxa"/>
              <w:left w:w="100" w:type="dxa"/>
              <w:bottom w:w="100" w:type="dxa"/>
              <w:right w:w="100" w:type="dxa"/>
            </w:tcMar>
          </w:tcPr>
          <w:p w14:paraId="22D9266A" w14:textId="5564E634" w:rsidR="001B07C2" w:rsidRPr="0073400D" w:rsidRDefault="001B07C2" w:rsidP="001B07C2">
            <w:pPr>
              <w:widowControl w:val="0"/>
              <w:spacing w:line="360" w:lineRule="auto"/>
              <w:jc w:val="center"/>
              <w:rPr>
                <w:rFonts w:ascii="Times New Roman" w:hAnsi="Times New Roman"/>
                <w:highlight w:val="white"/>
              </w:rPr>
            </w:pPr>
            <w:r w:rsidRPr="00344F23">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7FA36507" w14:textId="269F5AC1"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7</w:t>
            </w:r>
          </w:p>
        </w:tc>
        <w:tc>
          <w:tcPr>
            <w:tcW w:w="1134" w:type="dxa"/>
            <w:shd w:val="clear" w:color="auto" w:fill="auto"/>
            <w:tcMar>
              <w:top w:w="100" w:type="dxa"/>
              <w:left w:w="100" w:type="dxa"/>
              <w:bottom w:w="100" w:type="dxa"/>
              <w:right w:w="100" w:type="dxa"/>
            </w:tcMar>
          </w:tcPr>
          <w:p w14:paraId="3A67CA69" w14:textId="471DEC00"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3ACCE434" w14:textId="57721A2A"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615B725C" w14:textId="1BB4033A"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7</w:t>
            </w:r>
          </w:p>
        </w:tc>
      </w:tr>
      <w:tr w:rsidR="001B07C2" w:rsidRPr="0073400D" w14:paraId="472BAE8E" w14:textId="77777777" w:rsidTr="008A685F">
        <w:tc>
          <w:tcPr>
            <w:tcW w:w="699" w:type="dxa"/>
            <w:shd w:val="clear" w:color="auto" w:fill="auto"/>
            <w:tcMar>
              <w:top w:w="100" w:type="dxa"/>
              <w:left w:w="100" w:type="dxa"/>
              <w:bottom w:w="100" w:type="dxa"/>
              <w:right w:w="100" w:type="dxa"/>
            </w:tcMar>
          </w:tcPr>
          <w:p w14:paraId="6BEC3DFD" w14:textId="016317FE" w:rsidR="001B07C2" w:rsidRPr="001C33FA" w:rsidRDefault="001B07C2" w:rsidP="001B07C2">
            <w:pPr>
              <w:widowControl w:val="0"/>
              <w:spacing w:line="360" w:lineRule="auto"/>
              <w:jc w:val="center"/>
              <w:rPr>
                <w:rFonts w:ascii="Times New Roman" w:hAnsi="Times New Roman"/>
                <w:highlight w:val="white"/>
                <w:lang w:val="vi-VN"/>
              </w:rPr>
            </w:pPr>
            <w:r w:rsidRPr="0073400D">
              <w:rPr>
                <w:rFonts w:ascii="Times New Roman" w:hAnsi="Times New Roman"/>
                <w:highlight w:val="white"/>
              </w:rPr>
              <w:t>1</w:t>
            </w:r>
            <w:r>
              <w:rPr>
                <w:rFonts w:ascii="Times New Roman" w:hAnsi="Times New Roman"/>
                <w:highlight w:val="white"/>
                <w:lang w:val="vi-VN"/>
              </w:rPr>
              <w:t>3</w:t>
            </w:r>
          </w:p>
        </w:tc>
        <w:tc>
          <w:tcPr>
            <w:tcW w:w="2552" w:type="dxa"/>
            <w:shd w:val="clear" w:color="auto" w:fill="auto"/>
            <w:tcMar>
              <w:top w:w="100" w:type="dxa"/>
              <w:left w:w="100" w:type="dxa"/>
              <w:bottom w:w="100" w:type="dxa"/>
              <w:right w:w="100" w:type="dxa"/>
            </w:tcMar>
          </w:tcPr>
          <w:p w14:paraId="61130E04" w14:textId="77777777" w:rsidR="001B07C2" w:rsidRPr="0073400D" w:rsidRDefault="001B07C2" w:rsidP="001B07C2">
            <w:pPr>
              <w:widowControl w:val="0"/>
              <w:spacing w:line="360" w:lineRule="auto"/>
              <w:jc w:val="both"/>
              <w:rPr>
                <w:rFonts w:ascii="Times New Roman" w:hAnsi="Times New Roman"/>
                <w:highlight w:val="white"/>
              </w:rPr>
            </w:pPr>
            <w:r w:rsidRPr="0073400D">
              <w:rPr>
                <w:rFonts w:ascii="Times New Roman" w:hAnsi="Times New Roman"/>
                <w:highlight w:val="white"/>
              </w:rPr>
              <w:t>Kiểm thử cửa sổ thêm mới sản phẩm</w:t>
            </w:r>
          </w:p>
        </w:tc>
        <w:tc>
          <w:tcPr>
            <w:tcW w:w="1275" w:type="dxa"/>
            <w:shd w:val="clear" w:color="auto" w:fill="auto"/>
            <w:tcMar>
              <w:top w:w="100" w:type="dxa"/>
              <w:left w:w="100" w:type="dxa"/>
              <w:bottom w:w="100" w:type="dxa"/>
              <w:right w:w="100" w:type="dxa"/>
            </w:tcMar>
          </w:tcPr>
          <w:p w14:paraId="330D9A14" w14:textId="45C189E7" w:rsidR="001B07C2" w:rsidRPr="0073400D" w:rsidRDefault="001B07C2" w:rsidP="001B07C2">
            <w:pPr>
              <w:widowControl w:val="0"/>
              <w:spacing w:line="360" w:lineRule="auto"/>
              <w:jc w:val="center"/>
              <w:rPr>
                <w:rFonts w:ascii="Times New Roman" w:hAnsi="Times New Roman"/>
                <w:highlight w:val="white"/>
              </w:rPr>
            </w:pPr>
            <w:r w:rsidRPr="00344F23">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2BDCB6F3"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19</w:t>
            </w:r>
          </w:p>
        </w:tc>
        <w:tc>
          <w:tcPr>
            <w:tcW w:w="1134" w:type="dxa"/>
            <w:shd w:val="clear" w:color="auto" w:fill="auto"/>
            <w:tcMar>
              <w:top w:w="100" w:type="dxa"/>
              <w:left w:w="100" w:type="dxa"/>
              <w:bottom w:w="100" w:type="dxa"/>
              <w:right w:w="100" w:type="dxa"/>
            </w:tcMar>
          </w:tcPr>
          <w:p w14:paraId="4D635F45"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784AAF7B" w14:textId="77777777"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643B0495" w14:textId="05407986" w:rsidR="001B07C2" w:rsidRPr="0073400D" w:rsidRDefault="001B07C2" w:rsidP="001B07C2">
            <w:pPr>
              <w:widowControl w:val="0"/>
              <w:pBdr>
                <w:top w:val="nil"/>
                <w:left w:val="nil"/>
                <w:bottom w:val="nil"/>
                <w:right w:val="nil"/>
                <w:between w:val="nil"/>
              </w:pBdr>
              <w:spacing w:line="360" w:lineRule="auto"/>
              <w:jc w:val="center"/>
              <w:rPr>
                <w:rFonts w:ascii="Times New Roman" w:hAnsi="Times New Roman"/>
                <w:highlight w:val="white"/>
              </w:rPr>
            </w:pPr>
            <w:r w:rsidRPr="0073400D">
              <w:rPr>
                <w:rFonts w:ascii="Times New Roman" w:hAnsi="Times New Roman"/>
                <w:highlight w:val="white"/>
              </w:rPr>
              <w:t>19</w:t>
            </w:r>
          </w:p>
        </w:tc>
      </w:tr>
    </w:tbl>
    <w:p w14:paraId="49F8DDB3" w14:textId="77777777" w:rsidR="00955591" w:rsidRPr="0073400D" w:rsidRDefault="00955591" w:rsidP="00955591">
      <w:pPr>
        <w:spacing w:line="360" w:lineRule="auto"/>
        <w:rPr>
          <w:rFonts w:ascii="Times New Roman" w:hAnsi="Times New Roman"/>
          <w:highlight w:val="white"/>
        </w:rPr>
      </w:pPr>
    </w:p>
    <w:p w14:paraId="6B5DF7AA" w14:textId="77777777" w:rsidR="00955591" w:rsidRDefault="00955591" w:rsidP="00955591">
      <w:pPr>
        <w:spacing w:line="360" w:lineRule="auto"/>
        <w:rPr>
          <w:rFonts w:ascii="Times New Roman" w:hAnsi="Times New Roman"/>
          <w:b/>
          <w:highlight w:val="white"/>
        </w:rPr>
      </w:pPr>
    </w:p>
    <w:p w14:paraId="0EF31438" w14:textId="2B43D3E0" w:rsidR="00955591" w:rsidRDefault="00955591" w:rsidP="00955591">
      <w:pPr>
        <w:spacing w:line="360" w:lineRule="auto"/>
        <w:rPr>
          <w:rFonts w:ascii="Times New Roman" w:hAnsi="Times New Roman"/>
          <w:b/>
          <w:highlight w:val="white"/>
        </w:rPr>
      </w:pPr>
    </w:p>
    <w:p w14:paraId="64241210" w14:textId="56D5D9E9" w:rsidR="008B59E7" w:rsidRDefault="008B59E7" w:rsidP="00955591">
      <w:pPr>
        <w:spacing w:line="360" w:lineRule="auto"/>
        <w:rPr>
          <w:rFonts w:ascii="Times New Roman" w:hAnsi="Times New Roman"/>
          <w:b/>
          <w:highlight w:val="white"/>
        </w:rPr>
      </w:pPr>
    </w:p>
    <w:p w14:paraId="6515A146" w14:textId="09D8EE46" w:rsidR="008B59E7" w:rsidRDefault="008B59E7" w:rsidP="00955591">
      <w:pPr>
        <w:spacing w:line="360" w:lineRule="auto"/>
        <w:rPr>
          <w:rFonts w:ascii="Times New Roman" w:hAnsi="Times New Roman"/>
          <w:b/>
          <w:highlight w:val="white"/>
        </w:rPr>
      </w:pPr>
    </w:p>
    <w:p w14:paraId="62399FDC" w14:textId="57B6B01C" w:rsidR="008B59E7" w:rsidRDefault="008B59E7" w:rsidP="00955591">
      <w:pPr>
        <w:spacing w:line="360" w:lineRule="auto"/>
        <w:rPr>
          <w:rFonts w:ascii="Times New Roman" w:hAnsi="Times New Roman"/>
          <w:b/>
          <w:highlight w:val="white"/>
        </w:rPr>
      </w:pPr>
    </w:p>
    <w:p w14:paraId="168EFF50" w14:textId="06E54B13" w:rsidR="008B59E7" w:rsidRDefault="008B59E7" w:rsidP="00955591">
      <w:pPr>
        <w:spacing w:line="360" w:lineRule="auto"/>
        <w:rPr>
          <w:rFonts w:ascii="Times New Roman" w:hAnsi="Times New Roman"/>
          <w:b/>
          <w:highlight w:val="white"/>
        </w:rPr>
      </w:pPr>
    </w:p>
    <w:p w14:paraId="257DD56C" w14:textId="67714894" w:rsidR="008B59E7" w:rsidRDefault="008B59E7" w:rsidP="00955591">
      <w:pPr>
        <w:spacing w:line="360" w:lineRule="auto"/>
        <w:rPr>
          <w:rFonts w:ascii="Times New Roman" w:hAnsi="Times New Roman"/>
          <w:b/>
          <w:highlight w:val="white"/>
        </w:rPr>
      </w:pPr>
    </w:p>
    <w:p w14:paraId="7FFA4661" w14:textId="3F6AF7AA" w:rsidR="008B59E7" w:rsidRDefault="008B59E7" w:rsidP="00955591">
      <w:pPr>
        <w:spacing w:line="360" w:lineRule="auto"/>
        <w:rPr>
          <w:rFonts w:ascii="Times New Roman" w:hAnsi="Times New Roman"/>
          <w:b/>
          <w:highlight w:val="white"/>
        </w:rPr>
      </w:pPr>
    </w:p>
    <w:p w14:paraId="05AC1B7D" w14:textId="36A73F03" w:rsidR="008B59E7" w:rsidRDefault="008B59E7" w:rsidP="00955591">
      <w:pPr>
        <w:spacing w:line="360" w:lineRule="auto"/>
        <w:rPr>
          <w:rFonts w:ascii="Times New Roman" w:hAnsi="Times New Roman"/>
          <w:b/>
          <w:highlight w:val="white"/>
        </w:rPr>
      </w:pPr>
    </w:p>
    <w:p w14:paraId="49291D32" w14:textId="4951EF77" w:rsidR="008B59E7" w:rsidRDefault="008B59E7" w:rsidP="00955591">
      <w:pPr>
        <w:spacing w:line="360" w:lineRule="auto"/>
        <w:rPr>
          <w:rFonts w:ascii="Times New Roman" w:hAnsi="Times New Roman"/>
          <w:b/>
          <w:highlight w:val="white"/>
        </w:rPr>
      </w:pPr>
    </w:p>
    <w:p w14:paraId="675C7C13" w14:textId="6210C88E" w:rsidR="008B59E7" w:rsidRDefault="008B59E7" w:rsidP="00955591">
      <w:pPr>
        <w:spacing w:line="360" w:lineRule="auto"/>
        <w:rPr>
          <w:rFonts w:ascii="Times New Roman" w:hAnsi="Times New Roman"/>
          <w:b/>
          <w:highlight w:val="white"/>
        </w:rPr>
      </w:pPr>
    </w:p>
    <w:p w14:paraId="38EADFC1" w14:textId="2596C5BB" w:rsidR="008B59E7" w:rsidRDefault="008B59E7" w:rsidP="00955591">
      <w:pPr>
        <w:spacing w:line="360" w:lineRule="auto"/>
        <w:rPr>
          <w:rFonts w:ascii="Times New Roman" w:hAnsi="Times New Roman"/>
          <w:b/>
          <w:highlight w:val="white"/>
        </w:rPr>
      </w:pPr>
    </w:p>
    <w:p w14:paraId="242C6FE0" w14:textId="57CCAF27" w:rsidR="008B59E7" w:rsidRDefault="008B59E7" w:rsidP="00955591">
      <w:pPr>
        <w:spacing w:line="360" w:lineRule="auto"/>
        <w:rPr>
          <w:rFonts w:ascii="Times New Roman" w:hAnsi="Times New Roman"/>
          <w:b/>
          <w:highlight w:val="white"/>
        </w:rPr>
      </w:pPr>
    </w:p>
    <w:p w14:paraId="62684FA5" w14:textId="56C45D08" w:rsidR="008B59E7" w:rsidRDefault="008B59E7" w:rsidP="00955591">
      <w:pPr>
        <w:spacing w:line="360" w:lineRule="auto"/>
        <w:rPr>
          <w:rFonts w:ascii="Times New Roman" w:hAnsi="Times New Roman"/>
          <w:b/>
          <w:highlight w:val="white"/>
        </w:rPr>
      </w:pPr>
    </w:p>
    <w:p w14:paraId="4631F1EB" w14:textId="051AA170" w:rsidR="008B59E7" w:rsidRDefault="008B59E7" w:rsidP="00955591">
      <w:pPr>
        <w:spacing w:line="360" w:lineRule="auto"/>
        <w:rPr>
          <w:rFonts w:ascii="Times New Roman" w:hAnsi="Times New Roman"/>
          <w:b/>
          <w:highlight w:val="white"/>
        </w:rPr>
      </w:pPr>
    </w:p>
    <w:p w14:paraId="69AFE9BA" w14:textId="1CA66C93" w:rsidR="008B59E7" w:rsidRDefault="008B59E7" w:rsidP="00955591">
      <w:pPr>
        <w:spacing w:line="360" w:lineRule="auto"/>
        <w:rPr>
          <w:rFonts w:ascii="Times New Roman" w:hAnsi="Times New Roman"/>
          <w:b/>
          <w:highlight w:val="white"/>
        </w:rPr>
      </w:pPr>
    </w:p>
    <w:p w14:paraId="379FFB60" w14:textId="0F7B5FA7" w:rsidR="008B59E7" w:rsidRDefault="008B59E7" w:rsidP="00955591">
      <w:pPr>
        <w:spacing w:line="360" w:lineRule="auto"/>
        <w:rPr>
          <w:rFonts w:ascii="Times New Roman" w:hAnsi="Times New Roman"/>
          <w:b/>
          <w:highlight w:val="white"/>
        </w:rPr>
      </w:pPr>
    </w:p>
    <w:p w14:paraId="0B1151FA" w14:textId="3282A229" w:rsidR="008B59E7" w:rsidRDefault="008B59E7" w:rsidP="00955591">
      <w:pPr>
        <w:spacing w:line="360" w:lineRule="auto"/>
        <w:rPr>
          <w:rFonts w:ascii="Times New Roman" w:hAnsi="Times New Roman"/>
          <w:b/>
          <w:highlight w:val="white"/>
        </w:rPr>
      </w:pPr>
    </w:p>
    <w:p w14:paraId="5893DD87" w14:textId="3BA66DB1" w:rsidR="008B59E7" w:rsidRDefault="008B59E7" w:rsidP="00955591">
      <w:pPr>
        <w:spacing w:line="360" w:lineRule="auto"/>
        <w:rPr>
          <w:rFonts w:ascii="Times New Roman" w:hAnsi="Times New Roman"/>
          <w:b/>
          <w:highlight w:val="white"/>
        </w:rPr>
      </w:pPr>
    </w:p>
    <w:p w14:paraId="7ACAFD7B" w14:textId="586B643F" w:rsidR="008B59E7" w:rsidRDefault="008B59E7" w:rsidP="00955591">
      <w:pPr>
        <w:spacing w:line="360" w:lineRule="auto"/>
        <w:rPr>
          <w:rFonts w:ascii="Times New Roman" w:hAnsi="Times New Roman"/>
          <w:b/>
          <w:highlight w:val="white"/>
        </w:rPr>
      </w:pPr>
    </w:p>
    <w:p w14:paraId="2AF1BBCD" w14:textId="77777777" w:rsidR="008B59E7" w:rsidRDefault="008B59E7" w:rsidP="00955591">
      <w:pPr>
        <w:spacing w:line="360" w:lineRule="auto"/>
        <w:rPr>
          <w:rFonts w:ascii="Times New Roman" w:hAnsi="Times New Roman"/>
          <w:b/>
          <w:highlight w:val="white"/>
        </w:rPr>
      </w:pPr>
    </w:p>
    <w:p w14:paraId="1E5B6BB5" w14:textId="77777777" w:rsidR="00955591" w:rsidRPr="0073400D" w:rsidRDefault="00955591" w:rsidP="00955591">
      <w:pPr>
        <w:spacing w:line="360" w:lineRule="auto"/>
        <w:rPr>
          <w:rFonts w:ascii="Times New Roman" w:hAnsi="Times New Roman"/>
          <w:b/>
          <w:highlight w:val="white"/>
        </w:rPr>
      </w:pP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576"/>
        <w:gridCol w:w="1275"/>
        <w:gridCol w:w="1276"/>
        <w:gridCol w:w="1134"/>
        <w:gridCol w:w="1134"/>
        <w:gridCol w:w="992"/>
      </w:tblGrid>
      <w:tr w:rsidR="00955591" w:rsidRPr="0073400D" w14:paraId="0C575F95" w14:textId="77777777" w:rsidTr="008A685F">
        <w:trPr>
          <w:trHeight w:val="440"/>
        </w:trPr>
        <w:tc>
          <w:tcPr>
            <w:tcW w:w="9062" w:type="dxa"/>
            <w:gridSpan w:val="7"/>
            <w:shd w:val="clear" w:color="auto" w:fill="auto"/>
            <w:tcMar>
              <w:top w:w="100" w:type="dxa"/>
              <w:left w:w="100" w:type="dxa"/>
              <w:bottom w:w="100" w:type="dxa"/>
              <w:right w:w="100" w:type="dxa"/>
            </w:tcMar>
          </w:tcPr>
          <w:p w14:paraId="343FBD8B" w14:textId="77777777" w:rsidR="00955591" w:rsidRPr="0073400D" w:rsidRDefault="00955591" w:rsidP="008A685F">
            <w:pPr>
              <w:widowControl w:val="0"/>
              <w:spacing w:line="360" w:lineRule="auto"/>
              <w:rPr>
                <w:rFonts w:ascii="Times New Roman" w:hAnsi="Times New Roman"/>
                <w:b/>
                <w:highlight w:val="white"/>
              </w:rPr>
            </w:pPr>
            <w:r w:rsidRPr="0073400D">
              <w:rPr>
                <w:rFonts w:ascii="Times New Roman" w:hAnsi="Times New Roman"/>
                <w:b/>
                <w:highlight w:val="white"/>
              </w:rPr>
              <w:t>Phân hệ khách hàng - user</w:t>
            </w:r>
          </w:p>
        </w:tc>
      </w:tr>
      <w:tr w:rsidR="00955591" w:rsidRPr="0073400D" w14:paraId="2179FF46" w14:textId="77777777" w:rsidTr="008A685F">
        <w:tc>
          <w:tcPr>
            <w:tcW w:w="675" w:type="dxa"/>
            <w:shd w:val="clear" w:color="auto" w:fill="auto"/>
            <w:tcMar>
              <w:top w:w="100" w:type="dxa"/>
              <w:left w:w="100" w:type="dxa"/>
              <w:bottom w:w="100" w:type="dxa"/>
              <w:right w:w="100" w:type="dxa"/>
            </w:tcMar>
          </w:tcPr>
          <w:p w14:paraId="0EFA81B1" w14:textId="77777777" w:rsidR="00955591" w:rsidRPr="0073400D" w:rsidRDefault="00955591" w:rsidP="008A685F">
            <w:pPr>
              <w:widowControl w:val="0"/>
              <w:spacing w:line="360" w:lineRule="auto"/>
              <w:jc w:val="center"/>
              <w:rPr>
                <w:rFonts w:ascii="Times New Roman" w:hAnsi="Times New Roman"/>
                <w:b/>
                <w:highlight w:val="white"/>
              </w:rPr>
            </w:pPr>
            <w:r w:rsidRPr="0073400D">
              <w:rPr>
                <w:rFonts w:ascii="Times New Roman" w:hAnsi="Times New Roman"/>
                <w:b/>
                <w:highlight w:val="white"/>
              </w:rPr>
              <w:t>STT</w:t>
            </w:r>
          </w:p>
        </w:tc>
        <w:tc>
          <w:tcPr>
            <w:tcW w:w="2576" w:type="dxa"/>
            <w:shd w:val="clear" w:color="auto" w:fill="auto"/>
            <w:tcMar>
              <w:top w:w="100" w:type="dxa"/>
              <w:left w:w="100" w:type="dxa"/>
              <w:bottom w:w="100" w:type="dxa"/>
              <w:right w:w="100" w:type="dxa"/>
            </w:tcMar>
          </w:tcPr>
          <w:p w14:paraId="3B4E1D5F" w14:textId="77777777" w:rsidR="00955591" w:rsidRPr="0073400D" w:rsidRDefault="00955591" w:rsidP="008A685F">
            <w:pPr>
              <w:widowControl w:val="0"/>
              <w:spacing w:line="360" w:lineRule="auto"/>
              <w:jc w:val="center"/>
              <w:rPr>
                <w:rFonts w:ascii="Times New Roman" w:hAnsi="Times New Roman"/>
                <w:b/>
                <w:highlight w:val="white"/>
              </w:rPr>
            </w:pPr>
            <w:r w:rsidRPr="0073400D">
              <w:rPr>
                <w:rFonts w:ascii="Times New Roman" w:hAnsi="Times New Roman"/>
                <w:b/>
                <w:highlight w:val="white"/>
              </w:rPr>
              <w:t>Nhiệm vụ</w:t>
            </w:r>
          </w:p>
        </w:tc>
        <w:tc>
          <w:tcPr>
            <w:tcW w:w="1275" w:type="dxa"/>
            <w:shd w:val="clear" w:color="auto" w:fill="auto"/>
            <w:tcMar>
              <w:top w:w="100" w:type="dxa"/>
              <w:left w:w="100" w:type="dxa"/>
              <w:bottom w:w="100" w:type="dxa"/>
              <w:right w:w="100" w:type="dxa"/>
            </w:tcMar>
          </w:tcPr>
          <w:p w14:paraId="3EC99696" w14:textId="77777777" w:rsidR="00955591" w:rsidRPr="0073400D" w:rsidRDefault="00955591" w:rsidP="008A685F">
            <w:pPr>
              <w:widowControl w:val="0"/>
              <w:spacing w:line="360" w:lineRule="auto"/>
              <w:jc w:val="center"/>
              <w:rPr>
                <w:rFonts w:ascii="Times New Roman" w:hAnsi="Times New Roman"/>
                <w:b/>
                <w:highlight w:val="white"/>
              </w:rPr>
            </w:pPr>
            <w:r w:rsidRPr="0073400D">
              <w:rPr>
                <w:rFonts w:ascii="Times New Roman" w:hAnsi="Times New Roman"/>
                <w:b/>
                <w:highlight w:val="white"/>
              </w:rPr>
              <w:t>Tester</w:t>
            </w:r>
          </w:p>
        </w:tc>
        <w:tc>
          <w:tcPr>
            <w:tcW w:w="1276" w:type="dxa"/>
            <w:shd w:val="clear" w:color="auto" w:fill="auto"/>
            <w:tcMar>
              <w:top w:w="100" w:type="dxa"/>
              <w:left w:w="100" w:type="dxa"/>
              <w:bottom w:w="100" w:type="dxa"/>
              <w:right w:w="100" w:type="dxa"/>
            </w:tcMar>
          </w:tcPr>
          <w:p w14:paraId="56A2C07F" w14:textId="77777777" w:rsidR="00955591" w:rsidRPr="0073400D" w:rsidRDefault="00955591" w:rsidP="008A685F">
            <w:pPr>
              <w:widowControl w:val="0"/>
              <w:spacing w:line="360" w:lineRule="auto"/>
              <w:jc w:val="center"/>
              <w:rPr>
                <w:rFonts w:ascii="Times New Roman" w:hAnsi="Times New Roman"/>
                <w:b/>
                <w:highlight w:val="white"/>
              </w:rPr>
            </w:pPr>
            <w:r w:rsidRPr="0073400D">
              <w:rPr>
                <w:rFonts w:ascii="Times New Roman" w:hAnsi="Times New Roman"/>
                <w:b/>
                <w:highlight w:val="white"/>
              </w:rPr>
              <w:t>Pass</w:t>
            </w:r>
          </w:p>
        </w:tc>
        <w:tc>
          <w:tcPr>
            <w:tcW w:w="1134" w:type="dxa"/>
            <w:shd w:val="clear" w:color="auto" w:fill="auto"/>
            <w:tcMar>
              <w:top w:w="100" w:type="dxa"/>
              <w:left w:w="100" w:type="dxa"/>
              <w:bottom w:w="100" w:type="dxa"/>
              <w:right w:w="100" w:type="dxa"/>
            </w:tcMar>
          </w:tcPr>
          <w:p w14:paraId="3CBFB755" w14:textId="77777777" w:rsidR="00955591" w:rsidRPr="0073400D" w:rsidRDefault="00955591" w:rsidP="008A685F">
            <w:pPr>
              <w:widowControl w:val="0"/>
              <w:spacing w:line="360" w:lineRule="auto"/>
              <w:jc w:val="center"/>
              <w:rPr>
                <w:rFonts w:ascii="Times New Roman" w:hAnsi="Times New Roman"/>
                <w:b/>
                <w:highlight w:val="white"/>
              </w:rPr>
            </w:pPr>
            <w:r w:rsidRPr="0073400D">
              <w:rPr>
                <w:rFonts w:ascii="Times New Roman" w:hAnsi="Times New Roman"/>
                <w:b/>
                <w:highlight w:val="white"/>
              </w:rPr>
              <w:t>Fail</w:t>
            </w:r>
          </w:p>
        </w:tc>
        <w:tc>
          <w:tcPr>
            <w:tcW w:w="1134" w:type="dxa"/>
            <w:shd w:val="clear" w:color="auto" w:fill="auto"/>
            <w:tcMar>
              <w:top w:w="100" w:type="dxa"/>
              <w:left w:w="100" w:type="dxa"/>
              <w:bottom w:w="100" w:type="dxa"/>
              <w:right w:w="100" w:type="dxa"/>
            </w:tcMar>
          </w:tcPr>
          <w:p w14:paraId="21E900A3" w14:textId="77777777" w:rsidR="00955591" w:rsidRPr="0073400D" w:rsidRDefault="00955591" w:rsidP="008A685F">
            <w:pPr>
              <w:widowControl w:val="0"/>
              <w:spacing w:line="360" w:lineRule="auto"/>
              <w:jc w:val="center"/>
              <w:rPr>
                <w:rFonts w:ascii="Times New Roman" w:hAnsi="Times New Roman"/>
                <w:b/>
                <w:highlight w:val="white"/>
              </w:rPr>
            </w:pPr>
            <w:r w:rsidRPr="0073400D">
              <w:rPr>
                <w:rFonts w:ascii="Times New Roman" w:hAnsi="Times New Roman"/>
                <w:b/>
                <w:highlight w:val="white"/>
              </w:rPr>
              <w:t>Pending</w:t>
            </w:r>
          </w:p>
        </w:tc>
        <w:tc>
          <w:tcPr>
            <w:tcW w:w="992" w:type="dxa"/>
            <w:shd w:val="clear" w:color="auto" w:fill="auto"/>
            <w:tcMar>
              <w:top w:w="100" w:type="dxa"/>
              <w:left w:w="100" w:type="dxa"/>
              <w:bottom w:w="100" w:type="dxa"/>
              <w:right w:w="100" w:type="dxa"/>
            </w:tcMar>
          </w:tcPr>
          <w:p w14:paraId="02CA2F02" w14:textId="77777777" w:rsidR="00955591" w:rsidRPr="0073400D" w:rsidRDefault="00955591" w:rsidP="008A685F">
            <w:pPr>
              <w:widowControl w:val="0"/>
              <w:spacing w:line="360" w:lineRule="auto"/>
              <w:jc w:val="center"/>
              <w:rPr>
                <w:rFonts w:ascii="Times New Roman" w:hAnsi="Times New Roman"/>
                <w:b/>
                <w:highlight w:val="white"/>
              </w:rPr>
            </w:pPr>
            <w:r w:rsidRPr="0073400D">
              <w:rPr>
                <w:rFonts w:ascii="Times New Roman" w:hAnsi="Times New Roman"/>
                <w:b/>
                <w:highlight w:val="white"/>
              </w:rPr>
              <w:t>Số test case</w:t>
            </w:r>
          </w:p>
        </w:tc>
      </w:tr>
      <w:tr w:rsidR="00B467BB" w:rsidRPr="0073400D" w14:paraId="37133038" w14:textId="77777777" w:rsidTr="008A685F">
        <w:tc>
          <w:tcPr>
            <w:tcW w:w="675" w:type="dxa"/>
            <w:shd w:val="clear" w:color="auto" w:fill="auto"/>
            <w:tcMar>
              <w:top w:w="100" w:type="dxa"/>
              <w:left w:w="100" w:type="dxa"/>
              <w:bottom w:w="100" w:type="dxa"/>
              <w:right w:w="100" w:type="dxa"/>
            </w:tcMar>
          </w:tcPr>
          <w:p w14:paraId="6042E5F7"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1</w:t>
            </w:r>
          </w:p>
        </w:tc>
        <w:tc>
          <w:tcPr>
            <w:tcW w:w="2576" w:type="dxa"/>
            <w:shd w:val="clear" w:color="auto" w:fill="auto"/>
            <w:tcMar>
              <w:top w:w="100" w:type="dxa"/>
              <w:left w:w="100" w:type="dxa"/>
              <w:bottom w:w="100" w:type="dxa"/>
              <w:right w:w="100" w:type="dxa"/>
            </w:tcMar>
          </w:tcPr>
          <w:p w14:paraId="017D14CB" w14:textId="77777777" w:rsidR="00B467BB" w:rsidRPr="0073400D" w:rsidRDefault="00B467BB" w:rsidP="00B467BB">
            <w:pPr>
              <w:widowControl w:val="0"/>
              <w:spacing w:line="360" w:lineRule="auto"/>
              <w:jc w:val="both"/>
              <w:rPr>
                <w:rFonts w:ascii="Times New Roman" w:hAnsi="Times New Roman"/>
                <w:highlight w:val="white"/>
              </w:rPr>
            </w:pPr>
            <w:r w:rsidRPr="0073400D">
              <w:rPr>
                <w:rFonts w:ascii="Times New Roman" w:hAnsi="Times New Roman"/>
                <w:highlight w:val="white"/>
              </w:rPr>
              <w:t>Kiểm thử chức năng và giao diện đăng nhập</w:t>
            </w:r>
          </w:p>
        </w:tc>
        <w:tc>
          <w:tcPr>
            <w:tcW w:w="1275" w:type="dxa"/>
            <w:shd w:val="clear" w:color="auto" w:fill="auto"/>
            <w:tcMar>
              <w:top w:w="100" w:type="dxa"/>
              <w:left w:w="100" w:type="dxa"/>
              <w:bottom w:w="100" w:type="dxa"/>
              <w:right w:w="100" w:type="dxa"/>
            </w:tcMar>
          </w:tcPr>
          <w:p w14:paraId="36935DFA" w14:textId="591A4674" w:rsidR="00B467BB" w:rsidRPr="0073400D" w:rsidRDefault="00B467BB" w:rsidP="00B467BB">
            <w:pPr>
              <w:widowControl w:val="0"/>
              <w:spacing w:line="360" w:lineRule="auto"/>
              <w:jc w:val="center"/>
              <w:rPr>
                <w:rFonts w:ascii="Times New Roman" w:hAnsi="Times New Roman"/>
                <w:highlight w:val="white"/>
              </w:rPr>
            </w:pPr>
            <w:r w:rsidRPr="00C82223">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4E891C6F"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18</w:t>
            </w:r>
          </w:p>
        </w:tc>
        <w:tc>
          <w:tcPr>
            <w:tcW w:w="1134" w:type="dxa"/>
            <w:shd w:val="clear" w:color="auto" w:fill="auto"/>
            <w:tcMar>
              <w:top w:w="100" w:type="dxa"/>
              <w:left w:w="100" w:type="dxa"/>
              <w:bottom w:w="100" w:type="dxa"/>
              <w:right w:w="100" w:type="dxa"/>
            </w:tcMar>
          </w:tcPr>
          <w:p w14:paraId="7D14A0BE"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1B6791BC"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6F4EA4BF"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18</w:t>
            </w:r>
          </w:p>
        </w:tc>
      </w:tr>
      <w:tr w:rsidR="00B467BB" w:rsidRPr="0073400D" w14:paraId="5BBC1925" w14:textId="77777777" w:rsidTr="008A685F">
        <w:tc>
          <w:tcPr>
            <w:tcW w:w="675" w:type="dxa"/>
            <w:shd w:val="clear" w:color="auto" w:fill="auto"/>
            <w:tcMar>
              <w:top w:w="100" w:type="dxa"/>
              <w:left w:w="100" w:type="dxa"/>
              <w:bottom w:w="100" w:type="dxa"/>
              <w:right w:w="100" w:type="dxa"/>
            </w:tcMar>
          </w:tcPr>
          <w:p w14:paraId="762D9F7E"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2</w:t>
            </w:r>
          </w:p>
        </w:tc>
        <w:tc>
          <w:tcPr>
            <w:tcW w:w="2576" w:type="dxa"/>
            <w:shd w:val="clear" w:color="auto" w:fill="auto"/>
            <w:tcMar>
              <w:top w:w="100" w:type="dxa"/>
              <w:left w:w="100" w:type="dxa"/>
              <w:bottom w:w="100" w:type="dxa"/>
              <w:right w:w="100" w:type="dxa"/>
            </w:tcMar>
          </w:tcPr>
          <w:p w14:paraId="4F4CAC18" w14:textId="77777777" w:rsidR="00B467BB" w:rsidRPr="0073400D" w:rsidRDefault="00B467BB" w:rsidP="00B467BB">
            <w:pPr>
              <w:widowControl w:val="0"/>
              <w:spacing w:line="360" w:lineRule="auto"/>
              <w:jc w:val="both"/>
              <w:rPr>
                <w:rFonts w:ascii="Times New Roman" w:hAnsi="Times New Roman"/>
                <w:highlight w:val="white"/>
              </w:rPr>
            </w:pPr>
            <w:r w:rsidRPr="0073400D">
              <w:rPr>
                <w:rFonts w:ascii="Times New Roman" w:hAnsi="Times New Roman"/>
                <w:highlight w:val="white"/>
              </w:rPr>
              <w:t>Kiểm thử chức năng và giao diện đăng ký</w:t>
            </w:r>
          </w:p>
        </w:tc>
        <w:tc>
          <w:tcPr>
            <w:tcW w:w="1275" w:type="dxa"/>
            <w:shd w:val="clear" w:color="auto" w:fill="auto"/>
            <w:tcMar>
              <w:top w:w="100" w:type="dxa"/>
              <w:left w:w="100" w:type="dxa"/>
              <w:bottom w:w="100" w:type="dxa"/>
              <w:right w:w="100" w:type="dxa"/>
            </w:tcMar>
          </w:tcPr>
          <w:p w14:paraId="4B72F05B" w14:textId="0B2FC677" w:rsidR="00B467BB" w:rsidRPr="0073400D" w:rsidRDefault="00B467BB" w:rsidP="00B467BB">
            <w:pPr>
              <w:widowControl w:val="0"/>
              <w:spacing w:line="360" w:lineRule="auto"/>
              <w:jc w:val="center"/>
              <w:rPr>
                <w:rFonts w:ascii="Times New Roman" w:hAnsi="Times New Roman"/>
                <w:highlight w:val="white"/>
              </w:rPr>
            </w:pPr>
            <w:r w:rsidRPr="00C82223">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137BB285"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16</w:t>
            </w:r>
          </w:p>
        </w:tc>
        <w:tc>
          <w:tcPr>
            <w:tcW w:w="1134" w:type="dxa"/>
            <w:shd w:val="clear" w:color="auto" w:fill="auto"/>
            <w:tcMar>
              <w:top w:w="100" w:type="dxa"/>
              <w:left w:w="100" w:type="dxa"/>
              <w:bottom w:w="100" w:type="dxa"/>
              <w:right w:w="100" w:type="dxa"/>
            </w:tcMar>
          </w:tcPr>
          <w:p w14:paraId="0B7C5B88"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1</w:t>
            </w:r>
          </w:p>
        </w:tc>
        <w:tc>
          <w:tcPr>
            <w:tcW w:w="1134" w:type="dxa"/>
            <w:shd w:val="clear" w:color="auto" w:fill="auto"/>
            <w:tcMar>
              <w:top w:w="100" w:type="dxa"/>
              <w:left w:w="100" w:type="dxa"/>
              <w:bottom w:w="100" w:type="dxa"/>
              <w:right w:w="100" w:type="dxa"/>
            </w:tcMar>
          </w:tcPr>
          <w:p w14:paraId="3CD02143"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1798CB4D"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17</w:t>
            </w:r>
          </w:p>
        </w:tc>
      </w:tr>
      <w:tr w:rsidR="00B467BB" w:rsidRPr="0073400D" w14:paraId="603C5D51" w14:textId="77777777" w:rsidTr="008A685F">
        <w:tc>
          <w:tcPr>
            <w:tcW w:w="675" w:type="dxa"/>
            <w:shd w:val="clear" w:color="auto" w:fill="auto"/>
            <w:tcMar>
              <w:top w:w="100" w:type="dxa"/>
              <w:left w:w="100" w:type="dxa"/>
              <w:bottom w:w="100" w:type="dxa"/>
              <w:right w:w="100" w:type="dxa"/>
            </w:tcMar>
          </w:tcPr>
          <w:p w14:paraId="5A1D87EB"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3</w:t>
            </w:r>
          </w:p>
        </w:tc>
        <w:tc>
          <w:tcPr>
            <w:tcW w:w="2576" w:type="dxa"/>
            <w:shd w:val="clear" w:color="auto" w:fill="auto"/>
            <w:tcMar>
              <w:top w:w="100" w:type="dxa"/>
              <w:left w:w="100" w:type="dxa"/>
              <w:bottom w:w="100" w:type="dxa"/>
              <w:right w:w="100" w:type="dxa"/>
            </w:tcMar>
          </w:tcPr>
          <w:p w14:paraId="39F4164B" w14:textId="77777777" w:rsidR="00B467BB" w:rsidRPr="0073400D" w:rsidRDefault="00B467BB" w:rsidP="00B467BB">
            <w:pPr>
              <w:widowControl w:val="0"/>
              <w:spacing w:line="360" w:lineRule="auto"/>
              <w:jc w:val="both"/>
              <w:rPr>
                <w:rFonts w:ascii="Times New Roman" w:hAnsi="Times New Roman"/>
                <w:highlight w:val="white"/>
              </w:rPr>
            </w:pPr>
            <w:r w:rsidRPr="0073400D">
              <w:rPr>
                <w:rFonts w:ascii="Times New Roman" w:hAnsi="Times New Roman"/>
                <w:highlight w:val="white"/>
              </w:rPr>
              <w:t>Kiểm thử chức năng và giao diện quên mật khẩu</w:t>
            </w:r>
          </w:p>
        </w:tc>
        <w:tc>
          <w:tcPr>
            <w:tcW w:w="1275" w:type="dxa"/>
            <w:shd w:val="clear" w:color="auto" w:fill="auto"/>
            <w:tcMar>
              <w:top w:w="100" w:type="dxa"/>
              <w:left w:w="100" w:type="dxa"/>
              <w:bottom w:w="100" w:type="dxa"/>
              <w:right w:w="100" w:type="dxa"/>
            </w:tcMar>
          </w:tcPr>
          <w:p w14:paraId="6407FF81" w14:textId="46C09CAC" w:rsidR="00B467BB" w:rsidRPr="0073400D" w:rsidRDefault="00B467BB" w:rsidP="00B467BB">
            <w:pPr>
              <w:widowControl w:val="0"/>
              <w:spacing w:line="360" w:lineRule="auto"/>
              <w:jc w:val="center"/>
              <w:rPr>
                <w:rFonts w:ascii="Times New Roman" w:hAnsi="Times New Roman"/>
                <w:highlight w:val="white"/>
              </w:rPr>
            </w:pPr>
            <w:r w:rsidRPr="00C82223">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21E1E3E9"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10</w:t>
            </w:r>
          </w:p>
        </w:tc>
        <w:tc>
          <w:tcPr>
            <w:tcW w:w="1134" w:type="dxa"/>
            <w:shd w:val="clear" w:color="auto" w:fill="auto"/>
            <w:tcMar>
              <w:top w:w="100" w:type="dxa"/>
              <w:left w:w="100" w:type="dxa"/>
              <w:bottom w:w="100" w:type="dxa"/>
              <w:right w:w="100" w:type="dxa"/>
            </w:tcMar>
          </w:tcPr>
          <w:p w14:paraId="71F138A2"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4E169AA2"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54371563"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10</w:t>
            </w:r>
          </w:p>
        </w:tc>
      </w:tr>
      <w:tr w:rsidR="00B467BB" w:rsidRPr="0073400D" w14:paraId="465F4E38" w14:textId="77777777" w:rsidTr="008A685F">
        <w:tc>
          <w:tcPr>
            <w:tcW w:w="675" w:type="dxa"/>
            <w:shd w:val="clear" w:color="auto" w:fill="auto"/>
            <w:tcMar>
              <w:top w:w="100" w:type="dxa"/>
              <w:left w:w="100" w:type="dxa"/>
              <w:bottom w:w="100" w:type="dxa"/>
              <w:right w:w="100" w:type="dxa"/>
            </w:tcMar>
          </w:tcPr>
          <w:p w14:paraId="06D4CAEA"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4</w:t>
            </w:r>
          </w:p>
        </w:tc>
        <w:tc>
          <w:tcPr>
            <w:tcW w:w="2576" w:type="dxa"/>
            <w:shd w:val="clear" w:color="auto" w:fill="auto"/>
            <w:tcMar>
              <w:top w:w="100" w:type="dxa"/>
              <w:left w:w="100" w:type="dxa"/>
              <w:bottom w:w="100" w:type="dxa"/>
              <w:right w:w="100" w:type="dxa"/>
            </w:tcMar>
          </w:tcPr>
          <w:p w14:paraId="2C79285C" w14:textId="77777777" w:rsidR="00B467BB" w:rsidRPr="0073400D" w:rsidRDefault="00B467BB" w:rsidP="00B467BB">
            <w:pPr>
              <w:widowControl w:val="0"/>
              <w:spacing w:line="360" w:lineRule="auto"/>
              <w:jc w:val="both"/>
              <w:rPr>
                <w:rFonts w:ascii="Times New Roman" w:hAnsi="Times New Roman"/>
                <w:highlight w:val="white"/>
              </w:rPr>
            </w:pPr>
            <w:r w:rsidRPr="0073400D">
              <w:rPr>
                <w:rFonts w:ascii="Times New Roman" w:hAnsi="Times New Roman"/>
                <w:highlight w:val="white"/>
              </w:rPr>
              <w:t>Kiểm thử chức năng và giao diện trang chủ</w:t>
            </w:r>
          </w:p>
        </w:tc>
        <w:tc>
          <w:tcPr>
            <w:tcW w:w="1275" w:type="dxa"/>
            <w:shd w:val="clear" w:color="auto" w:fill="auto"/>
            <w:tcMar>
              <w:top w:w="100" w:type="dxa"/>
              <w:left w:w="100" w:type="dxa"/>
              <w:bottom w:w="100" w:type="dxa"/>
              <w:right w:w="100" w:type="dxa"/>
            </w:tcMar>
          </w:tcPr>
          <w:p w14:paraId="3F0E117C" w14:textId="5AA66289" w:rsidR="00B467BB" w:rsidRPr="0073400D" w:rsidRDefault="00B467BB" w:rsidP="00B467BB">
            <w:pPr>
              <w:widowControl w:val="0"/>
              <w:spacing w:line="360" w:lineRule="auto"/>
              <w:jc w:val="center"/>
              <w:rPr>
                <w:rFonts w:ascii="Times New Roman" w:hAnsi="Times New Roman"/>
                <w:highlight w:val="white"/>
              </w:rPr>
            </w:pPr>
            <w:r w:rsidRPr="00C82223">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19C1A781"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13</w:t>
            </w:r>
          </w:p>
        </w:tc>
        <w:tc>
          <w:tcPr>
            <w:tcW w:w="1134" w:type="dxa"/>
            <w:shd w:val="clear" w:color="auto" w:fill="auto"/>
            <w:tcMar>
              <w:top w:w="100" w:type="dxa"/>
              <w:left w:w="100" w:type="dxa"/>
              <w:bottom w:w="100" w:type="dxa"/>
              <w:right w:w="100" w:type="dxa"/>
            </w:tcMar>
          </w:tcPr>
          <w:p w14:paraId="3543B118"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3</w:t>
            </w:r>
          </w:p>
        </w:tc>
        <w:tc>
          <w:tcPr>
            <w:tcW w:w="1134" w:type="dxa"/>
            <w:shd w:val="clear" w:color="auto" w:fill="auto"/>
            <w:tcMar>
              <w:top w:w="100" w:type="dxa"/>
              <w:left w:w="100" w:type="dxa"/>
              <w:bottom w:w="100" w:type="dxa"/>
              <w:right w:w="100" w:type="dxa"/>
            </w:tcMar>
          </w:tcPr>
          <w:p w14:paraId="00EDA629"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380C2E77"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16</w:t>
            </w:r>
          </w:p>
        </w:tc>
      </w:tr>
      <w:tr w:rsidR="00B467BB" w:rsidRPr="0073400D" w14:paraId="544315A4" w14:textId="77777777" w:rsidTr="008A685F">
        <w:tc>
          <w:tcPr>
            <w:tcW w:w="675" w:type="dxa"/>
            <w:shd w:val="clear" w:color="auto" w:fill="auto"/>
            <w:tcMar>
              <w:top w:w="100" w:type="dxa"/>
              <w:left w:w="100" w:type="dxa"/>
              <w:bottom w:w="100" w:type="dxa"/>
              <w:right w:w="100" w:type="dxa"/>
            </w:tcMar>
          </w:tcPr>
          <w:p w14:paraId="5148881E"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5</w:t>
            </w:r>
          </w:p>
        </w:tc>
        <w:tc>
          <w:tcPr>
            <w:tcW w:w="2576" w:type="dxa"/>
            <w:shd w:val="clear" w:color="auto" w:fill="auto"/>
            <w:tcMar>
              <w:top w:w="100" w:type="dxa"/>
              <w:left w:w="100" w:type="dxa"/>
              <w:bottom w:w="100" w:type="dxa"/>
              <w:right w:w="100" w:type="dxa"/>
            </w:tcMar>
          </w:tcPr>
          <w:p w14:paraId="669AD591" w14:textId="77777777" w:rsidR="00B467BB" w:rsidRPr="0073400D" w:rsidRDefault="00B467BB" w:rsidP="00B467BB">
            <w:pPr>
              <w:widowControl w:val="0"/>
              <w:spacing w:line="360" w:lineRule="auto"/>
              <w:jc w:val="both"/>
              <w:rPr>
                <w:rFonts w:ascii="Times New Roman" w:hAnsi="Times New Roman"/>
                <w:highlight w:val="white"/>
              </w:rPr>
            </w:pPr>
            <w:r w:rsidRPr="0073400D">
              <w:rPr>
                <w:rFonts w:ascii="Times New Roman" w:hAnsi="Times New Roman"/>
                <w:highlight w:val="white"/>
              </w:rPr>
              <w:t>Kiểm thử giao diện và chức năng xem chi tiết sản phẩm</w:t>
            </w:r>
          </w:p>
        </w:tc>
        <w:tc>
          <w:tcPr>
            <w:tcW w:w="1275" w:type="dxa"/>
            <w:shd w:val="clear" w:color="auto" w:fill="auto"/>
            <w:tcMar>
              <w:top w:w="100" w:type="dxa"/>
              <w:left w:w="100" w:type="dxa"/>
              <w:bottom w:w="100" w:type="dxa"/>
              <w:right w:w="100" w:type="dxa"/>
            </w:tcMar>
          </w:tcPr>
          <w:p w14:paraId="5D000061" w14:textId="0D81AC02" w:rsidR="00B467BB" w:rsidRPr="0073400D" w:rsidRDefault="00B467BB" w:rsidP="00B467BB">
            <w:pPr>
              <w:widowControl w:val="0"/>
              <w:spacing w:line="360" w:lineRule="auto"/>
              <w:jc w:val="center"/>
              <w:rPr>
                <w:rFonts w:ascii="Times New Roman" w:hAnsi="Times New Roman"/>
                <w:highlight w:val="white"/>
              </w:rPr>
            </w:pPr>
            <w:r w:rsidRPr="00C82223">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641B67DF"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7</w:t>
            </w:r>
          </w:p>
        </w:tc>
        <w:tc>
          <w:tcPr>
            <w:tcW w:w="1134" w:type="dxa"/>
            <w:shd w:val="clear" w:color="auto" w:fill="auto"/>
            <w:tcMar>
              <w:top w:w="100" w:type="dxa"/>
              <w:left w:w="100" w:type="dxa"/>
              <w:bottom w:w="100" w:type="dxa"/>
              <w:right w:w="100" w:type="dxa"/>
            </w:tcMar>
          </w:tcPr>
          <w:p w14:paraId="0A6CBFAA"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3</w:t>
            </w:r>
          </w:p>
        </w:tc>
        <w:tc>
          <w:tcPr>
            <w:tcW w:w="1134" w:type="dxa"/>
            <w:shd w:val="clear" w:color="auto" w:fill="auto"/>
            <w:tcMar>
              <w:top w:w="100" w:type="dxa"/>
              <w:left w:w="100" w:type="dxa"/>
              <w:bottom w:w="100" w:type="dxa"/>
              <w:right w:w="100" w:type="dxa"/>
            </w:tcMar>
          </w:tcPr>
          <w:p w14:paraId="09019495"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1CADD7F8"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10</w:t>
            </w:r>
          </w:p>
        </w:tc>
      </w:tr>
      <w:tr w:rsidR="00B467BB" w:rsidRPr="0073400D" w14:paraId="4FFF6595" w14:textId="77777777" w:rsidTr="008A685F">
        <w:tc>
          <w:tcPr>
            <w:tcW w:w="675" w:type="dxa"/>
            <w:shd w:val="clear" w:color="auto" w:fill="auto"/>
            <w:tcMar>
              <w:top w:w="100" w:type="dxa"/>
              <w:left w:w="100" w:type="dxa"/>
              <w:bottom w:w="100" w:type="dxa"/>
              <w:right w:w="100" w:type="dxa"/>
            </w:tcMar>
          </w:tcPr>
          <w:p w14:paraId="2CA21889"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6</w:t>
            </w:r>
          </w:p>
        </w:tc>
        <w:tc>
          <w:tcPr>
            <w:tcW w:w="2576" w:type="dxa"/>
            <w:shd w:val="clear" w:color="auto" w:fill="auto"/>
            <w:tcMar>
              <w:top w:w="100" w:type="dxa"/>
              <w:left w:w="100" w:type="dxa"/>
              <w:bottom w:w="100" w:type="dxa"/>
              <w:right w:w="100" w:type="dxa"/>
            </w:tcMar>
          </w:tcPr>
          <w:p w14:paraId="6193FF15" w14:textId="77777777" w:rsidR="00B467BB" w:rsidRPr="0073400D" w:rsidRDefault="00B467BB" w:rsidP="00B467BB">
            <w:pPr>
              <w:widowControl w:val="0"/>
              <w:spacing w:line="360" w:lineRule="auto"/>
              <w:jc w:val="both"/>
              <w:rPr>
                <w:rFonts w:ascii="Times New Roman" w:hAnsi="Times New Roman"/>
                <w:highlight w:val="white"/>
              </w:rPr>
            </w:pPr>
            <w:r w:rsidRPr="0073400D">
              <w:rPr>
                <w:rFonts w:ascii="Times New Roman" w:hAnsi="Times New Roman"/>
                <w:highlight w:val="white"/>
              </w:rPr>
              <w:t>Kiểm thử chức năng và giao diện giỏ hàng</w:t>
            </w:r>
          </w:p>
        </w:tc>
        <w:tc>
          <w:tcPr>
            <w:tcW w:w="1275" w:type="dxa"/>
            <w:shd w:val="clear" w:color="auto" w:fill="auto"/>
            <w:tcMar>
              <w:top w:w="100" w:type="dxa"/>
              <w:left w:w="100" w:type="dxa"/>
              <w:bottom w:w="100" w:type="dxa"/>
              <w:right w:w="100" w:type="dxa"/>
            </w:tcMar>
          </w:tcPr>
          <w:p w14:paraId="05ADB521" w14:textId="091DB71B" w:rsidR="00B467BB" w:rsidRPr="0073400D" w:rsidRDefault="00B467BB" w:rsidP="00B467BB">
            <w:pPr>
              <w:widowControl w:val="0"/>
              <w:spacing w:line="360" w:lineRule="auto"/>
              <w:jc w:val="center"/>
              <w:rPr>
                <w:rFonts w:ascii="Times New Roman" w:hAnsi="Times New Roman"/>
                <w:highlight w:val="white"/>
              </w:rPr>
            </w:pPr>
            <w:r w:rsidRPr="00C82223">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740A6710"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6</w:t>
            </w:r>
          </w:p>
        </w:tc>
        <w:tc>
          <w:tcPr>
            <w:tcW w:w="1134" w:type="dxa"/>
            <w:shd w:val="clear" w:color="auto" w:fill="auto"/>
            <w:tcMar>
              <w:top w:w="100" w:type="dxa"/>
              <w:left w:w="100" w:type="dxa"/>
              <w:bottom w:w="100" w:type="dxa"/>
              <w:right w:w="100" w:type="dxa"/>
            </w:tcMar>
          </w:tcPr>
          <w:p w14:paraId="4E20B3DE"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57A12A95"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5CEB7549"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6</w:t>
            </w:r>
          </w:p>
        </w:tc>
      </w:tr>
      <w:tr w:rsidR="00B467BB" w:rsidRPr="0073400D" w14:paraId="4B2FD665" w14:textId="77777777" w:rsidTr="008A685F">
        <w:tc>
          <w:tcPr>
            <w:tcW w:w="675" w:type="dxa"/>
            <w:shd w:val="clear" w:color="auto" w:fill="auto"/>
            <w:tcMar>
              <w:top w:w="100" w:type="dxa"/>
              <w:left w:w="100" w:type="dxa"/>
              <w:bottom w:w="100" w:type="dxa"/>
              <w:right w:w="100" w:type="dxa"/>
            </w:tcMar>
          </w:tcPr>
          <w:p w14:paraId="13E8ECD5"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7</w:t>
            </w:r>
          </w:p>
        </w:tc>
        <w:tc>
          <w:tcPr>
            <w:tcW w:w="2576" w:type="dxa"/>
            <w:shd w:val="clear" w:color="auto" w:fill="auto"/>
            <w:tcMar>
              <w:top w:w="100" w:type="dxa"/>
              <w:left w:w="100" w:type="dxa"/>
              <w:bottom w:w="100" w:type="dxa"/>
              <w:right w:w="100" w:type="dxa"/>
            </w:tcMar>
          </w:tcPr>
          <w:p w14:paraId="69D269D7" w14:textId="77777777" w:rsidR="00B467BB" w:rsidRPr="0073400D" w:rsidRDefault="00B467BB" w:rsidP="00B467BB">
            <w:pPr>
              <w:widowControl w:val="0"/>
              <w:spacing w:line="360" w:lineRule="auto"/>
              <w:jc w:val="both"/>
              <w:rPr>
                <w:rFonts w:ascii="Times New Roman" w:hAnsi="Times New Roman"/>
                <w:highlight w:val="white"/>
              </w:rPr>
            </w:pPr>
            <w:r w:rsidRPr="0073400D">
              <w:rPr>
                <w:rFonts w:ascii="Times New Roman" w:hAnsi="Times New Roman"/>
                <w:highlight w:val="white"/>
              </w:rPr>
              <w:t>Kiểm thử chức năng thêm sản phẩm yêu thích</w:t>
            </w:r>
          </w:p>
        </w:tc>
        <w:tc>
          <w:tcPr>
            <w:tcW w:w="1275" w:type="dxa"/>
            <w:shd w:val="clear" w:color="auto" w:fill="auto"/>
            <w:tcMar>
              <w:top w:w="100" w:type="dxa"/>
              <w:left w:w="100" w:type="dxa"/>
              <w:bottom w:w="100" w:type="dxa"/>
              <w:right w:w="100" w:type="dxa"/>
            </w:tcMar>
          </w:tcPr>
          <w:p w14:paraId="48333B5D" w14:textId="10C293FE" w:rsidR="00B467BB" w:rsidRPr="0073400D" w:rsidRDefault="00B467BB" w:rsidP="00B467BB">
            <w:pPr>
              <w:widowControl w:val="0"/>
              <w:spacing w:line="360" w:lineRule="auto"/>
              <w:jc w:val="center"/>
              <w:rPr>
                <w:rFonts w:ascii="Times New Roman" w:hAnsi="Times New Roman"/>
                <w:highlight w:val="white"/>
              </w:rPr>
            </w:pPr>
            <w:r w:rsidRPr="00C82223">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70794BF4"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9</w:t>
            </w:r>
          </w:p>
        </w:tc>
        <w:tc>
          <w:tcPr>
            <w:tcW w:w="1134" w:type="dxa"/>
            <w:shd w:val="clear" w:color="auto" w:fill="auto"/>
            <w:tcMar>
              <w:top w:w="100" w:type="dxa"/>
              <w:left w:w="100" w:type="dxa"/>
              <w:bottom w:w="100" w:type="dxa"/>
              <w:right w:w="100" w:type="dxa"/>
            </w:tcMar>
          </w:tcPr>
          <w:p w14:paraId="7863C26D"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2626DA4B"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3B912B1D"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9</w:t>
            </w:r>
          </w:p>
        </w:tc>
      </w:tr>
      <w:tr w:rsidR="00B467BB" w:rsidRPr="0073400D" w14:paraId="5A769641" w14:textId="77777777" w:rsidTr="008A685F">
        <w:tc>
          <w:tcPr>
            <w:tcW w:w="675" w:type="dxa"/>
            <w:shd w:val="clear" w:color="auto" w:fill="auto"/>
            <w:tcMar>
              <w:top w:w="100" w:type="dxa"/>
              <w:left w:w="100" w:type="dxa"/>
              <w:bottom w:w="100" w:type="dxa"/>
              <w:right w:w="100" w:type="dxa"/>
            </w:tcMar>
          </w:tcPr>
          <w:p w14:paraId="0540B8E3"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lastRenderedPageBreak/>
              <w:t>8</w:t>
            </w:r>
          </w:p>
        </w:tc>
        <w:tc>
          <w:tcPr>
            <w:tcW w:w="2576" w:type="dxa"/>
            <w:shd w:val="clear" w:color="auto" w:fill="auto"/>
            <w:tcMar>
              <w:top w:w="100" w:type="dxa"/>
              <w:left w:w="100" w:type="dxa"/>
              <w:bottom w:w="100" w:type="dxa"/>
              <w:right w:w="100" w:type="dxa"/>
            </w:tcMar>
          </w:tcPr>
          <w:p w14:paraId="1F0187ED" w14:textId="77777777" w:rsidR="00B467BB" w:rsidRPr="0073400D" w:rsidRDefault="00B467BB" w:rsidP="00B467BB">
            <w:pPr>
              <w:widowControl w:val="0"/>
              <w:spacing w:line="360" w:lineRule="auto"/>
              <w:jc w:val="both"/>
              <w:rPr>
                <w:rFonts w:ascii="Times New Roman" w:hAnsi="Times New Roman"/>
                <w:highlight w:val="white"/>
              </w:rPr>
            </w:pPr>
            <w:r w:rsidRPr="0073400D">
              <w:rPr>
                <w:rFonts w:ascii="Times New Roman" w:hAnsi="Times New Roman"/>
                <w:highlight w:val="white"/>
              </w:rPr>
              <w:t>Kiểm thử chức năng và giao diện thanh toán</w:t>
            </w:r>
          </w:p>
        </w:tc>
        <w:tc>
          <w:tcPr>
            <w:tcW w:w="1275" w:type="dxa"/>
            <w:shd w:val="clear" w:color="auto" w:fill="auto"/>
            <w:tcMar>
              <w:top w:w="100" w:type="dxa"/>
              <w:left w:w="100" w:type="dxa"/>
              <w:bottom w:w="100" w:type="dxa"/>
              <w:right w:w="100" w:type="dxa"/>
            </w:tcMar>
          </w:tcPr>
          <w:p w14:paraId="18C85010" w14:textId="7802E814" w:rsidR="00B467BB" w:rsidRPr="0073400D" w:rsidRDefault="00B467BB" w:rsidP="00B467BB">
            <w:pPr>
              <w:widowControl w:val="0"/>
              <w:spacing w:line="360" w:lineRule="auto"/>
              <w:jc w:val="center"/>
              <w:rPr>
                <w:rFonts w:ascii="Times New Roman" w:hAnsi="Times New Roman"/>
                <w:highlight w:val="white"/>
              </w:rPr>
            </w:pPr>
            <w:r w:rsidRPr="00EB7FEF">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57B43BCB"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12</w:t>
            </w:r>
          </w:p>
        </w:tc>
        <w:tc>
          <w:tcPr>
            <w:tcW w:w="1134" w:type="dxa"/>
            <w:shd w:val="clear" w:color="auto" w:fill="auto"/>
            <w:tcMar>
              <w:top w:w="100" w:type="dxa"/>
              <w:left w:w="100" w:type="dxa"/>
              <w:bottom w:w="100" w:type="dxa"/>
              <w:right w:w="100" w:type="dxa"/>
            </w:tcMar>
          </w:tcPr>
          <w:p w14:paraId="3866CD9D"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1</w:t>
            </w:r>
          </w:p>
        </w:tc>
        <w:tc>
          <w:tcPr>
            <w:tcW w:w="1134" w:type="dxa"/>
            <w:shd w:val="clear" w:color="auto" w:fill="auto"/>
            <w:tcMar>
              <w:top w:w="100" w:type="dxa"/>
              <w:left w:w="100" w:type="dxa"/>
              <w:bottom w:w="100" w:type="dxa"/>
              <w:right w:w="100" w:type="dxa"/>
            </w:tcMar>
          </w:tcPr>
          <w:p w14:paraId="5AEAC4F8"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7B933C20"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13</w:t>
            </w:r>
          </w:p>
        </w:tc>
      </w:tr>
      <w:tr w:rsidR="00B467BB" w:rsidRPr="0073400D" w14:paraId="5C360ABC" w14:textId="77777777" w:rsidTr="008A685F">
        <w:tc>
          <w:tcPr>
            <w:tcW w:w="675" w:type="dxa"/>
            <w:shd w:val="clear" w:color="auto" w:fill="auto"/>
            <w:tcMar>
              <w:top w:w="100" w:type="dxa"/>
              <w:left w:w="100" w:type="dxa"/>
              <w:bottom w:w="100" w:type="dxa"/>
              <w:right w:w="100" w:type="dxa"/>
            </w:tcMar>
          </w:tcPr>
          <w:p w14:paraId="126F148E"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9</w:t>
            </w:r>
          </w:p>
        </w:tc>
        <w:tc>
          <w:tcPr>
            <w:tcW w:w="2576" w:type="dxa"/>
            <w:shd w:val="clear" w:color="auto" w:fill="auto"/>
            <w:tcMar>
              <w:top w:w="100" w:type="dxa"/>
              <w:left w:w="100" w:type="dxa"/>
              <w:bottom w:w="100" w:type="dxa"/>
              <w:right w:w="100" w:type="dxa"/>
            </w:tcMar>
          </w:tcPr>
          <w:p w14:paraId="4A74565D" w14:textId="77777777" w:rsidR="00B467BB" w:rsidRPr="0073400D" w:rsidRDefault="00B467BB" w:rsidP="00B467BB">
            <w:pPr>
              <w:widowControl w:val="0"/>
              <w:spacing w:line="360" w:lineRule="auto"/>
              <w:jc w:val="both"/>
              <w:rPr>
                <w:rFonts w:ascii="Times New Roman" w:hAnsi="Times New Roman"/>
                <w:highlight w:val="white"/>
              </w:rPr>
            </w:pPr>
            <w:r w:rsidRPr="0073400D">
              <w:rPr>
                <w:rFonts w:ascii="Times New Roman" w:hAnsi="Times New Roman"/>
                <w:highlight w:val="white"/>
              </w:rPr>
              <w:t>Kiểm thử chức năng và giao diện thông tin tài khoản cá nhân</w:t>
            </w:r>
          </w:p>
        </w:tc>
        <w:tc>
          <w:tcPr>
            <w:tcW w:w="1275" w:type="dxa"/>
            <w:shd w:val="clear" w:color="auto" w:fill="auto"/>
            <w:tcMar>
              <w:top w:w="100" w:type="dxa"/>
              <w:left w:w="100" w:type="dxa"/>
              <w:bottom w:w="100" w:type="dxa"/>
              <w:right w:w="100" w:type="dxa"/>
            </w:tcMar>
          </w:tcPr>
          <w:p w14:paraId="6C221243" w14:textId="46AC201A" w:rsidR="00B467BB" w:rsidRPr="0073400D" w:rsidRDefault="00B467BB" w:rsidP="00B467BB">
            <w:pPr>
              <w:widowControl w:val="0"/>
              <w:spacing w:line="360" w:lineRule="auto"/>
              <w:jc w:val="center"/>
              <w:rPr>
                <w:rFonts w:ascii="Times New Roman" w:hAnsi="Times New Roman"/>
                <w:highlight w:val="white"/>
              </w:rPr>
            </w:pPr>
            <w:r w:rsidRPr="00EB7FEF">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7223846E"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9</w:t>
            </w:r>
          </w:p>
        </w:tc>
        <w:tc>
          <w:tcPr>
            <w:tcW w:w="1134" w:type="dxa"/>
            <w:shd w:val="clear" w:color="auto" w:fill="auto"/>
            <w:tcMar>
              <w:top w:w="100" w:type="dxa"/>
              <w:left w:w="100" w:type="dxa"/>
              <w:bottom w:w="100" w:type="dxa"/>
              <w:right w:w="100" w:type="dxa"/>
            </w:tcMar>
          </w:tcPr>
          <w:p w14:paraId="579C65F9"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1</w:t>
            </w:r>
          </w:p>
        </w:tc>
        <w:tc>
          <w:tcPr>
            <w:tcW w:w="1134" w:type="dxa"/>
            <w:shd w:val="clear" w:color="auto" w:fill="auto"/>
            <w:tcMar>
              <w:top w:w="100" w:type="dxa"/>
              <w:left w:w="100" w:type="dxa"/>
              <w:bottom w:w="100" w:type="dxa"/>
              <w:right w:w="100" w:type="dxa"/>
            </w:tcMar>
          </w:tcPr>
          <w:p w14:paraId="2600DE98"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0A683E98"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10</w:t>
            </w:r>
          </w:p>
        </w:tc>
      </w:tr>
      <w:tr w:rsidR="00B467BB" w:rsidRPr="0073400D" w14:paraId="0C65FD7C" w14:textId="77777777" w:rsidTr="008A685F">
        <w:tc>
          <w:tcPr>
            <w:tcW w:w="675" w:type="dxa"/>
            <w:shd w:val="clear" w:color="auto" w:fill="auto"/>
            <w:tcMar>
              <w:top w:w="100" w:type="dxa"/>
              <w:left w:w="100" w:type="dxa"/>
              <w:bottom w:w="100" w:type="dxa"/>
              <w:right w:w="100" w:type="dxa"/>
            </w:tcMar>
          </w:tcPr>
          <w:p w14:paraId="2046AD02"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10</w:t>
            </w:r>
          </w:p>
        </w:tc>
        <w:tc>
          <w:tcPr>
            <w:tcW w:w="2576" w:type="dxa"/>
            <w:shd w:val="clear" w:color="auto" w:fill="auto"/>
            <w:tcMar>
              <w:top w:w="100" w:type="dxa"/>
              <w:left w:w="100" w:type="dxa"/>
              <w:bottom w:w="100" w:type="dxa"/>
              <w:right w:w="100" w:type="dxa"/>
            </w:tcMar>
          </w:tcPr>
          <w:p w14:paraId="5267EFFB" w14:textId="6DE03FA4" w:rsidR="00B467BB" w:rsidRPr="00E9633C" w:rsidRDefault="00B467BB" w:rsidP="00B467BB">
            <w:pPr>
              <w:widowControl w:val="0"/>
              <w:spacing w:line="360" w:lineRule="auto"/>
              <w:jc w:val="both"/>
              <w:rPr>
                <w:rFonts w:ascii="Times New Roman" w:hAnsi="Times New Roman"/>
                <w:highlight w:val="white"/>
                <w:lang w:val="vi-VN"/>
              </w:rPr>
            </w:pPr>
            <w:r w:rsidRPr="0073400D">
              <w:rPr>
                <w:rFonts w:ascii="Times New Roman" w:hAnsi="Times New Roman"/>
                <w:highlight w:val="white"/>
              </w:rPr>
              <w:t xml:space="preserve">Kiểm thử chức năng và giao diện </w:t>
            </w:r>
            <w:r w:rsidR="00E9633C">
              <w:rPr>
                <w:rFonts w:ascii="Times New Roman" w:hAnsi="Times New Roman"/>
                <w:highlight w:val="white"/>
                <w:lang w:val="vi-VN"/>
              </w:rPr>
              <w:t>comment và đánh giá sản phẩm</w:t>
            </w:r>
          </w:p>
        </w:tc>
        <w:tc>
          <w:tcPr>
            <w:tcW w:w="1275" w:type="dxa"/>
            <w:shd w:val="clear" w:color="auto" w:fill="auto"/>
            <w:tcMar>
              <w:top w:w="100" w:type="dxa"/>
              <w:left w:w="100" w:type="dxa"/>
              <w:bottom w:w="100" w:type="dxa"/>
              <w:right w:w="100" w:type="dxa"/>
            </w:tcMar>
          </w:tcPr>
          <w:p w14:paraId="786E4A3F" w14:textId="5B15FEAB" w:rsidR="00B467BB" w:rsidRPr="0073400D" w:rsidRDefault="00B467BB" w:rsidP="00B467BB">
            <w:pPr>
              <w:widowControl w:val="0"/>
              <w:spacing w:line="360" w:lineRule="auto"/>
              <w:jc w:val="center"/>
              <w:rPr>
                <w:rFonts w:ascii="Times New Roman" w:hAnsi="Times New Roman"/>
                <w:highlight w:val="white"/>
              </w:rPr>
            </w:pPr>
            <w:r w:rsidRPr="00EB7FEF">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3A233977"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6</w:t>
            </w:r>
          </w:p>
        </w:tc>
        <w:tc>
          <w:tcPr>
            <w:tcW w:w="1134" w:type="dxa"/>
            <w:shd w:val="clear" w:color="auto" w:fill="auto"/>
            <w:tcMar>
              <w:top w:w="100" w:type="dxa"/>
              <w:left w:w="100" w:type="dxa"/>
              <w:bottom w:w="100" w:type="dxa"/>
              <w:right w:w="100" w:type="dxa"/>
            </w:tcMar>
          </w:tcPr>
          <w:p w14:paraId="74605754"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1</w:t>
            </w:r>
          </w:p>
        </w:tc>
        <w:tc>
          <w:tcPr>
            <w:tcW w:w="1134" w:type="dxa"/>
            <w:shd w:val="clear" w:color="auto" w:fill="auto"/>
            <w:tcMar>
              <w:top w:w="100" w:type="dxa"/>
              <w:left w:w="100" w:type="dxa"/>
              <w:bottom w:w="100" w:type="dxa"/>
              <w:right w:w="100" w:type="dxa"/>
            </w:tcMar>
          </w:tcPr>
          <w:p w14:paraId="2F032E33"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28101798"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7</w:t>
            </w:r>
          </w:p>
        </w:tc>
      </w:tr>
      <w:tr w:rsidR="00B467BB" w:rsidRPr="0073400D" w14:paraId="0E8FA06D" w14:textId="77777777" w:rsidTr="008A685F">
        <w:tc>
          <w:tcPr>
            <w:tcW w:w="675" w:type="dxa"/>
            <w:shd w:val="clear" w:color="auto" w:fill="auto"/>
            <w:tcMar>
              <w:top w:w="100" w:type="dxa"/>
              <w:left w:w="100" w:type="dxa"/>
              <w:bottom w:w="100" w:type="dxa"/>
              <w:right w:w="100" w:type="dxa"/>
            </w:tcMar>
          </w:tcPr>
          <w:p w14:paraId="3FBA3AAA" w14:textId="3EAF68A6" w:rsidR="00B467BB" w:rsidRPr="00AC7CF5" w:rsidRDefault="00B467BB" w:rsidP="00B467BB">
            <w:pPr>
              <w:widowControl w:val="0"/>
              <w:spacing w:line="360" w:lineRule="auto"/>
              <w:jc w:val="center"/>
              <w:rPr>
                <w:rFonts w:ascii="Times New Roman" w:hAnsi="Times New Roman"/>
                <w:highlight w:val="white"/>
                <w:lang w:val="vi-VN"/>
              </w:rPr>
            </w:pPr>
            <w:r w:rsidRPr="0073400D">
              <w:rPr>
                <w:rFonts w:ascii="Times New Roman" w:hAnsi="Times New Roman"/>
                <w:highlight w:val="white"/>
              </w:rPr>
              <w:t>1</w:t>
            </w:r>
            <w:r w:rsidR="00AC7CF5">
              <w:rPr>
                <w:rFonts w:ascii="Times New Roman" w:hAnsi="Times New Roman"/>
                <w:highlight w:val="white"/>
                <w:lang w:val="vi-VN"/>
              </w:rPr>
              <w:t>1</w:t>
            </w:r>
          </w:p>
        </w:tc>
        <w:tc>
          <w:tcPr>
            <w:tcW w:w="2576" w:type="dxa"/>
            <w:shd w:val="clear" w:color="auto" w:fill="auto"/>
            <w:tcMar>
              <w:top w:w="100" w:type="dxa"/>
              <w:left w:w="100" w:type="dxa"/>
              <w:bottom w:w="100" w:type="dxa"/>
              <w:right w:w="100" w:type="dxa"/>
            </w:tcMar>
          </w:tcPr>
          <w:p w14:paraId="66696392" w14:textId="77777777" w:rsidR="00B467BB" w:rsidRPr="0073400D" w:rsidRDefault="00B467BB" w:rsidP="00B467BB">
            <w:pPr>
              <w:widowControl w:val="0"/>
              <w:spacing w:line="360" w:lineRule="auto"/>
              <w:jc w:val="both"/>
              <w:rPr>
                <w:rFonts w:ascii="Times New Roman" w:hAnsi="Times New Roman"/>
                <w:highlight w:val="white"/>
              </w:rPr>
            </w:pPr>
            <w:r w:rsidRPr="0073400D">
              <w:rPr>
                <w:rFonts w:ascii="Times New Roman" w:hAnsi="Times New Roman"/>
                <w:highlight w:val="white"/>
              </w:rPr>
              <w:t>Kiểm thử chức năng chi tiết đơn hàng</w:t>
            </w:r>
          </w:p>
        </w:tc>
        <w:tc>
          <w:tcPr>
            <w:tcW w:w="1275" w:type="dxa"/>
            <w:shd w:val="clear" w:color="auto" w:fill="auto"/>
            <w:tcMar>
              <w:top w:w="100" w:type="dxa"/>
              <w:left w:w="100" w:type="dxa"/>
              <w:bottom w:w="100" w:type="dxa"/>
              <w:right w:w="100" w:type="dxa"/>
            </w:tcMar>
          </w:tcPr>
          <w:p w14:paraId="741DD3BE" w14:textId="71C96814" w:rsidR="00B467BB" w:rsidRPr="0073400D" w:rsidRDefault="00B467BB" w:rsidP="00B467BB">
            <w:pPr>
              <w:widowControl w:val="0"/>
              <w:spacing w:line="360" w:lineRule="auto"/>
              <w:jc w:val="center"/>
              <w:rPr>
                <w:rFonts w:ascii="Times New Roman" w:hAnsi="Times New Roman"/>
                <w:highlight w:val="white"/>
              </w:rPr>
            </w:pPr>
            <w:r w:rsidRPr="00EB7FEF">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37511BF5"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4</w:t>
            </w:r>
          </w:p>
        </w:tc>
        <w:tc>
          <w:tcPr>
            <w:tcW w:w="1134" w:type="dxa"/>
            <w:shd w:val="clear" w:color="auto" w:fill="auto"/>
            <w:tcMar>
              <w:top w:w="100" w:type="dxa"/>
              <w:left w:w="100" w:type="dxa"/>
              <w:bottom w:w="100" w:type="dxa"/>
              <w:right w:w="100" w:type="dxa"/>
            </w:tcMar>
          </w:tcPr>
          <w:p w14:paraId="3DAA4A44"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48EFD863"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344D24F5" w14:textId="77777777" w:rsidR="00B467BB" w:rsidRPr="0073400D" w:rsidRDefault="00B467BB" w:rsidP="00B467BB">
            <w:pPr>
              <w:widowControl w:val="0"/>
              <w:spacing w:line="360" w:lineRule="auto"/>
              <w:jc w:val="center"/>
              <w:rPr>
                <w:rFonts w:ascii="Times New Roman" w:hAnsi="Times New Roman"/>
                <w:highlight w:val="white"/>
              </w:rPr>
            </w:pPr>
            <w:r w:rsidRPr="0073400D">
              <w:rPr>
                <w:rFonts w:ascii="Times New Roman" w:hAnsi="Times New Roman"/>
                <w:highlight w:val="white"/>
              </w:rPr>
              <w:t>4</w:t>
            </w:r>
          </w:p>
        </w:tc>
      </w:tr>
      <w:tr w:rsidR="009871BC" w:rsidRPr="0073400D" w14:paraId="441A92C8" w14:textId="77777777" w:rsidTr="008A685F">
        <w:tc>
          <w:tcPr>
            <w:tcW w:w="675" w:type="dxa"/>
            <w:shd w:val="clear" w:color="auto" w:fill="auto"/>
            <w:tcMar>
              <w:top w:w="100" w:type="dxa"/>
              <w:left w:w="100" w:type="dxa"/>
              <w:bottom w:w="100" w:type="dxa"/>
              <w:right w:w="100" w:type="dxa"/>
            </w:tcMar>
          </w:tcPr>
          <w:p w14:paraId="622CF31A" w14:textId="77777777" w:rsidR="009871BC" w:rsidRPr="0073400D" w:rsidRDefault="009871BC"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12</w:t>
            </w:r>
          </w:p>
        </w:tc>
        <w:tc>
          <w:tcPr>
            <w:tcW w:w="2576" w:type="dxa"/>
            <w:shd w:val="clear" w:color="auto" w:fill="auto"/>
            <w:tcMar>
              <w:top w:w="100" w:type="dxa"/>
              <w:left w:w="100" w:type="dxa"/>
              <w:bottom w:w="100" w:type="dxa"/>
              <w:right w:w="100" w:type="dxa"/>
            </w:tcMar>
          </w:tcPr>
          <w:p w14:paraId="71771365" w14:textId="30FCC0FD" w:rsidR="009871BC" w:rsidRPr="009871BC" w:rsidRDefault="009871BC" w:rsidP="008A685F">
            <w:pPr>
              <w:widowControl w:val="0"/>
              <w:spacing w:line="360" w:lineRule="auto"/>
              <w:jc w:val="both"/>
              <w:rPr>
                <w:rFonts w:ascii="Times New Roman" w:hAnsi="Times New Roman"/>
                <w:highlight w:val="white"/>
                <w:lang w:val="vi-VN"/>
              </w:rPr>
            </w:pPr>
            <w:r w:rsidRPr="0073400D">
              <w:rPr>
                <w:rFonts w:ascii="Times New Roman" w:hAnsi="Times New Roman"/>
                <w:highlight w:val="white"/>
              </w:rPr>
              <w:t xml:space="preserve">Kiểm thử chức năng </w:t>
            </w:r>
            <w:r>
              <w:rPr>
                <w:rFonts w:ascii="Times New Roman" w:hAnsi="Times New Roman"/>
                <w:highlight w:val="white"/>
                <w:lang w:val="vi-VN"/>
              </w:rPr>
              <w:t>đổi mật khẩu</w:t>
            </w:r>
          </w:p>
        </w:tc>
        <w:tc>
          <w:tcPr>
            <w:tcW w:w="1275" w:type="dxa"/>
            <w:shd w:val="clear" w:color="auto" w:fill="auto"/>
            <w:tcMar>
              <w:top w:w="100" w:type="dxa"/>
              <w:left w:w="100" w:type="dxa"/>
              <w:bottom w:w="100" w:type="dxa"/>
              <w:right w:w="100" w:type="dxa"/>
            </w:tcMar>
          </w:tcPr>
          <w:p w14:paraId="002FF990" w14:textId="77777777" w:rsidR="009871BC" w:rsidRPr="0073400D" w:rsidRDefault="009871BC" w:rsidP="008A685F">
            <w:pPr>
              <w:widowControl w:val="0"/>
              <w:spacing w:line="360" w:lineRule="auto"/>
              <w:jc w:val="center"/>
              <w:rPr>
                <w:rFonts w:ascii="Times New Roman" w:hAnsi="Times New Roman"/>
                <w:highlight w:val="white"/>
              </w:rPr>
            </w:pPr>
            <w:r w:rsidRPr="00EB7FEF">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4B85C421" w14:textId="557D1165" w:rsidR="009871BC" w:rsidRPr="009871BC" w:rsidRDefault="009871BC" w:rsidP="008A685F">
            <w:pPr>
              <w:widowControl w:val="0"/>
              <w:spacing w:line="360" w:lineRule="auto"/>
              <w:jc w:val="center"/>
              <w:rPr>
                <w:rFonts w:ascii="Times New Roman" w:hAnsi="Times New Roman"/>
                <w:highlight w:val="white"/>
                <w:lang w:val="vi-VN"/>
              </w:rPr>
            </w:pPr>
            <w:r>
              <w:rPr>
                <w:rFonts w:ascii="Times New Roman" w:hAnsi="Times New Roman"/>
                <w:highlight w:val="white"/>
                <w:lang w:val="vi-VN"/>
              </w:rPr>
              <w:t>2</w:t>
            </w:r>
          </w:p>
        </w:tc>
        <w:tc>
          <w:tcPr>
            <w:tcW w:w="1134" w:type="dxa"/>
            <w:shd w:val="clear" w:color="auto" w:fill="auto"/>
            <w:tcMar>
              <w:top w:w="100" w:type="dxa"/>
              <w:left w:w="100" w:type="dxa"/>
              <w:bottom w:w="100" w:type="dxa"/>
              <w:right w:w="100" w:type="dxa"/>
            </w:tcMar>
          </w:tcPr>
          <w:p w14:paraId="65C21661" w14:textId="77777777" w:rsidR="009871BC" w:rsidRPr="0073400D" w:rsidRDefault="009871BC"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61E18125" w14:textId="77777777" w:rsidR="009871BC" w:rsidRPr="0073400D" w:rsidRDefault="009871BC"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23245697" w14:textId="4219798F" w:rsidR="009871BC" w:rsidRPr="009871BC" w:rsidRDefault="009871BC" w:rsidP="008A685F">
            <w:pPr>
              <w:widowControl w:val="0"/>
              <w:spacing w:line="360" w:lineRule="auto"/>
              <w:jc w:val="center"/>
              <w:rPr>
                <w:rFonts w:ascii="Times New Roman" w:hAnsi="Times New Roman"/>
                <w:highlight w:val="white"/>
                <w:lang w:val="vi-VN"/>
              </w:rPr>
            </w:pPr>
            <w:r>
              <w:rPr>
                <w:rFonts w:ascii="Times New Roman" w:hAnsi="Times New Roman"/>
                <w:highlight w:val="white"/>
                <w:lang w:val="vi-VN"/>
              </w:rPr>
              <w:t>2</w:t>
            </w:r>
          </w:p>
        </w:tc>
      </w:tr>
      <w:tr w:rsidR="009871BC" w:rsidRPr="0073400D" w14:paraId="4C0DCC07" w14:textId="77777777" w:rsidTr="008A685F">
        <w:tc>
          <w:tcPr>
            <w:tcW w:w="675" w:type="dxa"/>
            <w:shd w:val="clear" w:color="auto" w:fill="auto"/>
            <w:tcMar>
              <w:top w:w="100" w:type="dxa"/>
              <w:left w:w="100" w:type="dxa"/>
              <w:bottom w:w="100" w:type="dxa"/>
              <w:right w:w="100" w:type="dxa"/>
            </w:tcMar>
          </w:tcPr>
          <w:p w14:paraId="7CEBCABB" w14:textId="625C262B" w:rsidR="009871BC" w:rsidRPr="00AC7CF5" w:rsidRDefault="009871BC" w:rsidP="008A685F">
            <w:pPr>
              <w:widowControl w:val="0"/>
              <w:spacing w:line="360" w:lineRule="auto"/>
              <w:jc w:val="center"/>
              <w:rPr>
                <w:rFonts w:ascii="Times New Roman" w:hAnsi="Times New Roman"/>
                <w:highlight w:val="white"/>
                <w:lang w:val="vi-VN"/>
              </w:rPr>
            </w:pPr>
            <w:r w:rsidRPr="0073400D">
              <w:rPr>
                <w:rFonts w:ascii="Times New Roman" w:hAnsi="Times New Roman"/>
                <w:highlight w:val="white"/>
              </w:rPr>
              <w:t>1</w:t>
            </w:r>
            <w:r w:rsidR="00AC7CF5">
              <w:rPr>
                <w:rFonts w:ascii="Times New Roman" w:hAnsi="Times New Roman"/>
                <w:highlight w:val="white"/>
                <w:lang w:val="vi-VN"/>
              </w:rPr>
              <w:t>3</w:t>
            </w:r>
          </w:p>
        </w:tc>
        <w:tc>
          <w:tcPr>
            <w:tcW w:w="2576" w:type="dxa"/>
            <w:shd w:val="clear" w:color="auto" w:fill="auto"/>
            <w:tcMar>
              <w:top w:w="100" w:type="dxa"/>
              <w:left w:w="100" w:type="dxa"/>
              <w:bottom w:w="100" w:type="dxa"/>
              <w:right w:w="100" w:type="dxa"/>
            </w:tcMar>
          </w:tcPr>
          <w:p w14:paraId="7CCD673C" w14:textId="62B7D936" w:rsidR="009871BC" w:rsidRPr="002E4443" w:rsidRDefault="009871BC" w:rsidP="008A685F">
            <w:pPr>
              <w:widowControl w:val="0"/>
              <w:spacing w:line="360" w:lineRule="auto"/>
              <w:jc w:val="both"/>
              <w:rPr>
                <w:rFonts w:ascii="Times New Roman" w:hAnsi="Times New Roman"/>
                <w:highlight w:val="white"/>
                <w:lang w:val="vi-VN"/>
              </w:rPr>
            </w:pPr>
            <w:r w:rsidRPr="0073400D">
              <w:rPr>
                <w:rFonts w:ascii="Times New Roman" w:hAnsi="Times New Roman"/>
                <w:highlight w:val="white"/>
              </w:rPr>
              <w:t xml:space="preserve">Kiểm thử chức năng </w:t>
            </w:r>
            <w:r w:rsidR="002E4443">
              <w:rPr>
                <w:rFonts w:ascii="Times New Roman" w:hAnsi="Times New Roman"/>
                <w:highlight w:val="white"/>
                <w:lang w:val="vi-VN"/>
              </w:rPr>
              <w:t>thêm địa chỉ giao hàng</w:t>
            </w:r>
          </w:p>
        </w:tc>
        <w:tc>
          <w:tcPr>
            <w:tcW w:w="1275" w:type="dxa"/>
            <w:shd w:val="clear" w:color="auto" w:fill="auto"/>
            <w:tcMar>
              <w:top w:w="100" w:type="dxa"/>
              <w:left w:w="100" w:type="dxa"/>
              <w:bottom w:w="100" w:type="dxa"/>
              <w:right w:w="100" w:type="dxa"/>
            </w:tcMar>
          </w:tcPr>
          <w:p w14:paraId="6EFE5A03" w14:textId="77777777" w:rsidR="009871BC" w:rsidRPr="0073400D" w:rsidRDefault="009871BC" w:rsidP="008A685F">
            <w:pPr>
              <w:widowControl w:val="0"/>
              <w:spacing w:line="360" w:lineRule="auto"/>
              <w:jc w:val="center"/>
              <w:rPr>
                <w:rFonts w:ascii="Times New Roman" w:hAnsi="Times New Roman"/>
                <w:highlight w:val="white"/>
              </w:rPr>
            </w:pPr>
            <w:r w:rsidRPr="00EB7FEF">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2ED0109D" w14:textId="77777777" w:rsidR="009871BC" w:rsidRPr="0073400D" w:rsidRDefault="009871BC"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4</w:t>
            </w:r>
          </w:p>
        </w:tc>
        <w:tc>
          <w:tcPr>
            <w:tcW w:w="1134" w:type="dxa"/>
            <w:shd w:val="clear" w:color="auto" w:fill="auto"/>
            <w:tcMar>
              <w:top w:w="100" w:type="dxa"/>
              <w:left w:w="100" w:type="dxa"/>
              <w:bottom w:w="100" w:type="dxa"/>
              <w:right w:w="100" w:type="dxa"/>
            </w:tcMar>
          </w:tcPr>
          <w:p w14:paraId="7F1A23AF" w14:textId="77777777" w:rsidR="009871BC" w:rsidRPr="0073400D" w:rsidRDefault="009871BC"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28D7E9CF" w14:textId="77777777" w:rsidR="009871BC" w:rsidRPr="0073400D" w:rsidRDefault="009871BC"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7E318023" w14:textId="77777777" w:rsidR="009871BC" w:rsidRPr="0073400D" w:rsidRDefault="009871BC"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4</w:t>
            </w:r>
          </w:p>
        </w:tc>
      </w:tr>
      <w:tr w:rsidR="009871BC" w:rsidRPr="0073400D" w14:paraId="7561B955" w14:textId="77777777" w:rsidTr="008A685F">
        <w:tc>
          <w:tcPr>
            <w:tcW w:w="675" w:type="dxa"/>
            <w:shd w:val="clear" w:color="auto" w:fill="auto"/>
            <w:tcMar>
              <w:top w:w="100" w:type="dxa"/>
              <w:left w:w="100" w:type="dxa"/>
              <w:bottom w:w="100" w:type="dxa"/>
              <w:right w:w="100" w:type="dxa"/>
            </w:tcMar>
          </w:tcPr>
          <w:p w14:paraId="78AD2106" w14:textId="6FEEB8E2" w:rsidR="009871BC" w:rsidRPr="00AC7CF5" w:rsidRDefault="009871BC" w:rsidP="008A685F">
            <w:pPr>
              <w:widowControl w:val="0"/>
              <w:spacing w:line="360" w:lineRule="auto"/>
              <w:jc w:val="center"/>
              <w:rPr>
                <w:rFonts w:ascii="Times New Roman" w:hAnsi="Times New Roman"/>
                <w:highlight w:val="white"/>
                <w:lang w:val="vi-VN"/>
              </w:rPr>
            </w:pPr>
            <w:r w:rsidRPr="0073400D">
              <w:rPr>
                <w:rFonts w:ascii="Times New Roman" w:hAnsi="Times New Roman"/>
                <w:highlight w:val="white"/>
              </w:rPr>
              <w:t>1</w:t>
            </w:r>
            <w:r w:rsidR="00AC7CF5">
              <w:rPr>
                <w:rFonts w:ascii="Times New Roman" w:hAnsi="Times New Roman"/>
                <w:highlight w:val="white"/>
                <w:lang w:val="vi-VN"/>
              </w:rPr>
              <w:t>4</w:t>
            </w:r>
          </w:p>
        </w:tc>
        <w:tc>
          <w:tcPr>
            <w:tcW w:w="2576" w:type="dxa"/>
            <w:shd w:val="clear" w:color="auto" w:fill="auto"/>
            <w:tcMar>
              <w:top w:w="100" w:type="dxa"/>
              <w:left w:w="100" w:type="dxa"/>
              <w:bottom w:w="100" w:type="dxa"/>
              <w:right w:w="100" w:type="dxa"/>
            </w:tcMar>
          </w:tcPr>
          <w:p w14:paraId="24D8EE66" w14:textId="5869DF49" w:rsidR="009871BC" w:rsidRPr="002E4443" w:rsidRDefault="009871BC" w:rsidP="008A685F">
            <w:pPr>
              <w:widowControl w:val="0"/>
              <w:spacing w:line="360" w:lineRule="auto"/>
              <w:jc w:val="both"/>
              <w:rPr>
                <w:rFonts w:ascii="Times New Roman" w:hAnsi="Times New Roman"/>
                <w:highlight w:val="white"/>
                <w:lang w:val="vi-VN"/>
              </w:rPr>
            </w:pPr>
            <w:r w:rsidRPr="0073400D">
              <w:rPr>
                <w:rFonts w:ascii="Times New Roman" w:hAnsi="Times New Roman"/>
                <w:highlight w:val="white"/>
              </w:rPr>
              <w:t>Kiểm thử chức năng</w:t>
            </w:r>
            <w:r w:rsidR="00B675B6">
              <w:rPr>
                <w:rFonts w:ascii="Times New Roman" w:hAnsi="Times New Roman"/>
                <w:highlight w:val="white"/>
                <w:lang w:val="vi-VN"/>
              </w:rPr>
              <w:t xml:space="preserve"> màn hình</w:t>
            </w:r>
            <w:r w:rsidRPr="0073400D">
              <w:rPr>
                <w:rFonts w:ascii="Times New Roman" w:hAnsi="Times New Roman"/>
                <w:highlight w:val="white"/>
              </w:rPr>
              <w:t xml:space="preserve"> </w:t>
            </w:r>
            <w:r w:rsidR="002E4443">
              <w:rPr>
                <w:rFonts w:ascii="Times New Roman" w:hAnsi="Times New Roman"/>
                <w:highlight w:val="white"/>
                <w:lang w:val="vi-VN"/>
              </w:rPr>
              <w:t>số</w:t>
            </w:r>
            <w:r w:rsidR="00B675B6">
              <w:rPr>
                <w:rFonts w:ascii="Times New Roman" w:hAnsi="Times New Roman"/>
                <w:highlight w:val="white"/>
                <w:lang w:val="vi-VN"/>
              </w:rPr>
              <w:t xml:space="preserve"> địa chỉ</w:t>
            </w:r>
          </w:p>
        </w:tc>
        <w:tc>
          <w:tcPr>
            <w:tcW w:w="1275" w:type="dxa"/>
            <w:shd w:val="clear" w:color="auto" w:fill="auto"/>
            <w:tcMar>
              <w:top w:w="100" w:type="dxa"/>
              <w:left w:w="100" w:type="dxa"/>
              <w:bottom w:w="100" w:type="dxa"/>
              <w:right w:w="100" w:type="dxa"/>
            </w:tcMar>
          </w:tcPr>
          <w:p w14:paraId="313E856A" w14:textId="77777777" w:rsidR="009871BC" w:rsidRPr="0073400D" w:rsidRDefault="009871BC" w:rsidP="008A685F">
            <w:pPr>
              <w:widowControl w:val="0"/>
              <w:spacing w:line="360" w:lineRule="auto"/>
              <w:jc w:val="center"/>
              <w:rPr>
                <w:rFonts w:ascii="Times New Roman" w:hAnsi="Times New Roman"/>
                <w:highlight w:val="white"/>
              </w:rPr>
            </w:pPr>
            <w:r w:rsidRPr="00EB7FEF">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4690FC7D" w14:textId="7318F616" w:rsidR="009871BC" w:rsidRPr="00B675B6" w:rsidRDefault="00B675B6" w:rsidP="008A685F">
            <w:pPr>
              <w:widowControl w:val="0"/>
              <w:spacing w:line="360" w:lineRule="auto"/>
              <w:jc w:val="center"/>
              <w:rPr>
                <w:rFonts w:ascii="Times New Roman" w:hAnsi="Times New Roman"/>
                <w:highlight w:val="white"/>
                <w:lang w:val="vi-VN"/>
              </w:rPr>
            </w:pPr>
            <w:r>
              <w:rPr>
                <w:rFonts w:ascii="Times New Roman" w:hAnsi="Times New Roman"/>
                <w:highlight w:val="white"/>
                <w:lang w:val="vi-VN"/>
              </w:rPr>
              <w:t>2</w:t>
            </w:r>
          </w:p>
        </w:tc>
        <w:tc>
          <w:tcPr>
            <w:tcW w:w="1134" w:type="dxa"/>
            <w:shd w:val="clear" w:color="auto" w:fill="auto"/>
            <w:tcMar>
              <w:top w:w="100" w:type="dxa"/>
              <w:left w:w="100" w:type="dxa"/>
              <w:bottom w:w="100" w:type="dxa"/>
              <w:right w:w="100" w:type="dxa"/>
            </w:tcMar>
          </w:tcPr>
          <w:p w14:paraId="43331E1A" w14:textId="77777777" w:rsidR="009871BC" w:rsidRPr="0073400D" w:rsidRDefault="009871BC"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1B16AB5B" w14:textId="77777777" w:rsidR="009871BC" w:rsidRPr="0073400D" w:rsidRDefault="009871BC"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4FB888B7" w14:textId="31E68D42" w:rsidR="009871BC" w:rsidRPr="00B675B6" w:rsidRDefault="00B675B6" w:rsidP="008A685F">
            <w:pPr>
              <w:widowControl w:val="0"/>
              <w:spacing w:line="360" w:lineRule="auto"/>
              <w:jc w:val="center"/>
              <w:rPr>
                <w:rFonts w:ascii="Times New Roman" w:hAnsi="Times New Roman"/>
                <w:highlight w:val="white"/>
                <w:lang w:val="vi-VN"/>
              </w:rPr>
            </w:pPr>
            <w:r>
              <w:rPr>
                <w:rFonts w:ascii="Times New Roman" w:hAnsi="Times New Roman"/>
                <w:highlight w:val="white"/>
                <w:lang w:val="vi-VN"/>
              </w:rPr>
              <w:t>2</w:t>
            </w:r>
          </w:p>
        </w:tc>
      </w:tr>
      <w:tr w:rsidR="009871BC" w:rsidRPr="0073400D" w14:paraId="4DD55D14" w14:textId="77777777" w:rsidTr="008A685F">
        <w:tc>
          <w:tcPr>
            <w:tcW w:w="675" w:type="dxa"/>
            <w:shd w:val="clear" w:color="auto" w:fill="auto"/>
            <w:tcMar>
              <w:top w:w="100" w:type="dxa"/>
              <w:left w:w="100" w:type="dxa"/>
              <w:bottom w:w="100" w:type="dxa"/>
              <w:right w:w="100" w:type="dxa"/>
            </w:tcMar>
          </w:tcPr>
          <w:p w14:paraId="1E3C0B45" w14:textId="5617DA27" w:rsidR="009871BC" w:rsidRPr="00AC7CF5" w:rsidRDefault="009871BC" w:rsidP="008A685F">
            <w:pPr>
              <w:widowControl w:val="0"/>
              <w:spacing w:line="360" w:lineRule="auto"/>
              <w:jc w:val="center"/>
              <w:rPr>
                <w:rFonts w:ascii="Times New Roman" w:hAnsi="Times New Roman"/>
                <w:highlight w:val="white"/>
                <w:lang w:val="vi-VN"/>
              </w:rPr>
            </w:pPr>
            <w:r w:rsidRPr="0073400D">
              <w:rPr>
                <w:rFonts w:ascii="Times New Roman" w:hAnsi="Times New Roman"/>
                <w:highlight w:val="white"/>
              </w:rPr>
              <w:t>1</w:t>
            </w:r>
            <w:r w:rsidR="00AC7CF5">
              <w:rPr>
                <w:rFonts w:ascii="Times New Roman" w:hAnsi="Times New Roman"/>
                <w:highlight w:val="white"/>
                <w:lang w:val="vi-VN"/>
              </w:rPr>
              <w:t>5</w:t>
            </w:r>
          </w:p>
        </w:tc>
        <w:tc>
          <w:tcPr>
            <w:tcW w:w="2576" w:type="dxa"/>
            <w:shd w:val="clear" w:color="auto" w:fill="auto"/>
            <w:tcMar>
              <w:top w:w="100" w:type="dxa"/>
              <w:left w:w="100" w:type="dxa"/>
              <w:bottom w:w="100" w:type="dxa"/>
              <w:right w:w="100" w:type="dxa"/>
            </w:tcMar>
          </w:tcPr>
          <w:p w14:paraId="00891349" w14:textId="462A0821" w:rsidR="009871BC" w:rsidRPr="00B675B6" w:rsidRDefault="009871BC" w:rsidP="008A685F">
            <w:pPr>
              <w:widowControl w:val="0"/>
              <w:spacing w:line="360" w:lineRule="auto"/>
              <w:jc w:val="both"/>
              <w:rPr>
                <w:rFonts w:ascii="Times New Roman" w:hAnsi="Times New Roman"/>
                <w:highlight w:val="white"/>
                <w:lang w:val="vi-VN"/>
              </w:rPr>
            </w:pPr>
            <w:r w:rsidRPr="0073400D">
              <w:rPr>
                <w:rFonts w:ascii="Times New Roman" w:hAnsi="Times New Roman"/>
                <w:highlight w:val="white"/>
              </w:rPr>
              <w:t xml:space="preserve">Kiểm thử chức năng </w:t>
            </w:r>
            <w:r w:rsidR="00B675B6">
              <w:rPr>
                <w:rFonts w:ascii="Times New Roman" w:hAnsi="Times New Roman"/>
                <w:highlight w:val="white"/>
                <w:lang w:val="vi-VN"/>
              </w:rPr>
              <w:t>màn hình hiểm thị vị trí cửa hàng</w:t>
            </w:r>
          </w:p>
        </w:tc>
        <w:tc>
          <w:tcPr>
            <w:tcW w:w="1275" w:type="dxa"/>
            <w:shd w:val="clear" w:color="auto" w:fill="auto"/>
            <w:tcMar>
              <w:top w:w="100" w:type="dxa"/>
              <w:left w:w="100" w:type="dxa"/>
              <w:bottom w:w="100" w:type="dxa"/>
              <w:right w:w="100" w:type="dxa"/>
            </w:tcMar>
          </w:tcPr>
          <w:p w14:paraId="25B59A5C" w14:textId="77777777" w:rsidR="009871BC" w:rsidRPr="0073400D" w:rsidRDefault="009871BC" w:rsidP="008A685F">
            <w:pPr>
              <w:widowControl w:val="0"/>
              <w:spacing w:line="360" w:lineRule="auto"/>
              <w:jc w:val="center"/>
              <w:rPr>
                <w:rFonts w:ascii="Times New Roman" w:hAnsi="Times New Roman"/>
                <w:highlight w:val="white"/>
              </w:rPr>
            </w:pPr>
            <w:r w:rsidRPr="00EB7FEF">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42EF6FCC" w14:textId="2BB6544E" w:rsidR="009871BC" w:rsidRPr="00B675B6" w:rsidRDefault="00B675B6" w:rsidP="008A685F">
            <w:pPr>
              <w:widowControl w:val="0"/>
              <w:spacing w:line="360" w:lineRule="auto"/>
              <w:jc w:val="center"/>
              <w:rPr>
                <w:rFonts w:ascii="Times New Roman" w:hAnsi="Times New Roman"/>
                <w:highlight w:val="white"/>
                <w:lang w:val="vi-VN"/>
              </w:rPr>
            </w:pPr>
            <w:r>
              <w:rPr>
                <w:rFonts w:ascii="Times New Roman" w:hAnsi="Times New Roman"/>
                <w:highlight w:val="white"/>
                <w:lang w:val="vi-VN"/>
              </w:rPr>
              <w:t>2</w:t>
            </w:r>
          </w:p>
        </w:tc>
        <w:tc>
          <w:tcPr>
            <w:tcW w:w="1134" w:type="dxa"/>
            <w:shd w:val="clear" w:color="auto" w:fill="auto"/>
            <w:tcMar>
              <w:top w:w="100" w:type="dxa"/>
              <w:left w:w="100" w:type="dxa"/>
              <w:bottom w:w="100" w:type="dxa"/>
              <w:right w:w="100" w:type="dxa"/>
            </w:tcMar>
          </w:tcPr>
          <w:p w14:paraId="76A0C92C" w14:textId="77777777" w:rsidR="009871BC" w:rsidRPr="0073400D" w:rsidRDefault="009871BC"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1152A043" w14:textId="77777777" w:rsidR="009871BC" w:rsidRPr="0073400D" w:rsidRDefault="009871BC"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29DAE6CF" w14:textId="2E5E4BC9" w:rsidR="009871BC" w:rsidRPr="00B675B6" w:rsidRDefault="00B675B6" w:rsidP="008A685F">
            <w:pPr>
              <w:widowControl w:val="0"/>
              <w:spacing w:line="360" w:lineRule="auto"/>
              <w:jc w:val="center"/>
              <w:rPr>
                <w:rFonts w:ascii="Times New Roman" w:hAnsi="Times New Roman"/>
                <w:highlight w:val="white"/>
                <w:lang w:val="vi-VN"/>
              </w:rPr>
            </w:pPr>
            <w:r>
              <w:rPr>
                <w:rFonts w:ascii="Times New Roman" w:hAnsi="Times New Roman"/>
                <w:highlight w:val="white"/>
                <w:lang w:val="vi-VN"/>
              </w:rPr>
              <w:t>2</w:t>
            </w:r>
          </w:p>
        </w:tc>
      </w:tr>
      <w:tr w:rsidR="00591CD8" w:rsidRPr="0073400D" w14:paraId="78D1E431" w14:textId="77777777" w:rsidTr="008A685F">
        <w:tc>
          <w:tcPr>
            <w:tcW w:w="675" w:type="dxa"/>
            <w:shd w:val="clear" w:color="auto" w:fill="auto"/>
            <w:tcMar>
              <w:top w:w="100" w:type="dxa"/>
              <w:left w:w="100" w:type="dxa"/>
              <w:bottom w:w="100" w:type="dxa"/>
              <w:right w:w="100" w:type="dxa"/>
            </w:tcMar>
          </w:tcPr>
          <w:p w14:paraId="3E6D4C0B" w14:textId="119C9627" w:rsidR="00591CD8" w:rsidRPr="00AC7CF5" w:rsidRDefault="00591CD8" w:rsidP="008A685F">
            <w:pPr>
              <w:widowControl w:val="0"/>
              <w:spacing w:line="360" w:lineRule="auto"/>
              <w:jc w:val="center"/>
              <w:rPr>
                <w:rFonts w:ascii="Times New Roman" w:hAnsi="Times New Roman"/>
                <w:highlight w:val="white"/>
                <w:lang w:val="vi-VN"/>
              </w:rPr>
            </w:pPr>
            <w:r w:rsidRPr="0073400D">
              <w:rPr>
                <w:rFonts w:ascii="Times New Roman" w:hAnsi="Times New Roman"/>
                <w:highlight w:val="white"/>
              </w:rPr>
              <w:t>1</w:t>
            </w:r>
            <w:r w:rsidR="00AC7CF5">
              <w:rPr>
                <w:rFonts w:ascii="Times New Roman" w:hAnsi="Times New Roman"/>
                <w:highlight w:val="white"/>
                <w:lang w:val="vi-VN"/>
              </w:rPr>
              <w:t>6</w:t>
            </w:r>
          </w:p>
        </w:tc>
        <w:tc>
          <w:tcPr>
            <w:tcW w:w="2576" w:type="dxa"/>
            <w:shd w:val="clear" w:color="auto" w:fill="auto"/>
            <w:tcMar>
              <w:top w:w="100" w:type="dxa"/>
              <w:left w:w="100" w:type="dxa"/>
              <w:bottom w:w="100" w:type="dxa"/>
              <w:right w:w="100" w:type="dxa"/>
            </w:tcMar>
          </w:tcPr>
          <w:p w14:paraId="020B2774" w14:textId="48116231" w:rsidR="00591CD8" w:rsidRPr="00591CD8" w:rsidRDefault="00591CD8" w:rsidP="008A685F">
            <w:pPr>
              <w:widowControl w:val="0"/>
              <w:spacing w:line="360" w:lineRule="auto"/>
              <w:jc w:val="both"/>
              <w:rPr>
                <w:rFonts w:ascii="Times New Roman" w:hAnsi="Times New Roman"/>
                <w:highlight w:val="white"/>
                <w:lang w:val="vi-VN"/>
              </w:rPr>
            </w:pPr>
            <w:r w:rsidRPr="0073400D">
              <w:rPr>
                <w:rFonts w:ascii="Times New Roman" w:hAnsi="Times New Roman"/>
                <w:highlight w:val="white"/>
              </w:rPr>
              <w:t xml:space="preserve">Kiểm thử chức năng </w:t>
            </w:r>
            <w:r>
              <w:rPr>
                <w:rFonts w:ascii="Times New Roman" w:hAnsi="Times New Roman"/>
                <w:highlight w:val="white"/>
                <w:lang w:val="vi-VN"/>
              </w:rPr>
              <w:t>màn hình cảm ơn khách hàng</w:t>
            </w:r>
          </w:p>
        </w:tc>
        <w:tc>
          <w:tcPr>
            <w:tcW w:w="1275" w:type="dxa"/>
            <w:shd w:val="clear" w:color="auto" w:fill="auto"/>
            <w:tcMar>
              <w:top w:w="100" w:type="dxa"/>
              <w:left w:w="100" w:type="dxa"/>
              <w:bottom w:w="100" w:type="dxa"/>
              <w:right w:w="100" w:type="dxa"/>
            </w:tcMar>
          </w:tcPr>
          <w:p w14:paraId="00F53E5F" w14:textId="77777777" w:rsidR="00591CD8" w:rsidRPr="0073400D" w:rsidRDefault="00591CD8" w:rsidP="008A685F">
            <w:pPr>
              <w:widowControl w:val="0"/>
              <w:spacing w:line="360" w:lineRule="auto"/>
              <w:jc w:val="center"/>
              <w:rPr>
                <w:rFonts w:ascii="Times New Roman" w:hAnsi="Times New Roman"/>
                <w:highlight w:val="white"/>
              </w:rPr>
            </w:pPr>
            <w:r w:rsidRPr="00EB7FEF">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5B6682F3" w14:textId="7734A19B" w:rsidR="00591CD8" w:rsidRPr="00591CD8" w:rsidRDefault="00591CD8" w:rsidP="008A685F">
            <w:pPr>
              <w:widowControl w:val="0"/>
              <w:spacing w:line="360" w:lineRule="auto"/>
              <w:jc w:val="center"/>
              <w:rPr>
                <w:rFonts w:ascii="Times New Roman" w:hAnsi="Times New Roman"/>
                <w:highlight w:val="white"/>
                <w:lang w:val="vi-VN"/>
              </w:rPr>
            </w:pPr>
            <w:r>
              <w:rPr>
                <w:rFonts w:ascii="Times New Roman" w:hAnsi="Times New Roman"/>
                <w:highlight w:val="white"/>
                <w:lang w:val="vi-VN"/>
              </w:rPr>
              <w:t>2</w:t>
            </w:r>
          </w:p>
        </w:tc>
        <w:tc>
          <w:tcPr>
            <w:tcW w:w="1134" w:type="dxa"/>
            <w:shd w:val="clear" w:color="auto" w:fill="auto"/>
            <w:tcMar>
              <w:top w:w="100" w:type="dxa"/>
              <w:left w:w="100" w:type="dxa"/>
              <w:bottom w:w="100" w:type="dxa"/>
              <w:right w:w="100" w:type="dxa"/>
            </w:tcMar>
          </w:tcPr>
          <w:p w14:paraId="06BA9D36" w14:textId="77777777" w:rsidR="00591CD8" w:rsidRPr="0073400D" w:rsidRDefault="00591CD8"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402DC76E" w14:textId="77777777" w:rsidR="00591CD8" w:rsidRPr="0073400D" w:rsidRDefault="00591CD8"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3748A43F" w14:textId="667A37EC" w:rsidR="00591CD8" w:rsidRPr="00591CD8" w:rsidRDefault="00591CD8" w:rsidP="008A685F">
            <w:pPr>
              <w:widowControl w:val="0"/>
              <w:spacing w:line="360" w:lineRule="auto"/>
              <w:jc w:val="center"/>
              <w:rPr>
                <w:rFonts w:ascii="Times New Roman" w:hAnsi="Times New Roman"/>
                <w:highlight w:val="white"/>
                <w:lang w:val="vi-VN"/>
              </w:rPr>
            </w:pPr>
            <w:r>
              <w:rPr>
                <w:rFonts w:ascii="Times New Roman" w:hAnsi="Times New Roman"/>
                <w:highlight w:val="white"/>
                <w:lang w:val="vi-VN"/>
              </w:rPr>
              <w:t>2</w:t>
            </w:r>
          </w:p>
        </w:tc>
      </w:tr>
      <w:tr w:rsidR="00591CD8" w:rsidRPr="0073400D" w14:paraId="5294C2AF" w14:textId="77777777" w:rsidTr="008A685F">
        <w:tc>
          <w:tcPr>
            <w:tcW w:w="675" w:type="dxa"/>
            <w:shd w:val="clear" w:color="auto" w:fill="auto"/>
            <w:tcMar>
              <w:top w:w="100" w:type="dxa"/>
              <w:left w:w="100" w:type="dxa"/>
              <w:bottom w:w="100" w:type="dxa"/>
              <w:right w:w="100" w:type="dxa"/>
            </w:tcMar>
          </w:tcPr>
          <w:p w14:paraId="22F4AE36" w14:textId="0ACF09A2" w:rsidR="00591CD8" w:rsidRPr="00AC7CF5" w:rsidRDefault="00591CD8" w:rsidP="008A685F">
            <w:pPr>
              <w:widowControl w:val="0"/>
              <w:spacing w:line="360" w:lineRule="auto"/>
              <w:jc w:val="center"/>
              <w:rPr>
                <w:rFonts w:ascii="Times New Roman" w:hAnsi="Times New Roman"/>
                <w:highlight w:val="white"/>
                <w:lang w:val="vi-VN"/>
              </w:rPr>
            </w:pPr>
            <w:r w:rsidRPr="0073400D">
              <w:rPr>
                <w:rFonts w:ascii="Times New Roman" w:hAnsi="Times New Roman"/>
                <w:highlight w:val="white"/>
              </w:rPr>
              <w:lastRenderedPageBreak/>
              <w:t>1</w:t>
            </w:r>
            <w:r w:rsidR="00AC7CF5">
              <w:rPr>
                <w:rFonts w:ascii="Times New Roman" w:hAnsi="Times New Roman"/>
                <w:highlight w:val="white"/>
                <w:lang w:val="vi-VN"/>
              </w:rPr>
              <w:t>7</w:t>
            </w:r>
          </w:p>
        </w:tc>
        <w:tc>
          <w:tcPr>
            <w:tcW w:w="2576" w:type="dxa"/>
            <w:shd w:val="clear" w:color="auto" w:fill="auto"/>
            <w:tcMar>
              <w:top w:w="100" w:type="dxa"/>
              <w:left w:w="100" w:type="dxa"/>
              <w:bottom w:w="100" w:type="dxa"/>
              <w:right w:w="100" w:type="dxa"/>
            </w:tcMar>
          </w:tcPr>
          <w:p w14:paraId="1FCC104E" w14:textId="172029D7" w:rsidR="00591CD8" w:rsidRPr="000535E0" w:rsidRDefault="00591CD8" w:rsidP="008A685F">
            <w:pPr>
              <w:widowControl w:val="0"/>
              <w:spacing w:line="360" w:lineRule="auto"/>
              <w:jc w:val="both"/>
              <w:rPr>
                <w:rFonts w:ascii="Times New Roman" w:hAnsi="Times New Roman"/>
                <w:highlight w:val="white"/>
                <w:lang w:val="vi-VN"/>
              </w:rPr>
            </w:pPr>
            <w:r w:rsidRPr="0073400D">
              <w:rPr>
                <w:rFonts w:ascii="Times New Roman" w:hAnsi="Times New Roman"/>
                <w:highlight w:val="white"/>
              </w:rPr>
              <w:t xml:space="preserve">Kiểm thử chức năng </w:t>
            </w:r>
            <w:r w:rsidR="000535E0">
              <w:rPr>
                <w:rFonts w:ascii="Times New Roman" w:hAnsi="Times New Roman"/>
                <w:highlight w:val="white"/>
                <w:lang w:val="vi-VN"/>
              </w:rPr>
              <w:t>thông báo</w:t>
            </w:r>
          </w:p>
        </w:tc>
        <w:tc>
          <w:tcPr>
            <w:tcW w:w="1275" w:type="dxa"/>
            <w:shd w:val="clear" w:color="auto" w:fill="auto"/>
            <w:tcMar>
              <w:top w:w="100" w:type="dxa"/>
              <w:left w:w="100" w:type="dxa"/>
              <w:bottom w:w="100" w:type="dxa"/>
              <w:right w:w="100" w:type="dxa"/>
            </w:tcMar>
          </w:tcPr>
          <w:p w14:paraId="729A4D22" w14:textId="77777777" w:rsidR="00591CD8" w:rsidRPr="0073400D" w:rsidRDefault="00591CD8" w:rsidP="008A685F">
            <w:pPr>
              <w:widowControl w:val="0"/>
              <w:spacing w:line="360" w:lineRule="auto"/>
              <w:jc w:val="center"/>
              <w:rPr>
                <w:rFonts w:ascii="Times New Roman" w:hAnsi="Times New Roman"/>
                <w:highlight w:val="white"/>
              </w:rPr>
            </w:pPr>
            <w:r w:rsidRPr="00EB7FEF">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248E1886" w14:textId="77777777" w:rsidR="00591CD8" w:rsidRPr="0073400D" w:rsidRDefault="00591CD8"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4</w:t>
            </w:r>
          </w:p>
        </w:tc>
        <w:tc>
          <w:tcPr>
            <w:tcW w:w="1134" w:type="dxa"/>
            <w:shd w:val="clear" w:color="auto" w:fill="auto"/>
            <w:tcMar>
              <w:top w:w="100" w:type="dxa"/>
              <w:left w:w="100" w:type="dxa"/>
              <w:bottom w:w="100" w:type="dxa"/>
              <w:right w:w="100" w:type="dxa"/>
            </w:tcMar>
          </w:tcPr>
          <w:p w14:paraId="7A4F9A3A" w14:textId="77777777" w:rsidR="00591CD8" w:rsidRPr="0073400D" w:rsidRDefault="00591CD8"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5ADCA332" w14:textId="77777777" w:rsidR="00591CD8" w:rsidRPr="0073400D" w:rsidRDefault="00591CD8"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5D6DA661" w14:textId="77777777" w:rsidR="00591CD8" w:rsidRPr="0073400D" w:rsidRDefault="00591CD8"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4</w:t>
            </w:r>
          </w:p>
        </w:tc>
      </w:tr>
      <w:tr w:rsidR="00591CD8" w:rsidRPr="0073400D" w14:paraId="29D40B64" w14:textId="77777777" w:rsidTr="008A685F">
        <w:tc>
          <w:tcPr>
            <w:tcW w:w="675" w:type="dxa"/>
            <w:shd w:val="clear" w:color="auto" w:fill="auto"/>
            <w:tcMar>
              <w:top w:w="100" w:type="dxa"/>
              <w:left w:w="100" w:type="dxa"/>
              <w:bottom w:w="100" w:type="dxa"/>
              <w:right w:w="100" w:type="dxa"/>
            </w:tcMar>
          </w:tcPr>
          <w:p w14:paraId="444EB4F6" w14:textId="02EB3EC7" w:rsidR="00591CD8" w:rsidRPr="00AC7CF5" w:rsidRDefault="00591CD8" w:rsidP="008A685F">
            <w:pPr>
              <w:widowControl w:val="0"/>
              <w:spacing w:line="360" w:lineRule="auto"/>
              <w:jc w:val="center"/>
              <w:rPr>
                <w:rFonts w:ascii="Times New Roman" w:hAnsi="Times New Roman"/>
                <w:highlight w:val="white"/>
                <w:lang w:val="vi-VN"/>
              </w:rPr>
            </w:pPr>
            <w:r w:rsidRPr="0073400D">
              <w:rPr>
                <w:rFonts w:ascii="Times New Roman" w:hAnsi="Times New Roman"/>
                <w:highlight w:val="white"/>
              </w:rPr>
              <w:t>1</w:t>
            </w:r>
            <w:r w:rsidR="00AC7CF5">
              <w:rPr>
                <w:rFonts w:ascii="Times New Roman" w:hAnsi="Times New Roman"/>
                <w:highlight w:val="white"/>
                <w:lang w:val="vi-VN"/>
              </w:rPr>
              <w:t>8</w:t>
            </w:r>
          </w:p>
        </w:tc>
        <w:tc>
          <w:tcPr>
            <w:tcW w:w="2576" w:type="dxa"/>
            <w:shd w:val="clear" w:color="auto" w:fill="auto"/>
            <w:tcMar>
              <w:top w:w="100" w:type="dxa"/>
              <w:left w:w="100" w:type="dxa"/>
              <w:bottom w:w="100" w:type="dxa"/>
              <w:right w:w="100" w:type="dxa"/>
            </w:tcMar>
          </w:tcPr>
          <w:p w14:paraId="1A812087" w14:textId="5DAD8FA8" w:rsidR="00591CD8" w:rsidRPr="000535E0" w:rsidRDefault="00591CD8" w:rsidP="008A685F">
            <w:pPr>
              <w:widowControl w:val="0"/>
              <w:spacing w:line="360" w:lineRule="auto"/>
              <w:jc w:val="both"/>
              <w:rPr>
                <w:rFonts w:ascii="Times New Roman" w:hAnsi="Times New Roman"/>
                <w:highlight w:val="white"/>
                <w:lang w:val="vi-VN"/>
              </w:rPr>
            </w:pPr>
            <w:r w:rsidRPr="0073400D">
              <w:rPr>
                <w:rFonts w:ascii="Times New Roman" w:hAnsi="Times New Roman"/>
                <w:highlight w:val="white"/>
              </w:rPr>
              <w:t xml:space="preserve">Kiểm thử chức năng </w:t>
            </w:r>
            <w:r w:rsidR="000535E0">
              <w:rPr>
                <w:rFonts w:ascii="Times New Roman" w:hAnsi="Times New Roman"/>
                <w:highlight w:val="white"/>
                <w:lang w:val="vi-VN"/>
              </w:rPr>
              <w:t>cài đặt</w:t>
            </w:r>
          </w:p>
        </w:tc>
        <w:tc>
          <w:tcPr>
            <w:tcW w:w="1275" w:type="dxa"/>
            <w:shd w:val="clear" w:color="auto" w:fill="auto"/>
            <w:tcMar>
              <w:top w:w="100" w:type="dxa"/>
              <w:left w:w="100" w:type="dxa"/>
              <w:bottom w:w="100" w:type="dxa"/>
              <w:right w:w="100" w:type="dxa"/>
            </w:tcMar>
          </w:tcPr>
          <w:p w14:paraId="66C9A8BE" w14:textId="77777777" w:rsidR="00591CD8" w:rsidRPr="0073400D" w:rsidRDefault="00591CD8" w:rsidP="008A685F">
            <w:pPr>
              <w:widowControl w:val="0"/>
              <w:spacing w:line="360" w:lineRule="auto"/>
              <w:jc w:val="center"/>
              <w:rPr>
                <w:rFonts w:ascii="Times New Roman" w:hAnsi="Times New Roman"/>
                <w:highlight w:val="white"/>
              </w:rPr>
            </w:pPr>
            <w:r w:rsidRPr="00EB7FEF">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615B68B9" w14:textId="01B723C7" w:rsidR="00591CD8" w:rsidRPr="000535E0" w:rsidRDefault="000535E0" w:rsidP="008A685F">
            <w:pPr>
              <w:widowControl w:val="0"/>
              <w:spacing w:line="360" w:lineRule="auto"/>
              <w:jc w:val="center"/>
              <w:rPr>
                <w:rFonts w:ascii="Times New Roman" w:hAnsi="Times New Roman"/>
                <w:highlight w:val="white"/>
                <w:lang w:val="vi-VN"/>
              </w:rPr>
            </w:pPr>
            <w:r>
              <w:rPr>
                <w:rFonts w:ascii="Times New Roman" w:hAnsi="Times New Roman"/>
                <w:highlight w:val="white"/>
                <w:lang w:val="vi-VN"/>
              </w:rPr>
              <w:t>2</w:t>
            </w:r>
          </w:p>
        </w:tc>
        <w:tc>
          <w:tcPr>
            <w:tcW w:w="1134" w:type="dxa"/>
            <w:shd w:val="clear" w:color="auto" w:fill="auto"/>
            <w:tcMar>
              <w:top w:w="100" w:type="dxa"/>
              <w:left w:w="100" w:type="dxa"/>
              <w:bottom w:w="100" w:type="dxa"/>
              <w:right w:w="100" w:type="dxa"/>
            </w:tcMar>
          </w:tcPr>
          <w:p w14:paraId="0ACD6A09" w14:textId="77777777" w:rsidR="00591CD8" w:rsidRPr="0073400D" w:rsidRDefault="00591CD8"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0569932C" w14:textId="77777777" w:rsidR="00591CD8" w:rsidRPr="0073400D" w:rsidRDefault="00591CD8"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3E3F9F6E" w14:textId="73248CF0" w:rsidR="00591CD8" w:rsidRPr="000535E0" w:rsidRDefault="000535E0" w:rsidP="008A685F">
            <w:pPr>
              <w:widowControl w:val="0"/>
              <w:spacing w:line="360" w:lineRule="auto"/>
              <w:jc w:val="center"/>
              <w:rPr>
                <w:rFonts w:ascii="Times New Roman" w:hAnsi="Times New Roman"/>
                <w:highlight w:val="white"/>
                <w:lang w:val="vi-VN"/>
              </w:rPr>
            </w:pPr>
            <w:r>
              <w:rPr>
                <w:rFonts w:ascii="Times New Roman" w:hAnsi="Times New Roman"/>
                <w:highlight w:val="white"/>
                <w:lang w:val="vi-VN"/>
              </w:rPr>
              <w:t>2</w:t>
            </w:r>
          </w:p>
        </w:tc>
      </w:tr>
      <w:tr w:rsidR="00591CD8" w:rsidRPr="0073400D" w14:paraId="6A9544DC" w14:textId="77777777" w:rsidTr="008A685F">
        <w:tc>
          <w:tcPr>
            <w:tcW w:w="675" w:type="dxa"/>
            <w:shd w:val="clear" w:color="auto" w:fill="auto"/>
            <w:tcMar>
              <w:top w:w="100" w:type="dxa"/>
              <w:left w:w="100" w:type="dxa"/>
              <w:bottom w:w="100" w:type="dxa"/>
              <w:right w:w="100" w:type="dxa"/>
            </w:tcMar>
          </w:tcPr>
          <w:p w14:paraId="3B43C902" w14:textId="00F72BB6" w:rsidR="00591CD8" w:rsidRPr="00AC7CF5" w:rsidRDefault="00591CD8" w:rsidP="008A685F">
            <w:pPr>
              <w:widowControl w:val="0"/>
              <w:spacing w:line="360" w:lineRule="auto"/>
              <w:jc w:val="center"/>
              <w:rPr>
                <w:rFonts w:ascii="Times New Roman" w:hAnsi="Times New Roman"/>
                <w:highlight w:val="white"/>
                <w:lang w:val="vi-VN"/>
              </w:rPr>
            </w:pPr>
            <w:r w:rsidRPr="0073400D">
              <w:rPr>
                <w:rFonts w:ascii="Times New Roman" w:hAnsi="Times New Roman"/>
                <w:highlight w:val="white"/>
              </w:rPr>
              <w:t>1</w:t>
            </w:r>
            <w:r w:rsidR="00AC7CF5">
              <w:rPr>
                <w:rFonts w:ascii="Times New Roman" w:hAnsi="Times New Roman"/>
                <w:highlight w:val="white"/>
                <w:lang w:val="vi-VN"/>
              </w:rPr>
              <w:t>9</w:t>
            </w:r>
          </w:p>
        </w:tc>
        <w:tc>
          <w:tcPr>
            <w:tcW w:w="2576" w:type="dxa"/>
            <w:shd w:val="clear" w:color="auto" w:fill="auto"/>
            <w:tcMar>
              <w:top w:w="100" w:type="dxa"/>
              <w:left w:w="100" w:type="dxa"/>
              <w:bottom w:w="100" w:type="dxa"/>
              <w:right w:w="100" w:type="dxa"/>
            </w:tcMar>
          </w:tcPr>
          <w:p w14:paraId="3283219A" w14:textId="266016F7" w:rsidR="00591CD8" w:rsidRPr="000535E0" w:rsidRDefault="00591CD8" w:rsidP="008A685F">
            <w:pPr>
              <w:widowControl w:val="0"/>
              <w:spacing w:line="360" w:lineRule="auto"/>
              <w:jc w:val="both"/>
              <w:rPr>
                <w:rFonts w:ascii="Times New Roman" w:hAnsi="Times New Roman"/>
                <w:highlight w:val="white"/>
                <w:lang w:val="vi-VN"/>
              </w:rPr>
            </w:pPr>
            <w:r w:rsidRPr="0073400D">
              <w:rPr>
                <w:rFonts w:ascii="Times New Roman" w:hAnsi="Times New Roman"/>
                <w:highlight w:val="white"/>
              </w:rPr>
              <w:t xml:space="preserve">Kiểm thử chức năng </w:t>
            </w:r>
            <w:r w:rsidR="000535E0">
              <w:rPr>
                <w:rFonts w:ascii="Times New Roman" w:hAnsi="Times New Roman"/>
                <w:highlight w:val="white"/>
                <w:lang w:val="vi-VN"/>
              </w:rPr>
              <w:t>cài đặt thông báo</w:t>
            </w:r>
          </w:p>
        </w:tc>
        <w:tc>
          <w:tcPr>
            <w:tcW w:w="1275" w:type="dxa"/>
            <w:shd w:val="clear" w:color="auto" w:fill="auto"/>
            <w:tcMar>
              <w:top w:w="100" w:type="dxa"/>
              <w:left w:w="100" w:type="dxa"/>
              <w:bottom w:w="100" w:type="dxa"/>
              <w:right w:w="100" w:type="dxa"/>
            </w:tcMar>
          </w:tcPr>
          <w:p w14:paraId="6BACDC8C" w14:textId="77777777" w:rsidR="00591CD8" w:rsidRPr="0073400D" w:rsidRDefault="00591CD8" w:rsidP="008A685F">
            <w:pPr>
              <w:widowControl w:val="0"/>
              <w:spacing w:line="360" w:lineRule="auto"/>
              <w:jc w:val="center"/>
              <w:rPr>
                <w:rFonts w:ascii="Times New Roman" w:hAnsi="Times New Roman"/>
                <w:highlight w:val="white"/>
              </w:rPr>
            </w:pPr>
            <w:r w:rsidRPr="00EB7FEF">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6195CB43" w14:textId="77777777" w:rsidR="00591CD8" w:rsidRPr="0073400D" w:rsidRDefault="00591CD8"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4</w:t>
            </w:r>
          </w:p>
        </w:tc>
        <w:tc>
          <w:tcPr>
            <w:tcW w:w="1134" w:type="dxa"/>
            <w:shd w:val="clear" w:color="auto" w:fill="auto"/>
            <w:tcMar>
              <w:top w:w="100" w:type="dxa"/>
              <w:left w:w="100" w:type="dxa"/>
              <w:bottom w:w="100" w:type="dxa"/>
              <w:right w:w="100" w:type="dxa"/>
            </w:tcMar>
          </w:tcPr>
          <w:p w14:paraId="4AA3B277" w14:textId="77777777" w:rsidR="00591CD8" w:rsidRPr="0073400D" w:rsidRDefault="00591CD8"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05025301" w14:textId="77777777" w:rsidR="00591CD8" w:rsidRPr="0073400D" w:rsidRDefault="00591CD8"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453703B0" w14:textId="77777777" w:rsidR="00591CD8" w:rsidRPr="0073400D" w:rsidRDefault="00591CD8"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4</w:t>
            </w:r>
          </w:p>
        </w:tc>
      </w:tr>
      <w:tr w:rsidR="00591CD8" w:rsidRPr="0073400D" w14:paraId="1FD82539" w14:textId="77777777" w:rsidTr="008A685F">
        <w:tc>
          <w:tcPr>
            <w:tcW w:w="675" w:type="dxa"/>
            <w:shd w:val="clear" w:color="auto" w:fill="auto"/>
            <w:tcMar>
              <w:top w:w="100" w:type="dxa"/>
              <w:left w:w="100" w:type="dxa"/>
              <w:bottom w:w="100" w:type="dxa"/>
              <w:right w:w="100" w:type="dxa"/>
            </w:tcMar>
          </w:tcPr>
          <w:p w14:paraId="007DE594" w14:textId="3BD8D516" w:rsidR="00591CD8" w:rsidRPr="00AC7CF5" w:rsidRDefault="00591CD8" w:rsidP="008A685F">
            <w:pPr>
              <w:widowControl w:val="0"/>
              <w:spacing w:line="360" w:lineRule="auto"/>
              <w:jc w:val="center"/>
              <w:rPr>
                <w:rFonts w:ascii="Times New Roman" w:hAnsi="Times New Roman"/>
                <w:highlight w:val="white"/>
                <w:lang w:val="vi-VN"/>
              </w:rPr>
            </w:pPr>
            <w:r w:rsidRPr="0073400D">
              <w:rPr>
                <w:rFonts w:ascii="Times New Roman" w:hAnsi="Times New Roman"/>
                <w:highlight w:val="white"/>
              </w:rPr>
              <w:t>2</w:t>
            </w:r>
            <w:r w:rsidR="00AC7CF5">
              <w:rPr>
                <w:rFonts w:ascii="Times New Roman" w:hAnsi="Times New Roman"/>
                <w:highlight w:val="white"/>
                <w:lang w:val="vi-VN"/>
              </w:rPr>
              <w:t>0</w:t>
            </w:r>
          </w:p>
        </w:tc>
        <w:tc>
          <w:tcPr>
            <w:tcW w:w="2576" w:type="dxa"/>
            <w:shd w:val="clear" w:color="auto" w:fill="auto"/>
            <w:tcMar>
              <w:top w:w="100" w:type="dxa"/>
              <w:left w:w="100" w:type="dxa"/>
              <w:bottom w:w="100" w:type="dxa"/>
              <w:right w:w="100" w:type="dxa"/>
            </w:tcMar>
          </w:tcPr>
          <w:p w14:paraId="78DD09EC" w14:textId="5A7C0DFC" w:rsidR="00591CD8" w:rsidRPr="000535E0" w:rsidRDefault="00591CD8" w:rsidP="008A685F">
            <w:pPr>
              <w:widowControl w:val="0"/>
              <w:spacing w:line="360" w:lineRule="auto"/>
              <w:jc w:val="both"/>
              <w:rPr>
                <w:rFonts w:ascii="Times New Roman" w:hAnsi="Times New Roman"/>
                <w:highlight w:val="white"/>
                <w:lang w:val="vi-VN"/>
              </w:rPr>
            </w:pPr>
            <w:r w:rsidRPr="0073400D">
              <w:rPr>
                <w:rFonts w:ascii="Times New Roman" w:hAnsi="Times New Roman"/>
                <w:highlight w:val="white"/>
              </w:rPr>
              <w:t xml:space="preserve">Kiểm thử chức năng </w:t>
            </w:r>
            <w:r w:rsidR="000535E0">
              <w:rPr>
                <w:rFonts w:ascii="Times New Roman" w:hAnsi="Times New Roman"/>
                <w:highlight w:val="white"/>
                <w:lang w:val="vi-VN"/>
              </w:rPr>
              <w:t>thay đổi trang cá nhân</w:t>
            </w:r>
          </w:p>
        </w:tc>
        <w:tc>
          <w:tcPr>
            <w:tcW w:w="1275" w:type="dxa"/>
            <w:shd w:val="clear" w:color="auto" w:fill="auto"/>
            <w:tcMar>
              <w:top w:w="100" w:type="dxa"/>
              <w:left w:w="100" w:type="dxa"/>
              <w:bottom w:w="100" w:type="dxa"/>
              <w:right w:w="100" w:type="dxa"/>
            </w:tcMar>
          </w:tcPr>
          <w:p w14:paraId="52D2948D" w14:textId="77777777" w:rsidR="00591CD8" w:rsidRPr="0073400D" w:rsidRDefault="00591CD8" w:rsidP="008A685F">
            <w:pPr>
              <w:widowControl w:val="0"/>
              <w:spacing w:line="360" w:lineRule="auto"/>
              <w:jc w:val="center"/>
              <w:rPr>
                <w:rFonts w:ascii="Times New Roman" w:hAnsi="Times New Roman"/>
                <w:highlight w:val="white"/>
              </w:rPr>
            </w:pPr>
            <w:r w:rsidRPr="00EB7FEF">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7399C74D" w14:textId="77777777" w:rsidR="00591CD8" w:rsidRPr="0073400D" w:rsidRDefault="00591CD8"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4</w:t>
            </w:r>
          </w:p>
        </w:tc>
        <w:tc>
          <w:tcPr>
            <w:tcW w:w="1134" w:type="dxa"/>
            <w:shd w:val="clear" w:color="auto" w:fill="auto"/>
            <w:tcMar>
              <w:top w:w="100" w:type="dxa"/>
              <w:left w:w="100" w:type="dxa"/>
              <w:bottom w:w="100" w:type="dxa"/>
              <w:right w:w="100" w:type="dxa"/>
            </w:tcMar>
          </w:tcPr>
          <w:p w14:paraId="6D7FCC42" w14:textId="77777777" w:rsidR="00591CD8" w:rsidRPr="0073400D" w:rsidRDefault="00591CD8"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5ACBE068" w14:textId="77777777" w:rsidR="00591CD8" w:rsidRPr="0073400D" w:rsidRDefault="00591CD8"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5A6CED4A" w14:textId="77777777" w:rsidR="00591CD8" w:rsidRPr="0073400D" w:rsidRDefault="00591CD8"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4</w:t>
            </w:r>
          </w:p>
        </w:tc>
      </w:tr>
      <w:tr w:rsidR="00591CD8" w:rsidRPr="0073400D" w14:paraId="235B86F4" w14:textId="77777777" w:rsidTr="008A685F">
        <w:tc>
          <w:tcPr>
            <w:tcW w:w="675" w:type="dxa"/>
            <w:shd w:val="clear" w:color="auto" w:fill="auto"/>
            <w:tcMar>
              <w:top w:w="100" w:type="dxa"/>
              <w:left w:w="100" w:type="dxa"/>
              <w:bottom w:w="100" w:type="dxa"/>
              <w:right w:w="100" w:type="dxa"/>
            </w:tcMar>
          </w:tcPr>
          <w:p w14:paraId="5DC0BD82" w14:textId="54238E46" w:rsidR="00591CD8" w:rsidRPr="00AC7CF5" w:rsidRDefault="00591CD8" w:rsidP="008A685F">
            <w:pPr>
              <w:widowControl w:val="0"/>
              <w:spacing w:line="360" w:lineRule="auto"/>
              <w:jc w:val="center"/>
              <w:rPr>
                <w:rFonts w:ascii="Times New Roman" w:hAnsi="Times New Roman"/>
                <w:highlight w:val="white"/>
                <w:lang w:val="vi-VN"/>
              </w:rPr>
            </w:pPr>
            <w:r w:rsidRPr="0073400D">
              <w:rPr>
                <w:rFonts w:ascii="Times New Roman" w:hAnsi="Times New Roman"/>
                <w:highlight w:val="white"/>
              </w:rPr>
              <w:t>2</w:t>
            </w:r>
            <w:r w:rsidR="00AC7CF5">
              <w:rPr>
                <w:rFonts w:ascii="Times New Roman" w:hAnsi="Times New Roman"/>
                <w:highlight w:val="white"/>
                <w:lang w:val="vi-VN"/>
              </w:rPr>
              <w:t>1</w:t>
            </w:r>
          </w:p>
        </w:tc>
        <w:tc>
          <w:tcPr>
            <w:tcW w:w="2576" w:type="dxa"/>
            <w:shd w:val="clear" w:color="auto" w:fill="auto"/>
            <w:tcMar>
              <w:top w:w="100" w:type="dxa"/>
              <w:left w:w="100" w:type="dxa"/>
              <w:bottom w:w="100" w:type="dxa"/>
              <w:right w:w="100" w:type="dxa"/>
            </w:tcMar>
          </w:tcPr>
          <w:p w14:paraId="46330D20" w14:textId="77777777" w:rsidR="00591CD8" w:rsidRPr="0073400D" w:rsidRDefault="00591CD8" w:rsidP="008A685F">
            <w:pPr>
              <w:widowControl w:val="0"/>
              <w:spacing w:line="360" w:lineRule="auto"/>
              <w:jc w:val="both"/>
              <w:rPr>
                <w:rFonts w:ascii="Times New Roman" w:hAnsi="Times New Roman"/>
                <w:highlight w:val="white"/>
              </w:rPr>
            </w:pPr>
            <w:r w:rsidRPr="0073400D">
              <w:rPr>
                <w:rFonts w:ascii="Times New Roman" w:hAnsi="Times New Roman"/>
                <w:highlight w:val="white"/>
              </w:rPr>
              <w:t>Kiểm thử chức năng chi tiết đơn hàng</w:t>
            </w:r>
          </w:p>
        </w:tc>
        <w:tc>
          <w:tcPr>
            <w:tcW w:w="1275" w:type="dxa"/>
            <w:shd w:val="clear" w:color="auto" w:fill="auto"/>
            <w:tcMar>
              <w:top w:w="100" w:type="dxa"/>
              <w:left w:w="100" w:type="dxa"/>
              <w:bottom w:w="100" w:type="dxa"/>
              <w:right w:w="100" w:type="dxa"/>
            </w:tcMar>
          </w:tcPr>
          <w:p w14:paraId="2F8B69DB" w14:textId="77777777" w:rsidR="00591CD8" w:rsidRPr="0073400D" w:rsidRDefault="00591CD8" w:rsidP="008A685F">
            <w:pPr>
              <w:widowControl w:val="0"/>
              <w:spacing w:line="360" w:lineRule="auto"/>
              <w:jc w:val="center"/>
              <w:rPr>
                <w:rFonts w:ascii="Times New Roman" w:hAnsi="Times New Roman"/>
                <w:highlight w:val="white"/>
              </w:rPr>
            </w:pPr>
            <w:r w:rsidRPr="00EB7FEF">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1268B93F" w14:textId="77777777" w:rsidR="00591CD8" w:rsidRPr="0073400D" w:rsidRDefault="00591CD8"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4</w:t>
            </w:r>
          </w:p>
        </w:tc>
        <w:tc>
          <w:tcPr>
            <w:tcW w:w="1134" w:type="dxa"/>
            <w:shd w:val="clear" w:color="auto" w:fill="auto"/>
            <w:tcMar>
              <w:top w:w="100" w:type="dxa"/>
              <w:left w:w="100" w:type="dxa"/>
              <w:bottom w:w="100" w:type="dxa"/>
              <w:right w:w="100" w:type="dxa"/>
            </w:tcMar>
          </w:tcPr>
          <w:p w14:paraId="569772B0" w14:textId="77777777" w:rsidR="00591CD8" w:rsidRPr="0073400D" w:rsidRDefault="00591CD8"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0B17AAC0" w14:textId="77777777" w:rsidR="00591CD8" w:rsidRPr="0073400D" w:rsidRDefault="00591CD8"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25FE2EF0" w14:textId="77777777" w:rsidR="00591CD8" w:rsidRPr="0073400D" w:rsidRDefault="00591CD8"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4</w:t>
            </w:r>
          </w:p>
        </w:tc>
      </w:tr>
      <w:tr w:rsidR="00591CD8" w:rsidRPr="0073400D" w14:paraId="7F9F9C5D" w14:textId="77777777" w:rsidTr="008A685F">
        <w:tc>
          <w:tcPr>
            <w:tcW w:w="675" w:type="dxa"/>
            <w:shd w:val="clear" w:color="auto" w:fill="auto"/>
            <w:tcMar>
              <w:top w:w="100" w:type="dxa"/>
              <w:left w:w="100" w:type="dxa"/>
              <w:bottom w:w="100" w:type="dxa"/>
              <w:right w:w="100" w:type="dxa"/>
            </w:tcMar>
          </w:tcPr>
          <w:p w14:paraId="22B28817" w14:textId="2D0DECCA" w:rsidR="00591CD8" w:rsidRPr="0073400D" w:rsidRDefault="00AC7CF5" w:rsidP="008A685F">
            <w:pPr>
              <w:widowControl w:val="0"/>
              <w:spacing w:line="360" w:lineRule="auto"/>
              <w:jc w:val="center"/>
              <w:rPr>
                <w:rFonts w:ascii="Times New Roman" w:hAnsi="Times New Roman"/>
                <w:highlight w:val="white"/>
              </w:rPr>
            </w:pPr>
            <w:r>
              <w:rPr>
                <w:rFonts w:ascii="Times New Roman" w:hAnsi="Times New Roman"/>
                <w:highlight w:val="white"/>
                <w:lang w:val="vi-VN"/>
              </w:rPr>
              <w:t>2</w:t>
            </w:r>
            <w:r w:rsidR="00591CD8" w:rsidRPr="0073400D">
              <w:rPr>
                <w:rFonts w:ascii="Times New Roman" w:hAnsi="Times New Roman"/>
                <w:highlight w:val="white"/>
              </w:rPr>
              <w:t>2</w:t>
            </w:r>
          </w:p>
        </w:tc>
        <w:tc>
          <w:tcPr>
            <w:tcW w:w="2576" w:type="dxa"/>
            <w:shd w:val="clear" w:color="auto" w:fill="auto"/>
            <w:tcMar>
              <w:top w:w="100" w:type="dxa"/>
              <w:left w:w="100" w:type="dxa"/>
              <w:bottom w:w="100" w:type="dxa"/>
              <w:right w:w="100" w:type="dxa"/>
            </w:tcMar>
          </w:tcPr>
          <w:p w14:paraId="361BA25D" w14:textId="36C8F299" w:rsidR="00591CD8" w:rsidRPr="00E277A0" w:rsidRDefault="00591CD8" w:rsidP="008A685F">
            <w:pPr>
              <w:widowControl w:val="0"/>
              <w:spacing w:line="360" w:lineRule="auto"/>
              <w:jc w:val="both"/>
              <w:rPr>
                <w:rFonts w:ascii="Times New Roman" w:hAnsi="Times New Roman"/>
                <w:highlight w:val="white"/>
                <w:lang w:val="vi-VN"/>
              </w:rPr>
            </w:pPr>
            <w:r w:rsidRPr="0073400D">
              <w:rPr>
                <w:rFonts w:ascii="Times New Roman" w:hAnsi="Times New Roman"/>
                <w:highlight w:val="white"/>
              </w:rPr>
              <w:t xml:space="preserve">Kiểm thử chức năng </w:t>
            </w:r>
            <w:r w:rsidR="00E277A0">
              <w:rPr>
                <w:rFonts w:ascii="Times New Roman" w:hAnsi="Times New Roman"/>
                <w:highlight w:val="white"/>
                <w:lang w:val="vi-VN"/>
              </w:rPr>
              <w:t>màn hình đơn hàng của tôi</w:t>
            </w:r>
          </w:p>
        </w:tc>
        <w:tc>
          <w:tcPr>
            <w:tcW w:w="1275" w:type="dxa"/>
            <w:shd w:val="clear" w:color="auto" w:fill="auto"/>
            <w:tcMar>
              <w:top w:w="100" w:type="dxa"/>
              <w:left w:w="100" w:type="dxa"/>
              <w:bottom w:w="100" w:type="dxa"/>
              <w:right w:w="100" w:type="dxa"/>
            </w:tcMar>
          </w:tcPr>
          <w:p w14:paraId="5D30929D" w14:textId="77777777" w:rsidR="00591CD8" w:rsidRPr="0073400D" w:rsidRDefault="00591CD8" w:rsidP="008A685F">
            <w:pPr>
              <w:widowControl w:val="0"/>
              <w:spacing w:line="360" w:lineRule="auto"/>
              <w:jc w:val="center"/>
              <w:rPr>
                <w:rFonts w:ascii="Times New Roman" w:hAnsi="Times New Roman"/>
                <w:highlight w:val="white"/>
              </w:rPr>
            </w:pPr>
            <w:r w:rsidRPr="00EB7FEF">
              <w:rPr>
                <w:rFonts w:ascii="Times New Roman" w:hAnsi="Times New Roman"/>
                <w:highlight w:val="white"/>
                <w:lang w:val="vi-VN"/>
              </w:rPr>
              <w:t>Quân</w:t>
            </w:r>
          </w:p>
        </w:tc>
        <w:tc>
          <w:tcPr>
            <w:tcW w:w="1276" w:type="dxa"/>
            <w:shd w:val="clear" w:color="auto" w:fill="auto"/>
            <w:tcMar>
              <w:top w:w="100" w:type="dxa"/>
              <w:left w:w="100" w:type="dxa"/>
              <w:bottom w:w="100" w:type="dxa"/>
              <w:right w:w="100" w:type="dxa"/>
            </w:tcMar>
          </w:tcPr>
          <w:p w14:paraId="2B758028" w14:textId="324A3717" w:rsidR="00591CD8" w:rsidRPr="00E277A0" w:rsidRDefault="00E277A0" w:rsidP="008A685F">
            <w:pPr>
              <w:widowControl w:val="0"/>
              <w:spacing w:line="360" w:lineRule="auto"/>
              <w:jc w:val="center"/>
              <w:rPr>
                <w:rFonts w:ascii="Times New Roman" w:hAnsi="Times New Roman"/>
                <w:highlight w:val="white"/>
                <w:lang w:val="vi-VN"/>
              </w:rPr>
            </w:pPr>
            <w:r>
              <w:rPr>
                <w:rFonts w:ascii="Times New Roman" w:hAnsi="Times New Roman"/>
                <w:highlight w:val="white"/>
                <w:lang w:val="vi-VN"/>
              </w:rPr>
              <w:t>2</w:t>
            </w:r>
          </w:p>
        </w:tc>
        <w:tc>
          <w:tcPr>
            <w:tcW w:w="1134" w:type="dxa"/>
            <w:shd w:val="clear" w:color="auto" w:fill="auto"/>
            <w:tcMar>
              <w:top w:w="100" w:type="dxa"/>
              <w:left w:w="100" w:type="dxa"/>
              <w:bottom w:w="100" w:type="dxa"/>
              <w:right w:w="100" w:type="dxa"/>
            </w:tcMar>
          </w:tcPr>
          <w:p w14:paraId="55C24051" w14:textId="77777777" w:rsidR="00591CD8" w:rsidRPr="0073400D" w:rsidRDefault="00591CD8"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1134" w:type="dxa"/>
            <w:shd w:val="clear" w:color="auto" w:fill="auto"/>
            <w:tcMar>
              <w:top w:w="100" w:type="dxa"/>
              <w:left w:w="100" w:type="dxa"/>
              <w:bottom w:w="100" w:type="dxa"/>
              <w:right w:w="100" w:type="dxa"/>
            </w:tcMar>
          </w:tcPr>
          <w:p w14:paraId="182A4FB3" w14:textId="77777777" w:rsidR="00591CD8" w:rsidRPr="0073400D" w:rsidRDefault="00591CD8" w:rsidP="008A685F">
            <w:pPr>
              <w:widowControl w:val="0"/>
              <w:spacing w:line="360" w:lineRule="auto"/>
              <w:jc w:val="center"/>
              <w:rPr>
                <w:rFonts w:ascii="Times New Roman" w:hAnsi="Times New Roman"/>
                <w:highlight w:val="white"/>
              </w:rPr>
            </w:pPr>
            <w:r w:rsidRPr="0073400D">
              <w:rPr>
                <w:rFonts w:ascii="Times New Roman" w:hAnsi="Times New Roman"/>
                <w:highlight w:val="white"/>
              </w:rPr>
              <w:t>0</w:t>
            </w:r>
          </w:p>
        </w:tc>
        <w:tc>
          <w:tcPr>
            <w:tcW w:w="992" w:type="dxa"/>
            <w:shd w:val="clear" w:color="auto" w:fill="auto"/>
            <w:tcMar>
              <w:top w:w="100" w:type="dxa"/>
              <w:left w:w="100" w:type="dxa"/>
              <w:bottom w:w="100" w:type="dxa"/>
              <w:right w:w="100" w:type="dxa"/>
            </w:tcMar>
          </w:tcPr>
          <w:p w14:paraId="2A404B90" w14:textId="28F1D451" w:rsidR="00591CD8" w:rsidRPr="00E277A0" w:rsidRDefault="00E277A0" w:rsidP="008A685F">
            <w:pPr>
              <w:widowControl w:val="0"/>
              <w:spacing w:line="360" w:lineRule="auto"/>
              <w:jc w:val="center"/>
              <w:rPr>
                <w:rFonts w:ascii="Times New Roman" w:hAnsi="Times New Roman"/>
                <w:highlight w:val="white"/>
                <w:lang w:val="vi-VN"/>
              </w:rPr>
            </w:pPr>
            <w:r>
              <w:rPr>
                <w:rFonts w:ascii="Times New Roman" w:hAnsi="Times New Roman"/>
                <w:highlight w:val="white"/>
                <w:lang w:val="vi-VN"/>
              </w:rPr>
              <w:t>2</w:t>
            </w:r>
          </w:p>
        </w:tc>
      </w:tr>
    </w:tbl>
    <w:p w14:paraId="370A2BC6" w14:textId="7BDE33E7" w:rsidR="00955591" w:rsidRDefault="00955591" w:rsidP="00955591">
      <w:pPr>
        <w:spacing w:line="360" w:lineRule="auto"/>
        <w:rPr>
          <w:rFonts w:ascii="Times New Roman" w:hAnsi="Times New Roman"/>
          <w:color w:val="000000" w:themeColor="text1"/>
          <w:highlight w:val="white"/>
        </w:rPr>
      </w:pPr>
    </w:p>
    <w:p w14:paraId="167A25B9" w14:textId="77777777" w:rsidR="008B59E7" w:rsidRPr="005A57D2" w:rsidRDefault="008B59E7" w:rsidP="00955591">
      <w:pPr>
        <w:spacing w:line="360" w:lineRule="auto"/>
        <w:rPr>
          <w:rFonts w:ascii="Times New Roman" w:hAnsi="Times New Roman"/>
          <w:color w:val="000000" w:themeColor="text1"/>
          <w:highlight w:val="white"/>
        </w:rPr>
      </w:pPr>
    </w:p>
    <w:p w14:paraId="1335B7DC" w14:textId="499311DE" w:rsidR="00955591" w:rsidRPr="008B59E7" w:rsidRDefault="00955591" w:rsidP="00EE2611">
      <w:pPr>
        <w:pStyle w:val="Heading2"/>
        <w:numPr>
          <w:ilvl w:val="1"/>
          <w:numId w:val="39"/>
        </w:numPr>
        <w:spacing w:before="0" w:line="360" w:lineRule="auto"/>
        <w:ind w:hanging="218"/>
        <w:rPr>
          <w:rFonts w:ascii="Times New Roman" w:eastAsia="Times New Roman" w:hAnsi="Times New Roman" w:cs="Times New Roman"/>
          <w:b/>
          <w:bCs/>
          <w:color w:val="000000" w:themeColor="text1"/>
          <w:sz w:val="28"/>
          <w:szCs w:val="28"/>
        </w:rPr>
      </w:pPr>
      <w:bookmarkStart w:id="132" w:name="_Toc121767637"/>
      <w:r w:rsidRPr="008B59E7">
        <w:rPr>
          <w:rFonts w:ascii="Times New Roman" w:eastAsia="Times New Roman" w:hAnsi="Times New Roman" w:cs="Times New Roman"/>
          <w:b/>
          <w:bCs/>
          <w:color w:val="000000" w:themeColor="text1"/>
          <w:sz w:val="28"/>
          <w:szCs w:val="28"/>
        </w:rPr>
        <w:t>Kết quả đạt được</w:t>
      </w:r>
      <w:bookmarkEnd w:id="132"/>
    </w:p>
    <w:p w14:paraId="0EDB2846" w14:textId="41F15A02" w:rsidR="00955591" w:rsidRPr="0073400D" w:rsidRDefault="00955591" w:rsidP="00EE2611">
      <w:pPr>
        <w:numPr>
          <w:ilvl w:val="0"/>
          <w:numId w:val="38"/>
        </w:numPr>
        <w:spacing w:line="360" w:lineRule="auto"/>
        <w:rPr>
          <w:rFonts w:ascii="Times New Roman" w:hAnsi="Times New Roman"/>
          <w:highlight w:val="white"/>
        </w:rPr>
      </w:pPr>
      <w:r w:rsidRPr="0073400D">
        <w:rPr>
          <w:rFonts w:ascii="Times New Roman" w:hAnsi="Times New Roman"/>
          <w:highlight w:val="white"/>
        </w:rPr>
        <w:t xml:space="preserve">Tổng test case: </w:t>
      </w:r>
      <w:r w:rsidR="001356B9">
        <w:rPr>
          <w:rFonts w:ascii="Times New Roman" w:hAnsi="Times New Roman"/>
          <w:highlight w:val="white"/>
          <w:lang w:val="vi-VN"/>
        </w:rPr>
        <w:t>351</w:t>
      </w:r>
    </w:p>
    <w:p w14:paraId="08A4C57F" w14:textId="77777777" w:rsidR="00955591" w:rsidRPr="0073400D" w:rsidRDefault="00955591" w:rsidP="00EE2611">
      <w:pPr>
        <w:numPr>
          <w:ilvl w:val="0"/>
          <w:numId w:val="38"/>
        </w:numPr>
        <w:spacing w:line="360" w:lineRule="auto"/>
        <w:rPr>
          <w:rFonts w:ascii="Times New Roman" w:hAnsi="Times New Roman"/>
          <w:highlight w:val="white"/>
        </w:rPr>
      </w:pPr>
      <w:r w:rsidRPr="0073400D">
        <w:rPr>
          <w:rFonts w:ascii="Times New Roman" w:hAnsi="Times New Roman"/>
          <w:highlight w:val="white"/>
        </w:rPr>
        <w:t>Test fail: 10</w:t>
      </w:r>
    </w:p>
    <w:p w14:paraId="3439583A" w14:textId="3A31CFAE" w:rsidR="00955591" w:rsidRPr="0073400D" w:rsidRDefault="00955591" w:rsidP="00EE2611">
      <w:pPr>
        <w:numPr>
          <w:ilvl w:val="0"/>
          <w:numId w:val="38"/>
        </w:numPr>
        <w:spacing w:line="360" w:lineRule="auto"/>
        <w:rPr>
          <w:rFonts w:ascii="Times New Roman" w:hAnsi="Times New Roman"/>
          <w:highlight w:val="white"/>
        </w:rPr>
      </w:pPr>
      <w:r w:rsidRPr="0073400D">
        <w:rPr>
          <w:rFonts w:ascii="Times New Roman" w:hAnsi="Times New Roman"/>
          <w:highlight w:val="white"/>
        </w:rPr>
        <w:t xml:space="preserve">Test pass: </w:t>
      </w:r>
      <w:r w:rsidR="001356B9">
        <w:rPr>
          <w:rFonts w:ascii="Times New Roman" w:hAnsi="Times New Roman"/>
          <w:highlight w:val="white"/>
          <w:lang w:val="vi-VN"/>
        </w:rPr>
        <w:t>341</w:t>
      </w:r>
    </w:p>
    <w:p w14:paraId="16FA80AA" w14:textId="280A3BFD" w:rsidR="00955591" w:rsidRPr="0073400D" w:rsidRDefault="00955591" w:rsidP="00EE2611">
      <w:pPr>
        <w:numPr>
          <w:ilvl w:val="0"/>
          <w:numId w:val="38"/>
        </w:numPr>
        <w:spacing w:line="360" w:lineRule="auto"/>
        <w:rPr>
          <w:rFonts w:ascii="Times New Roman" w:hAnsi="Times New Roman"/>
          <w:highlight w:val="white"/>
        </w:rPr>
      </w:pPr>
      <w:r w:rsidRPr="0073400D">
        <w:rPr>
          <w:rFonts w:ascii="Times New Roman" w:hAnsi="Times New Roman"/>
          <w:highlight w:val="white"/>
        </w:rPr>
        <w:t>Tỷ lệ pass: ~ 9</w:t>
      </w:r>
      <w:r w:rsidR="001356B9">
        <w:rPr>
          <w:rFonts w:ascii="Times New Roman" w:hAnsi="Times New Roman"/>
          <w:highlight w:val="white"/>
          <w:lang w:val="vi-VN"/>
        </w:rPr>
        <w:t>7</w:t>
      </w:r>
      <w:r w:rsidRPr="0073400D">
        <w:rPr>
          <w:rFonts w:ascii="Times New Roman" w:hAnsi="Times New Roman"/>
          <w:highlight w:val="white"/>
        </w:rPr>
        <w:t>%</w:t>
      </w:r>
    </w:p>
    <w:p w14:paraId="5DB8A290" w14:textId="77777777" w:rsidR="00955591" w:rsidRPr="00955591" w:rsidRDefault="00955591" w:rsidP="00F42F77">
      <w:pPr>
        <w:spacing w:before="240" w:after="240" w:line="360" w:lineRule="auto"/>
        <w:rPr>
          <w:rFonts w:ascii="Times New Roman" w:hAnsi="Times New Roman"/>
          <w:bCs/>
          <w:szCs w:val="26"/>
        </w:rPr>
      </w:pPr>
    </w:p>
    <w:p w14:paraId="45A0BE77" w14:textId="47C97721" w:rsidR="007F4DEC" w:rsidRPr="00B72A5C" w:rsidRDefault="007F4DEC" w:rsidP="0093231A">
      <w:pPr>
        <w:pStyle w:val="Heading2"/>
        <w:rPr>
          <w:rFonts w:ascii="Times New Roman" w:eastAsia="Times New Roman" w:hAnsi="Times New Roman" w:cs="Times New Roman"/>
        </w:rPr>
      </w:pPr>
      <w:r w:rsidRPr="00B72A5C">
        <w:rPr>
          <w:rFonts w:ascii="Times New Roman" w:hAnsi="Times New Roman" w:cs="Times New Roman"/>
        </w:rPr>
        <w:br w:type="page"/>
      </w:r>
    </w:p>
    <w:p w14:paraId="45A0BE79" w14:textId="77777777" w:rsidR="00A83877" w:rsidRPr="00B72A5C" w:rsidRDefault="00A83877" w:rsidP="00A83877">
      <w:pPr>
        <w:rPr>
          <w:rFonts w:ascii="Times New Roman" w:hAnsi="Times New Roman"/>
          <w:szCs w:val="26"/>
        </w:rPr>
      </w:pPr>
    </w:p>
    <w:p w14:paraId="00FD2E01" w14:textId="1FA757A3" w:rsidR="00CA436D" w:rsidRPr="00CA436D" w:rsidRDefault="00CA436D" w:rsidP="00CA436D">
      <w:pPr>
        <w:pStyle w:val="Heading1"/>
        <w:spacing w:line="360" w:lineRule="auto"/>
        <w:rPr>
          <w:rFonts w:ascii="Times New Roman" w:hAnsi="Times New Roman"/>
          <w:color w:val="000000" w:themeColor="text1"/>
          <w:sz w:val="36"/>
          <w:szCs w:val="36"/>
        </w:rPr>
      </w:pPr>
      <w:bookmarkStart w:id="133" w:name="_Toc121767638"/>
      <w:r w:rsidRPr="00CA436D">
        <w:rPr>
          <w:rFonts w:ascii="Times New Roman" w:hAnsi="Times New Roman"/>
          <w:color w:val="000000" w:themeColor="text1"/>
          <w:sz w:val="36"/>
          <w:szCs w:val="36"/>
        </w:rPr>
        <w:t>PHẦN 7: TỔNG KẾT</w:t>
      </w:r>
      <w:bookmarkEnd w:id="133"/>
    </w:p>
    <w:p w14:paraId="0BDA9D41" w14:textId="3A4664A4" w:rsidR="00CA436D" w:rsidRPr="008B59E7" w:rsidRDefault="00CA436D" w:rsidP="00CA436D">
      <w:pPr>
        <w:pStyle w:val="Heading2"/>
        <w:spacing w:before="0" w:line="360" w:lineRule="auto"/>
        <w:ind w:left="426"/>
        <w:rPr>
          <w:rFonts w:ascii="Times New Roman" w:eastAsia="Times New Roman" w:hAnsi="Times New Roman" w:cs="Times New Roman"/>
          <w:b/>
          <w:bCs/>
          <w:color w:val="000000" w:themeColor="text1"/>
          <w:sz w:val="28"/>
          <w:szCs w:val="28"/>
        </w:rPr>
      </w:pPr>
      <w:bookmarkStart w:id="134" w:name="_heading=h.3tbugp1" w:colFirst="0" w:colLast="0"/>
      <w:bookmarkStart w:id="135" w:name="_Toc121767639"/>
      <w:bookmarkEnd w:id="134"/>
      <w:r w:rsidRPr="008B59E7">
        <w:rPr>
          <w:rFonts w:ascii="Times New Roman" w:eastAsia="Times New Roman" w:hAnsi="Times New Roman" w:cs="Times New Roman"/>
          <w:b/>
          <w:bCs/>
          <w:color w:val="000000" w:themeColor="text1"/>
          <w:sz w:val="28"/>
          <w:szCs w:val="28"/>
        </w:rPr>
        <w:t>7.1. Thời gian phát triển dự án</w:t>
      </w:r>
      <w:bookmarkEnd w:id="135"/>
    </w:p>
    <w:p w14:paraId="5CCF85A1" w14:textId="289A98FD" w:rsidR="00CA436D" w:rsidRPr="0073400D" w:rsidRDefault="00CA436D" w:rsidP="00CA436D">
      <w:pPr>
        <w:spacing w:line="360" w:lineRule="auto"/>
        <w:ind w:firstLine="426"/>
        <w:rPr>
          <w:rFonts w:ascii="Times New Roman" w:hAnsi="Times New Roman"/>
        </w:rPr>
      </w:pPr>
      <w:r w:rsidRPr="0073400D">
        <w:rPr>
          <w:rFonts w:ascii="Times New Roman" w:hAnsi="Times New Roman"/>
        </w:rPr>
        <w:t>Thời gian phát triển dự án từ ngày 2</w:t>
      </w:r>
      <w:r w:rsidR="00B64BD1">
        <w:rPr>
          <w:rFonts w:ascii="Times New Roman" w:hAnsi="Times New Roman"/>
        </w:rPr>
        <w:t>5</w:t>
      </w:r>
      <w:r w:rsidRPr="0073400D">
        <w:rPr>
          <w:rFonts w:ascii="Times New Roman" w:hAnsi="Times New Roman"/>
        </w:rPr>
        <w:t>/0</w:t>
      </w:r>
      <w:r w:rsidR="00B64BD1">
        <w:rPr>
          <w:rFonts w:ascii="Times New Roman" w:hAnsi="Times New Roman"/>
        </w:rPr>
        <w:t>8</w:t>
      </w:r>
      <w:r w:rsidRPr="0073400D">
        <w:rPr>
          <w:rFonts w:ascii="Times New Roman" w:hAnsi="Times New Roman"/>
        </w:rPr>
        <w:t xml:space="preserve">/2022 đến ngày </w:t>
      </w:r>
      <w:r w:rsidR="00E10142">
        <w:rPr>
          <w:rFonts w:ascii="Times New Roman" w:hAnsi="Times New Roman"/>
        </w:rPr>
        <w:t>12</w:t>
      </w:r>
      <w:r w:rsidRPr="0073400D">
        <w:rPr>
          <w:rFonts w:ascii="Times New Roman" w:hAnsi="Times New Roman"/>
        </w:rPr>
        <w:t>/</w:t>
      </w:r>
      <w:r w:rsidR="00122113">
        <w:rPr>
          <w:rFonts w:ascii="Times New Roman" w:hAnsi="Times New Roman"/>
        </w:rPr>
        <w:t>12</w:t>
      </w:r>
      <w:r w:rsidRPr="0073400D">
        <w:rPr>
          <w:rFonts w:ascii="Times New Roman" w:hAnsi="Times New Roman"/>
        </w:rPr>
        <w:t>/2022</w:t>
      </w:r>
    </w:p>
    <w:p w14:paraId="20464D9D" w14:textId="77777777" w:rsidR="00CA436D" w:rsidRPr="0073400D" w:rsidRDefault="00CA436D" w:rsidP="00CA436D">
      <w:pPr>
        <w:spacing w:line="360" w:lineRule="auto"/>
        <w:ind w:left="720"/>
        <w:rPr>
          <w:rFonts w:ascii="Times New Roman" w:hAnsi="Times New Roman"/>
          <w:szCs w:val="26"/>
        </w:rPr>
      </w:pPr>
    </w:p>
    <w:p w14:paraId="441C5335" w14:textId="670A0F2F" w:rsidR="00CA436D" w:rsidRPr="008B59E7" w:rsidRDefault="00CA436D" w:rsidP="00EE2611">
      <w:pPr>
        <w:pStyle w:val="Heading2"/>
        <w:numPr>
          <w:ilvl w:val="1"/>
          <w:numId w:val="37"/>
        </w:numPr>
        <w:spacing w:before="0" w:line="360" w:lineRule="auto"/>
        <w:ind w:left="993" w:hanging="567"/>
        <w:rPr>
          <w:rFonts w:ascii="Times New Roman" w:eastAsia="Times New Roman" w:hAnsi="Times New Roman" w:cs="Times New Roman"/>
          <w:b/>
          <w:bCs/>
          <w:color w:val="000000" w:themeColor="text1"/>
          <w:sz w:val="28"/>
          <w:szCs w:val="28"/>
        </w:rPr>
      </w:pPr>
      <w:bookmarkStart w:id="136" w:name="_heading=h.28h4qwu" w:colFirst="0" w:colLast="0"/>
      <w:bookmarkStart w:id="137" w:name="_Toc121767640"/>
      <w:bookmarkEnd w:id="136"/>
      <w:r w:rsidRPr="008B59E7">
        <w:rPr>
          <w:rFonts w:ascii="Times New Roman" w:eastAsia="Times New Roman" w:hAnsi="Times New Roman" w:cs="Times New Roman"/>
          <w:b/>
          <w:bCs/>
          <w:color w:val="000000" w:themeColor="text1"/>
          <w:sz w:val="28"/>
          <w:szCs w:val="28"/>
        </w:rPr>
        <w:t>Mức độ hoàn thành dự án</w:t>
      </w:r>
      <w:bookmarkEnd w:id="137"/>
    </w:p>
    <w:p w14:paraId="0DB0E38F" w14:textId="77777777" w:rsidR="00CA436D" w:rsidRPr="0073400D" w:rsidRDefault="00CA436D" w:rsidP="00CA436D">
      <w:pPr>
        <w:spacing w:line="276" w:lineRule="auto"/>
        <w:ind w:firstLine="426"/>
        <w:rPr>
          <w:rFonts w:ascii="Times New Roman" w:hAnsi="Times New Roman"/>
          <w:szCs w:val="26"/>
        </w:rPr>
      </w:pPr>
      <w:r w:rsidRPr="0073400D">
        <w:rPr>
          <w:rFonts w:ascii="Times New Roman" w:hAnsi="Times New Roman"/>
          <w:szCs w:val="26"/>
        </w:rPr>
        <w:t>Mức độ hoàn thành dự án đã đạt ~96% so với mục tiêu ban đầu đề ra.</w:t>
      </w:r>
    </w:p>
    <w:p w14:paraId="5616AD7B" w14:textId="77777777" w:rsidR="00CA436D" w:rsidRPr="0073400D" w:rsidRDefault="00CA436D" w:rsidP="00CA436D">
      <w:pPr>
        <w:spacing w:line="360" w:lineRule="auto"/>
        <w:rPr>
          <w:rFonts w:ascii="Times New Roman" w:hAnsi="Times New Roman"/>
          <w:szCs w:val="26"/>
        </w:rPr>
      </w:pPr>
    </w:p>
    <w:p w14:paraId="3F0A1AEE" w14:textId="0C67C131" w:rsidR="00CA436D" w:rsidRPr="008B59E7" w:rsidRDefault="00CA436D" w:rsidP="00EE2611">
      <w:pPr>
        <w:pStyle w:val="Heading2"/>
        <w:numPr>
          <w:ilvl w:val="1"/>
          <w:numId w:val="37"/>
        </w:numPr>
        <w:spacing w:before="0" w:line="360" w:lineRule="auto"/>
        <w:ind w:left="993" w:hanging="567"/>
        <w:rPr>
          <w:rFonts w:ascii="Times New Roman" w:eastAsia="Times New Roman" w:hAnsi="Times New Roman" w:cs="Times New Roman"/>
          <w:b/>
          <w:bCs/>
          <w:color w:val="000000" w:themeColor="text1"/>
          <w:sz w:val="28"/>
          <w:szCs w:val="28"/>
        </w:rPr>
      </w:pPr>
      <w:bookmarkStart w:id="138" w:name="_heading=h.nmf14n" w:colFirst="0" w:colLast="0"/>
      <w:bookmarkStart w:id="139" w:name="_Toc121767641"/>
      <w:bookmarkEnd w:id="138"/>
      <w:r w:rsidRPr="008B59E7">
        <w:rPr>
          <w:rFonts w:ascii="Times New Roman" w:eastAsia="Times New Roman" w:hAnsi="Times New Roman" w:cs="Times New Roman"/>
          <w:b/>
          <w:bCs/>
          <w:color w:val="000000" w:themeColor="text1"/>
          <w:sz w:val="28"/>
          <w:szCs w:val="28"/>
        </w:rPr>
        <w:t>Những khó khăn rủi ro gặp phải và cách giải quyết</w:t>
      </w:r>
      <w:bookmarkEnd w:id="139"/>
    </w:p>
    <w:tbl>
      <w:tblPr>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CA436D" w:rsidRPr="0073400D" w14:paraId="42C70160" w14:textId="77777777" w:rsidTr="008A685F">
        <w:tc>
          <w:tcPr>
            <w:tcW w:w="4536" w:type="dxa"/>
            <w:shd w:val="clear" w:color="auto" w:fill="auto"/>
            <w:tcMar>
              <w:top w:w="100" w:type="dxa"/>
              <w:left w:w="100" w:type="dxa"/>
              <w:bottom w:w="100" w:type="dxa"/>
              <w:right w:w="100" w:type="dxa"/>
            </w:tcMar>
          </w:tcPr>
          <w:p w14:paraId="01B7EEBD" w14:textId="77777777" w:rsidR="00CA436D" w:rsidRPr="0073400D" w:rsidRDefault="00CA436D" w:rsidP="008A685F">
            <w:pPr>
              <w:widowControl w:val="0"/>
              <w:pBdr>
                <w:top w:val="nil"/>
                <w:left w:val="nil"/>
                <w:bottom w:val="nil"/>
                <w:right w:val="nil"/>
                <w:between w:val="nil"/>
              </w:pBdr>
              <w:spacing w:line="360" w:lineRule="auto"/>
              <w:jc w:val="center"/>
              <w:rPr>
                <w:rFonts w:ascii="Times New Roman" w:hAnsi="Times New Roman"/>
                <w:b/>
              </w:rPr>
            </w:pPr>
            <w:r w:rsidRPr="0073400D">
              <w:rPr>
                <w:rFonts w:ascii="Times New Roman" w:hAnsi="Times New Roman"/>
                <w:b/>
              </w:rPr>
              <w:t>Khó khăn</w:t>
            </w:r>
          </w:p>
        </w:tc>
        <w:tc>
          <w:tcPr>
            <w:tcW w:w="4536" w:type="dxa"/>
            <w:shd w:val="clear" w:color="auto" w:fill="auto"/>
            <w:tcMar>
              <w:top w:w="100" w:type="dxa"/>
              <w:left w:w="100" w:type="dxa"/>
              <w:bottom w:w="100" w:type="dxa"/>
              <w:right w:w="100" w:type="dxa"/>
            </w:tcMar>
          </w:tcPr>
          <w:p w14:paraId="084E66B6" w14:textId="77777777" w:rsidR="00CA436D" w:rsidRPr="0073400D" w:rsidRDefault="00CA436D" w:rsidP="008A685F">
            <w:pPr>
              <w:widowControl w:val="0"/>
              <w:pBdr>
                <w:top w:val="nil"/>
                <w:left w:val="nil"/>
                <w:bottom w:val="nil"/>
                <w:right w:val="nil"/>
                <w:between w:val="nil"/>
              </w:pBdr>
              <w:spacing w:line="360" w:lineRule="auto"/>
              <w:jc w:val="center"/>
              <w:rPr>
                <w:rFonts w:ascii="Times New Roman" w:hAnsi="Times New Roman"/>
                <w:b/>
              </w:rPr>
            </w:pPr>
            <w:r w:rsidRPr="0073400D">
              <w:rPr>
                <w:rFonts w:ascii="Times New Roman" w:hAnsi="Times New Roman"/>
                <w:b/>
              </w:rPr>
              <w:t>Cách giải quyết</w:t>
            </w:r>
          </w:p>
        </w:tc>
      </w:tr>
      <w:tr w:rsidR="00CA436D" w:rsidRPr="0073400D" w14:paraId="23303BFD" w14:textId="77777777" w:rsidTr="008A685F">
        <w:tc>
          <w:tcPr>
            <w:tcW w:w="4536" w:type="dxa"/>
            <w:shd w:val="clear" w:color="auto" w:fill="auto"/>
            <w:tcMar>
              <w:top w:w="100" w:type="dxa"/>
              <w:left w:w="100" w:type="dxa"/>
              <w:bottom w:w="100" w:type="dxa"/>
              <w:right w:w="100" w:type="dxa"/>
            </w:tcMar>
          </w:tcPr>
          <w:p w14:paraId="678CA59E" w14:textId="77777777" w:rsidR="00CA436D" w:rsidRPr="0073400D" w:rsidRDefault="00CA436D" w:rsidP="008A685F">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Các thành viên trong nhóm đều đang đi làm, nên thời gian dành cho dự án không nhiều.</w:t>
            </w:r>
          </w:p>
        </w:tc>
        <w:tc>
          <w:tcPr>
            <w:tcW w:w="4536" w:type="dxa"/>
            <w:shd w:val="clear" w:color="auto" w:fill="auto"/>
            <w:tcMar>
              <w:top w:w="100" w:type="dxa"/>
              <w:left w:w="100" w:type="dxa"/>
              <w:bottom w:w="100" w:type="dxa"/>
              <w:right w:w="100" w:type="dxa"/>
            </w:tcMar>
          </w:tcPr>
          <w:p w14:paraId="19BA8295" w14:textId="77777777" w:rsidR="00CA436D" w:rsidRPr="0073400D" w:rsidRDefault="00CA436D" w:rsidP="008A685F">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Tranh thù thời gian buổi tối và cuối tuần để hoàn thiện nhiệm vụ, tập trung vào các chức năng chính.</w:t>
            </w:r>
          </w:p>
        </w:tc>
      </w:tr>
      <w:tr w:rsidR="00CA436D" w:rsidRPr="0073400D" w14:paraId="18C51C6C" w14:textId="77777777" w:rsidTr="008A685F">
        <w:tc>
          <w:tcPr>
            <w:tcW w:w="4536" w:type="dxa"/>
            <w:shd w:val="clear" w:color="auto" w:fill="auto"/>
            <w:tcMar>
              <w:top w:w="100" w:type="dxa"/>
              <w:left w:w="100" w:type="dxa"/>
              <w:bottom w:w="100" w:type="dxa"/>
              <w:right w:w="100" w:type="dxa"/>
            </w:tcMar>
          </w:tcPr>
          <w:p w14:paraId="0C7A12AF" w14:textId="77777777" w:rsidR="00CA436D" w:rsidRPr="0073400D" w:rsidRDefault="00CA436D" w:rsidP="008A685F">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Năng lực của các thành viên chênh lệch</w:t>
            </w:r>
          </w:p>
        </w:tc>
        <w:tc>
          <w:tcPr>
            <w:tcW w:w="4536" w:type="dxa"/>
            <w:shd w:val="clear" w:color="auto" w:fill="auto"/>
            <w:tcMar>
              <w:top w:w="100" w:type="dxa"/>
              <w:left w:w="100" w:type="dxa"/>
              <w:bottom w:w="100" w:type="dxa"/>
              <w:right w:w="100" w:type="dxa"/>
            </w:tcMar>
          </w:tcPr>
          <w:p w14:paraId="422B78C6" w14:textId="77777777" w:rsidR="00CA436D" w:rsidRPr="0073400D" w:rsidRDefault="00CA436D" w:rsidP="008A685F">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Tăng cường trao đổi, họp bàn. Người có năng lực nhất sẽ chịu trách nhiệm dev lead, và hỗ trợ xử lý bug khi thành viên khác gặp khó.</w:t>
            </w:r>
          </w:p>
        </w:tc>
      </w:tr>
      <w:tr w:rsidR="00CA436D" w:rsidRPr="0073400D" w14:paraId="5B4A14CC" w14:textId="77777777" w:rsidTr="008A685F">
        <w:tc>
          <w:tcPr>
            <w:tcW w:w="4536" w:type="dxa"/>
            <w:shd w:val="clear" w:color="auto" w:fill="auto"/>
            <w:tcMar>
              <w:top w:w="100" w:type="dxa"/>
              <w:left w:w="100" w:type="dxa"/>
              <w:bottom w:w="100" w:type="dxa"/>
              <w:right w:w="100" w:type="dxa"/>
            </w:tcMar>
          </w:tcPr>
          <w:p w14:paraId="5CE02291" w14:textId="77777777" w:rsidR="00CA436D" w:rsidRPr="0073400D" w:rsidRDefault="00CA436D" w:rsidP="008A685F">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Chưa có kinh nghiệm với dự án thực tế</w:t>
            </w:r>
          </w:p>
        </w:tc>
        <w:tc>
          <w:tcPr>
            <w:tcW w:w="4536" w:type="dxa"/>
            <w:shd w:val="clear" w:color="auto" w:fill="auto"/>
            <w:tcMar>
              <w:top w:w="100" w:type="dxa"/>
              <w:left w:w="100" w:type="dxa"/>
              <w:bottom w:w="100" w:type="dxa"/>
              <w:right w:w="100" w:type="dxa"/>
            </w:tcMar>
          </w:tcPr>
          <w:p w14:paraId="1D9AEB85" w14:textId="640A7306" w:rsidR="00CA436D" w:rsidRPr="0073400D" w:rsidRDefault="00CA436D" w:rsidP="008A685F">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Cần phải khảo sát chi tiết, phân tích yêu cầu cẩn thận để tránh làm lệch đi mục đích ban đầu dự án.</w:t>
            </w:r>
          </w:p>
        </w:tc>
      </w:tr>
      <w:tr w:rsidR="00CA436D" w:rsidRPr="0073400D" w14:paraId="0B267DB5" w14:textId="77777777" w:rsidTr="008A685F">
        <w:tc>
          <w:tcPr>
            <w:tcW w:w="4536" w:type="dxa"/>
            <w:shd w:val="clear" w:color="auto" w:fill="auto"/>
            <w:tcMar>
              <w:top w:w="100" w:type="dxa"/>
              <w:left w:w="100" w:type="dxa"/>
              <w:bottom w:w="100" w:type="dxa"/>
              <w:right w:w="100" w:type="dxa"/>
            </w:tcMar>
          </w:tcPr>
          <w:p w14:paraId="440CBAE3" w14:textId="77777777" w:rsidR="00CA436D" w:rsidRPr="0073400D" w:rsidRDefault="00CA436D" w:rsidP="008A685F">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 xml:space="preserve">Các thành viên ban đầu rời dự án sớm. Chỉ trong vòng </w:t>
            </w:r>
            <w:r>
              <w:rPr>
                <w:rFonts w:ascii="Times New Roman" w:hAnsi="Times New Roman"/>
              </w:rPr>
              <w:t>3</w:t>
            </w:r>
            <w:r w:rsidRPr="0073400D">
              <w:rPr>
                <w:rFonts w:ascii="Times New Roman" w:hAnsi="Times New Roman"/>
              </w:rPr>
              <w:t xml:space="preserve"> tuần đầu đã có </w:t>
            </w:r>
            <w:r>
              <w:rPr>
                <w:rFonts w:ascii="Times New Roman" w:hAnsi="Times New Roman"/>
              </w:rPr>
              <w:t>1</w:t>
            </w:r>
            <w:r w:rsidRPr="0073400D">
              <w:rPr>
                <w:rFonts w:ascii="Times New Roman" w:hAnsi="Times New Roman"/>
              </w:rPr>
              <w:t xml:space="preserve"> bạn bỏ, không tham gia nữa.</w:t>
            </w:r>
          </w:p>
        </w:tc>
        <w:tc>
          <w:tcPr>
            <w:tcW w:w="4536" w:type="dxa"/>
            <w:shd w:val="clear" w:color="auto" w:fill="auto"/>
            <w:tcMar>
              <w:top w:w="100" w:type="dxa"/>
              <w:left w:w="100" w:type="dxa"/>
              <w:bottom w:w="100" w:type="dxa"/>
              <w:right w:w="100" w:type="dxa"/>
            </w:tcMar>
          </w:tcPr>
          <w:p w14:paraId="376A7C12" w14:textId="77777777" w:rsidR="00CA436D" w:rsidRPr="0073400D" w:rsidRDefault="00CA436D" w:rsidP="008A685F">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Các thành viên còn lại phải bàn lại công việc, xác định rõ nhiệm vụ, cố gắng dành nhiều thời gian trao đổi và code hơn trong quá trình thực hiện.</w:t>
            </w:r>
          </w:p>
        </w:tc>
      </w:tr>
      <w:tr w:rsidR="00CA436D" w:rsidRPr="0073400D" w14:paraId="42CD754F" w14:textId="77777777" w:rsidTr="008A685F">
        <w:tc>
          <w:tcPr>
            <w:tcW w:w="4536" w:type="dxa"/>
            <w:shd w:val="clear" w:color="auto" w:fill="auto"/>
            <w:tcMar>
              <w:top w:w="100" w:type="dxa"/>
              <w:left w:w="100" w:type="dxa"/>
              <w:bottom w:w="100" w:type="dxa"/>
              <w:right w:w="100" w:type="dxa"/>
            </w:tcMar>
          </w:tcPr>
          <w:p w14:paraId="5EB140F3" w14:textId="77777777" w:rsidR="00CA436D" w:rsidRPr="0073400D" w:rsidRDefault="00CA436D" w:rsidP="008A685F">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lastRenderedPageBreak/>
              <w:t>Đôi khi có thành viên không tập trung cho dự án.</w:t>
            </w:r>
          </w:p>
        </w:tc>
        <w:tc>
          <w:tcPr>
            <w:tcW w:w="4536" w:type="dxa"/>
            <w:shd w:val="clear" w:color="auto" w:fill="auto"/>
            <w:tcMar>
              <w:top w:w="100" w:type="dxa"/>
              <w:left w:w="100" w:type="dxa"/>
              <w:bottom w:w="100" w:type="dxa"/>
              <w:right w:w="100" w:type="dxa"/>
            </w:tcMar>
          </w:tcPr>
          <w:p w14:paraId="51158CF5" w14:textId="77777777" w:rsidR="00CA436D" w:rsidRPr="0073400D" w:rsidRDefault="00CA436D" w:rsidP="008A685F">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Nhóm trưởng phải tăng cường nhắc nhở.</w:t>
            </w:r>
          </w:p>
        </w:tc>
      </w:tr>
      <w:tr w:rsidR="00CA436D" w:rsidRPr="0073400D" w14:paraId="6BF082BB" w14:textId="77777777" w:rsidTr="008A685F">
        <w:tc>
          <w:tcPr>
            <w:tcW w:w="4536" w:type="dxa"/>
            <w:shd w:val="clear" w:color="auto" w:fill="auto"/>
            <w:tcMar>
              <w:top w:w="100" w:type="dxa"/>
              <w:left w:w="100" w:type="dxa"/>
              <w:bottom w:w="100" w:type="dxa"/>
              <w:right w:w="100" w:type="dxa"/>
            </w:tcMar>
          </w:tcPr>
          <w:p w14:paraId="5F1A3D86" w14:textId="77777777" w:rsidR="00CA436D" w:rsidRPr="0073400D" w:rsidRDefault="00CA436D" w:rsidP="008A685F">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Cách làm việc không thống nhất, dẫn đến tốn thêm thời gian khắc phục</w:t>
            </w:r>
          </w:p>
        </w:tc>
        <w:tc>
          <w:tcPr>
            <w:tcW w:w="4536" w:type="dxa"/>
            <w:shd w:val="clear" w:color="auto" w:fill="auto"/>
            <w:tcMar>
              <w:top w:w="100" w:type="dxa"/>
              <w:left w:w="100" w:type="dxa"/>
              <w:bottom w:w="100" w:type="dxa"/>
              <w:right w:w="100" w:type="dxa"/>
            </w:tcMar>
          </w:tcPr>
          <w:p w14:paraId="0CB7381E" w14:textId="77777777" w:rsidR="00CA436D" w:rsidRPr="0073400D" w:rsidRDefault="00CA436D" w:rsidP="008A685F">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Nhóm trưởng nhắc nhở thành viên, đưa ra cách giải quyết.</w:t>
            </w:r>
          </w:p>
        </w:tc>
      </w:tr>
    </w:tbl>
    <w:p w14:paraId="04D423BE" w14:textId="77777777" w:rsidR="00CA436D" w:rsidRPr="0073400D" w:rsidRDefault="00CA436D" w:rsidP="00CA436D">
      <w:pPr>
        <w:spacing w:line="360" w:lineRule="auto"/>
        <w:ind w:left="360"/>
        <w:rPr>
          <w:rFonts w:ascii="Times New Roman" w:hAnsi="Times New Roman"/>
        </w:rPr>
      </w:pPr>
    </w:p>
    <w:p w14:paraId="596BE166" w14:textId="34B04E01" w:rsidR="00CA436D" w:rsidRPr="008B59E7" w:rsidRDefault="00CA436D" w:rsidP="00EE2611">
      <w:pPr>
        <w:pStyle w:val="Heading2"/>
        <w:numPr>
          <w:ilvl w:val="1"/>
          <w:numId w:val="36"/>
        </w:numPr>
        <w:spacing w:before="0" w:line="360" w:lineRule="auto"/>
        <w:ind w:hanging="436"/>
        <w:rPr>
          <w:rFonts w:ascii="Times New Roman" w:eastAsia="Times New Roman" w:hAnsi="Times New Roman" w:cs="Times New Roman"/>
          <w:b/>
          <w:bCs/>
          <w:color w:val="000000" w:themeColor="text1"/>
          <w:sz w:val="28"/>
          <w:szCs w:val="28"/>
        </w:rPr>
      </w:pPr>
      <w:bookmarkStart w:id="140" w:name="_heading=h.37m2jsg" w:colFirst="0" w:colLast="0"/>
      <w:bookmarkEnd w:id="140"/>
      <w:r w:rsidRPr="008B59E7">
        <w:rPr>
          <w:rFonts w:ascii="Times New Roman" w:eastAsia="Times New Roman" w:hAnsi="Times New Roman" w:cs="Times New Roman"/>
          <w:b/>
          <w:bCs/>
          <w:color w:val="000000" w:themeColor="text1"/>
          <w:sz w:val="28"/>
          <w:szCs w:val="28"/>
        </w:rPr>
        <w:t xml:space="preserve"> </w:t>
      </w:r>
      <w:bookmarkStart w:id="141" w:name="_Toc121767642"/>
      <w:r w:rsidRPr="008B59E7">
        <w:rPr>
          <w:rFonts w:ascii="Times New Roman" w:eastAsia="Times New Roman" w:hAnsi="Times New Roman" w:cs="Times New Roman"/>
          <w:b/>
          <w:bCs/>
          <w:color w:val="000000" w:themeColor="text1"/>
          <w:sz w:val="28"/>
          <w:szCs w:val="28"/>
        </w:rPr>
        <w:t>Những bài học rút ra sau khi làm dự án</w:t>
      </w:r>
      <w:bookmarkEnd w:id="141"/>
    </w:p>
    <w:p w14:paraId="1AB2FACC" w14:textId="77777777" w:rsidR="00CA436D" w:rsidRPr="0073400D" w:rsidRDefault="00CA436D" w:rsidP="00CA436D">
      <w:pPr>
        <w:spacing w:line="360" w:lineRule="auto"/>
        <w:rPr>
          <w:rFonts w:ascii="Times New Roman" w:hAnsi="Times New Roman"/>
        </w:rPr>
      </w:pPr>
      <w:r w:rsidRPr="0073400D">
        <w:rPr>
          <w:rFonts w:ascii="Times New Roman" w:hAnsi="Times New Roman"/>
        </w:rPr>
        <w:t>Cho tới thời điểm hoàn thiện này, chúng em đã rút ra được nhiều bài học quý báu như sau:</w:t>
      </w:r>
    </w:p>
    <w:p w14:paraId="5F4C176F" w14:textId="77777777" w:rsidR="00CA436D" w:rsidRPr="0073400D" w:rsidRDefault="00CA436D" w:rsidP="00EE2611">
      <w:pPr>
        <w:numPr>
          <w:ilvl w:val="0"/>
          <w:numId w:val="35"/>
        </w:numPr>
        <w:spacing w:line="360" w:lineRule="auto"/>
        <w:rPr>
          <w:rFonts w:ascii="Times New Roman" w:hAnsi="Times New Roman"/>
        </w:rPr>
      </w:pPr>
      <w:r w:rsidRPr="0073400D">
        <w:rPr>
          <w:rFonts w:ascii="Times New Roman" w:hAnsi="Times New Roman"/>
        </w:rPr>
        <w:t>Cần phải xác định rõ ràng mục đích, đầu vào đầu ra của 1 công việc bất kỳ.</w:t>
      </w:r>
    </w:p>
    <w:p w14:paraId="052BE76D" w14:textId="77777777" w:rsidR="00CA436D" w:rsidRPr="0073400D" w:rsidRDefault="00CA436D" w:rsidP="00EE2611">
      <w:pPr>
        <w:numPr>
          <w:ilvl w:val="0"/>
          <w:numId w:val="35"/>
        </w:numPr>
        <w:spacing w:line="360" w:lineRule="auto"/>
        <w:rPr>
          <w:rFonts w:ascii="Times New Roman" w:hAnsi="Times New Roman"/>
        </w:rPr>
      </w:pPr>
      <w:r w:rsidRPr="0073400D">
        <w:rPr>
          <w:rFonts w:ascii="Times New Roman" w:hAnsi="Times New Roman"/>
        </w:rPr>
        <w:t>Khâu khảo sát, xác định yêu cầu bài toán là 1 khâu quan trọng, xương sống của mọi vấn đề.</w:t>
      </w:r>
    </w:p>
    <w:p w14:paraId="0059FBDF" w14:textId="77777777" w:rsidR="00CA436D" w:rsidRPr="0073400D" w:rsidRDefault="00CA436D" w:rsidP="00EE2611">
      <w:pPr>
        <w:numPr>
          <w:ilvl w:val="0"/>
          <w:numId w:val="35"/>
        </w:numPr>
        <w:spacing w:line="360" w:lineRule="auto"/>
        <w:rPr>
          <w:rFonts w:ascii="Times New Roman" w:hAnsi="Times New Roman"/>
        </w:rPr>
      </w:pPr>
      <w:r w:rsidRPr="0073400D">
        <w:rPr>
          <w:rFonts w:ascii="Times New Roman" w:hAnsi="Times New Roman"/>
        </w:rPr>
        <w:t>Trước khi bắt đầu một dự án hay công việc thì cần có kế hoạch rõ ràng.</w:t>
      </w:r>
    </w:p>
    <w:p w14:paraId="17204121" w14:textId="77777777" w:rsidR="00CA436D" w:rsidRPr="0073400D" w:rsidRDefault="00CA436D" w:rsidP="00EE2611">
      <w:pPr>
        <w:numPr>
          <w:ilvl w:val="0"/>
          <w:numId w:val="35"/>
        </w:numPr>
        <w:spacing w:line="360" w:lineRule="auto"/>
        <w:rPr>
          <w:rFonts w:ascii="Times New Roman" w:hAnsi="Times New Roman"/>
        </w:rPr>
      </w:pPr>
      <w:r w:rsidRPr="0073400D">
        <w:rPr>
          <w:rFonts w:ascii="Times New Roman" w:hAnsi="Times New Roman"/>
        </w:rPr>
        <w:t>Nhanh chóng giải quyết vấn đề đã được góp ý từ người hướng dẫn - team lead.</w:t>
      </w:r>
    </w:p>
    <w:p w14:paraId="4B6F3B6C" w14:textId="77777777" w:rsidR="00CA436D" w:rsidRPr="0073400D" w:rsidRDefault="00CA436D" w:rsidP="00EE2611">
      <w:pPr>
        <w:numPr>
          <w:ilvl w:val="0"/>
          <w:numId w:val="35"/>
        </w:numPr>
        <w:spacing w:line="360" w:lineRule="auto"/>
        <w:rPr>
          <w:rFonts w:ascii="Times New Roman" w:hAnsi="Times New Roman"/>
        </w:rPr>
      </w:pPr>
      <w:r w:rsidRPr="0073400D">
        <w:rPr>
          <w:rFonts w:ascii="Times New Roman" w:hAnsi="Times New Roman"/>
        </w:rPr>
        <w:t>Các thành viên trong nhóm tăng cường trao đổi để thống nhất cách làm việc và giải quyết vấn đề, không nên tự ý mình làm, tránh tình trạng công việc chung thiếu tính nhất quán.</w:t>
      </w:r>
    </w:p>
    <w:p w14:paraId="05477B6E" w14:textId="77777777" w:rsidR="00CA436D" w:rsidRPr="0073400D" w:rsidRDefault="00CA436D" w:rsidP="00EE2611">
      <w:pPr>
        <w:numPr>
          <w:ilvl w:val="0"/>
          <w:numId w:val="35"/>
        </w:numPr>
        <w:spacing w:line="360" w:lineRule="auto"/>
        <w:rPr>
          <w:rFonts w:ascii="Times New Roman" w:hAnsi="Times New Roman"/>
        </w:rPr>
      </w:pPr>
      <w:r w:rsidRPr="0073400D">
        <w:rPr>
          <w:rFonts w:ascii="Times New Roman" w:hAnsi="Times New Roman"/>
        </w:rPr>
        <w:t>Trách nhiệm cá nhân đối với công việc và nhóm là rất quan trọng, đừng ích kỷ cá nhân mà chậm tiến độ chung cả nhóm.</w:t>
      </w:r>
    </w:p>
    <w:p w14:paraId="2256E4CF" w14:textId="77777777" w:rsidR="00CA436D" w:rsidRPr="0073400D" w:rsidRDefault="00CA436D" w:rsidP="00EE2611">
      <w:pPr>
        <w:numPr>
          <w:ilvl w:val="0"/>
          <w:numId w:val="35"/>
        </w:numPr>
        <w:spacing w:line="360" w:lineRule="auto"/>
        <w:rPr>
          <w:rFonts w:ascii="Times New Roman" w:hAnsi="Times New Roman"/>
        </w:rPr>
      </w:pPr>
      <w:r w:rsidRPr="0073400D">
        <w:rPr>
          <w:rFonts w:ascii="Times New Roman" w:hAnsi="Times New Roman"/>
        </w:rPr>
        <w:t>Làm việc hết mình, trách tình trạng ỷ lại vào người khác, khi gặp khó chủ động trao đổi, không đợi người khác hỏi mới nói.</w:t>
      </w:r>
    </w:p>
    <w:p w14:paraId="7A94955D" w14:textId="77777777" w:rsidR="00CA436D" w:rsidRPr="0073400D" w:rsidRDefault="00CA436D" w:rsidP="00EE2611">
      <w:pPr>
        <w:numPr>
          <w:ilvl w:val="0"/>
          <w:numId w:val="35"/>
        </w:numPr>
        <w:spacing w:line="360" w:lineRule="auto"/>
        <w:rPr>
          <w:rFonts w:ascii="Times New Roman" w:hAnsi="Times New Roman"/>
        </w:rPr>
      </w:pPr>
      <w:r w:rsidRPr="0073400D">
        <w:rPr>
          <w:rFonts w:ascii="Times New Roman" w:hAnsi="Times New Roman"/>
        </w:rPr>
        <w:t>Quan sát, phân chia công việc theo khả năng của từng thành viên.</w:t>
      </w:r>
    </w:p>
    <w:p w14:paraId="45A0BE7A" w14:textId="77777777" w:rsidR="000960DE" w:rsidRPr="00B72A5C" w:rsidRDefault="000960DE" w:rsidP="00A83877">
      <w:pPr>
        <w:rPr>
          <w:rFonts w:ascii="Times New Roman" w:hAnsi="Times New Roman"/>
          <w:szCs w:val="26"/>
        </w:rPr>
      </w:pPr>
      <w:r w:rsidRPr="00B72A5C">
        <w:rPr>
          <w:rFonts w:ascii="Times New Roman" w:hAnsi="Times New Roman"/>
          <w:szCs w:val="26"/>
        </w:rPr>
        <w:br w:type="page"/>
      </w:r>
    </w:p>
    <w:p w14:paraId="37C28244" w14:textId="77777777" w:rsidR="009F03A3" w:rsidRPr="009F03A3" w:rsidRDefault="009F03A3" w:rsidP="009F03A3">
      <w:pPr>
        <w:pStyle w:val="Heading1"/>
        <w:spacing w:line="360" w:lineRule="auto"/>
        <w:rPr>
          <w:rFonts w:ascii="Times New Roman" w:hAnsi="Times New Roman"/>
          <w:color w:val="000000" w:themeColor="text1"/>
          <w:sz w:val="36"/>
          <w:szCs w:val="36"/>
        </w:rPr>
      </w:pPr>
      <w:bookmarkStart w:id="142" w:name="_Toc121767643"/>
      <w:r w:rsidRPr="009F03A3">
        <w:rPr>
          <w:rFonts w:ascii="Times New Roman" w:hAnsi="Times New Roman"/>
          <w:color w:val="000000" w:themeColor="text1"/>
          <w:sz w:val="36"/>
          <w:szCs w:val="36"/>
        </w:rPr>
        <w:lastRenderedPageBreak/>
        <w:t>PHẦN 8:  YÊU CẦU KHÁC</w:t>
      </w:r>
      <w:bookmarkEnd w:id="142"/>
    </w:p>
    <w:p w14:paraId="3C0C3E79" w14:textId="77777777" w:rsidR="009F03A3" w:rsidRPr="008B59E7" w:rsidRDefault="009F03A3" w:rsidP="009F03A3">
      <w:pPr>
        <w:keepNext/>
        <w:keepLines/>
        <w:pBdr>
          <w:top w:val="nil"/>
          <w:left w:val="nil"/>
          <w:bottom w:val="nil"/>
          <w:right w:val="nil"/>
          <w:between w:val="nil"/>
        </w:pBdr>
        <w:spacing w:before="120" w:after="240" w:line="360" w:lineRule="auto"/>
        <w:rPr>
          <w:rFonts w:ascii="Times New Roman" w:hAnsi="Times New Roman"/>
          <w:b/>
          <w:sz w:val="32"/>
          <w:szCs w:val="32"/>
        </w:rPr>
      </w:pPr>
      <w:bookmarkStart w:id="143" w:name="_heading=h.2lwamvv" w:colFirst="0" w:colLast="0"/>
      <w:bookmarkEnd w:id="143"/>
      <w:r w:rsidRPr="008B59E7">
        <w:rPr>
          <w:rFonts w:ascii="Times New Roman" w:hAnsi="Times New Roman"/>
          <w:b/>
          <w:color w:val="000000"/>
          <w:sz w:val="32"/>
          <w:szCs w:val="32"/>
        </w:rPr>
        <w:t>Phụ lục A:  Kế hoạch trong tương lai</w:t>
      </w:r>
    </w:p>
    <w:p w14:paraId="3CC584A5" w14:textId="6EE548B4" w:rsidR="009F03A3" w:rsidRPr="0073400D" w:rsidRDefault="009F03A3" w:rsidP="009F03A3">
      <w:pPr>
        <w:keepNext/>
        <w:keepLines/>
        <w:pBdr>
          <w:top w:val="nil"/>
          <w:left w:val="nil"/>
          <w:bottom w:val="nil"/>
          <w:right w:val="nil"/>
          <w:between w:val="nil"/>
        </w:pBdr>
        <w:spacing w:before="120" w:after="240" w:line="360" w:lineRule="auto"/>
        <w:ind w:firstLine="720"/>
        <w:rPr>
          <w:rFonts w:ascii="Times New Roman" w:hAnsi="Times New Roman"/>
        </w:rPr>
      </w:pPr>
      <w:bookmarkStart w:id="144" w:name="_heading=h.vsypvwpe6b2f" w:colFirst="0" w:colLast="0"/>
      <w:bookmarkEnd w:id="144"/>
      <w:r w:rsidRPr="0073400D">
        <w:rPr>
          <w:rFonts w:ascii="Times New Roman" w:hAnsi="Times New Roman"/>
        </w:rPr>
        <w:t xml:space="preserve">Dù cho đã rất cố gắng, thì sản phẩm của chúng em không tránh khỏi còn thiếu sót. Trong tương lai chúng em sẽ hoàn thiện </w:t>
      </w:r>
      <w:r>
        <w:rPr>
          <w:rFonts w:ascii="Times New Roman" w:hAnsi="Times New Roman"/>
        </w:rPr>
        <w:t>ứng dụng</w:t>
      </w:r>
      <w:r w:rsidRPr="0073400D">
        <w:rPr>
          <w:rFonts w:ascii="Times New Roman" w:hAnsi="Times New Roman"/>
        </w:rPr>
        <w:t>, và phát triển thêm các tính năng mới để thu hút thêm nhiều khách hàng cũng như đem lại trải nghiệm tuyệt vời cho người dùng.</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3186"/>
        <w:gridCol w:w="4961"/>
      </w:tblGrid>
      <w:tr w:rsidR="009F03A3" w:rsidRPr="0073400D" w14:paraId="702C5DC4" w14:textId="77777777" w:rsidTr="008A685F">
        <w:tc>
          <w:tcPr>
            <w:tcW w:w="915" w:type="dxa"/>
            <w:shd w:val="clear" w:color="auto" w:fill="auto"/>
            <w:tcMar>
              <w:top w:w="100" w:type="dxa"/>
              <w:left w:w="100" w:type="dxa"/>
              <w:bottom w:w="100" w:type="dxa"/>
              <w:right w:w="100" w:type="dxa"/>
            </w:tcMar>
          </w:tcPr>
          <w:p w14:paraId="007E7BDF" w14:textId="77777777" w:rsidR="009F03A3" w:rsidRPr="0073400D" w:rsidRDefault="009F03A3" w:rsidP="008A685F">
            <w:pPr>
              <w:widowControl w:val="0"/>
              <w:pBdr>
                <w:top w:val="nil"/>
                <w:left w:val="nil"/>
                <w:bottom w:val="nil"/>
                <w:right w:val="nil"/>
                <w:between w:val="nil"/>
              </w:pBdr>
              <w:spacing w:line="360" w:lineRule="auto"/>
              <w:jc w:val="center"/>
              <w:rPr>
                <w:rFonts w:ascii="Times New Roman" w:hAnsi="Times New Roman"/>
                <w:b/>
              </w:rPr>
            </w:pPr>
            <w:r w:rsidRPr="0073400D">
              <w:rPr>
                <w:rFonts w:ascii="Times New Roman" w:hAnsi="Times New Roman"/>
                <w:b/>
              </w:rPr>
              <w:t>STT</w:t>
            </w:r>
          </w:p>
        </w:tc>
        <w:tc>
          <w:tcPr>
            <w:tcW w:w="3186" w:type="dxa"/>
            <w:shd w:val="clear" w:color="auto" w:fill="auto"/>
            <w:tcMar>
              <w:top w:w="100" w:type="dxa"/>
              <w:left w:w="100" w:type="dxa"/>
              <w:bottom w:w="100" w:type="dxa"/>
              <w:right w:w="100" w:type="dxa"/>
            </w:tcMar>
          </w:tcPr>
          <w:p w14:paraId="0F62C9E5" w14:textId="77777777" w:rsidR="009F03A3" w:rsidRPr="0073400D" w:rsidRDefault="009F03A3" w:rsidP="008A685F">
            <w:pPr>
              <w:widowControl w:val="0"/>
              <w:pBdr>
                <w:top w:val="nil"/>
                <w:left w:val="nil"/>
                <w:bottom w:val="nil"/>
                <w:right w:val="nil"/>
                <w:between w:val="nil"/>
              </w:pBdr>
              <w:spacing w:line="360" w:lineRule="auto"/>
              <w:rPr>
                <w:rFonts w:ascii="Times New Roman" w:hAnsi="Times New Roman"/>
                <w:b/>
              </w:rPr>
            </w:pPr>
            <w:r w:rsidRPr="0073400D">
              <w:rPr>
                <w:rFonts w:ascii="Times New Roman" w:hAnsi="Times New Roman"/>
                <w:b/>
              </w:rPr>
              <w:t>Chức năng</w:t>
            </w:r>
          </w:p>
        </w:tc>
        <w:tc>
          <w:tcPr>
            <w:tcW w:w="4961" w:type="dxa"/>
            <w:shd w:val="clear" w:color="auto" w:fill="auto"/>
            <w:tcMar>
              <w:top w:w="100" w:type="dxa"/>
              <w:left w:w="100" w:type="dxa"/>
              <w:bottom w:w="100" w:type="dxa"/>
              <w:right w:w="100" w:type="dxa"/>
            </w:tcMar>
          </w:tcPr>
          <w:p w14:paraId="5BE80C4A" w14:textId="77777777" w:rsidR="009F03A3" w:rsidRPr="0073400D" w:rsidRDefault="009F03A3" w:rsidP="008A685F">
            <w:pPr>
              <w:widowControl w:val="0"/>
              <w:pBdr>
                <w:top w:val="nil"/>
                <w:left w:val="nil"/>
                <w:bottom w:val="nil"/>
                <w:right w:val="nil"/>
                <w:between w:val="nil"/>
              </w:pBdr>
              <w:spacing w:line="360" w:lineRule="auto"/>
              <w:rPr>
                <w:rFonts w:ascii="Times New Roman" w:hAnsi="Times New Roman"/>
                <w:b/>
              </w:rPr>
            </w:pPr>
            <w:r w:rsidRPr="0073400D">
              <w:rPr>
                <w:rFonts w:ascii="Times New Roman" w:hAnsi="Times New Roman"/>
                <w:b/>
              </w:rPr>
              <w:t>Mô tả</w:t>
            </w:r>
          </w:p>
        </w:tc>
      </w:tr>
      <w:tr w:rsidR="009F03A3" w:rsidRPr="0073400D" w14:paraId="7895CD39" w14:textId="77777777" w:rsidTr="008A685F">
        <w:tc>
          <w:tcPr>
            <w:tcW w:w="915" w:type="dxa"/>
            <w:shd w:val="clear" w:color="auto" w:fill="auto"/>
            <w:tcMar>
              <w:top w:w="100" w:type="dxa"/>
              <w:left w:w="100" w:type="dxa"/>
              <w:bottom w:w="100" w:type="dxa"/>
              <w:right w:w="100" w:type="dxa"/>
            </w:tcMar>
          </w:tcPr>
          <w:p w14:paraId="7116197E" w14:textId="5FE58A27" w:rsidR="009F03A3" w:rsidRPr="0073400D" w:rsidRDefault="009F03A3" w:rsidP="009F03A3">
            <w:pPr>
              <w:widowControl w:val="0"/>
              <w:pBdr>
                <w:top w:val="nil"/>
                <w:left w:val="nil"/>
                <w:bottom w:val="nil"/>
                <w:right w:val="nil"/>
                <w:between w:val="nil"/>
              </w:pBdr>
              <w:spacing w:line="360" w:lineRule="auto"/>
              <w:jc w:val="center"/>
              <w:rPr>
                <w:rFonts w:ascii="Times New Roman" w:hAnsi="Times New Roman"/>
              </w:rPr>
            </w:pPr>
            <w:r>
              <w:rPr>
                <w:rFonts w:ascii="Times New Roman" w:hAnsi="Times New Roman"/>
              </w:rPr>
              <w:t>1</w:t>
            </w:r>
          </w:p>
        </w:tc>
        <w:tc>
          <w:tcPr>
            <w:tcW w:w="3186" w:type="dxa"/>
            <w:shd w:val="clear" w:color="auto" w:fill="auto"/>
            <w:tcMar>
              <w:top w:w="100" w:type="dxa"/>
              <w:left w:w="100" w:type="dxa"/>
              <w:bottom w:w="100" w:type="dxa"/>
              <w:right w:w="100" w:type="dxa"/>
            </w:tcMar>
          </w:tcPr>
          <w:p w14:paraId="77DCE930" w14:textId="148E1D6C" w:rsidR="009F03A3" w:rsidRPr="00C92B86" w:rsidRDefault="00C92B86" w:rsidP="009F03A3">
            <w:pPr>
              <w:widowControl w:val="0"/>
              <w:pBdr>
                <w:top w:val="nil"/>
                <w:left w:val="nil"/>
                <w:bottom w:val="nil"/>
                <w:right w:val="nil"/>
                <w:between w:val="nil"/>
              </w:pBdr>
              <w:spacing w:line="360" w:lineRule="auto"/>
              <w:rPr>
                <w:rFonts w:ascii="Times New Roman" w:hAnsi="Times New Roman"/>
                <w:lang w:val="vi-VN"/>
              </w:rPr>
            </w:pPr>
            <w:r>
              <w:rPr>
                <w:rFonts w:ascii="Times New Roman" w:hAnsi="Times New Roman"/>
              </w:rPr>
              <w:t>Chức</w:t>
            </w:r>
            <w:r>
              <w:rPr>
                <w:rFonts w:ascii="Times New Roman" w:hAnsi="Times New Roman"/>
                <w:lang w:val="vi-VN"/>
              </w:rPr>
              <w:t xml:space="preserve"> năng nhân viên</w:t>
            </w:r>
          </w:p>
        </w:tc>
        <w:tc>
          <w:tcPr>
            <w:tcW w:w="4961" w:type="dxa"/>
            <w:shd w:val="clear" w:color="auto" w:fill="auto"/>
            <w:tcMar>
              <w:top w:w="100" w:type="dxa"/>
              <w:left w:w="100" w:type="dxa"/>
              <w:bottom w:w="100" w:type="dxa"/>
              <w:right w:w="100" w:type="dxa"/>
            </w:tcMar>
          </w:tcPr>
          <w:p w14:paraId="70EABE5C" w14:textId="7761191C" w:rsidR="009F03A3" w:rsidRPr="00C92B86" w:rsidRDefault="00C92B86" w:rsidP="009F03A3">
            <w:pPr>
              <w:widowControl w:val="0"/>
              <w:pBdr>
                <w:top w:val="nil"/>
                <w:left w:val="nil"/>
                <w:bottom w:val="nil"/>
                <w:right w:val="nil"/>
                <w:between w:val="nil"/>
              </w:pBdr>
              <w:spacing w:line="360" w:lineRule="auto"/>
              <w:rPr>
                <w:rFonts w:ascii="Times New Roman" w:hAnsi="Times New Roman"/>
                <w:lang w:val="vi-VN"/>
              </w:rPr>
            </w:pPr>
            <w:r>
              <w:rPr>
                <w:rFonts w:ascii="Times New Roman" w:hAnsi="Times New Roman"/>
              </w:rPr>
              <w:t>Thêm</w:t>
            </w:r>
            <w:r>
              <w:rPr>
                <w:rFonts w:ascii="Times New Roman" w:hAnsi="Times New Roman"/>
                <w:lang w:val="vi-VN"/>
              </w:rPr>
              <w:t xml:space="preserve"> nhân viên vào hệ thống để có thể giao hàng...</w:t>
            </w:r>
          </w:p>
        </w:tc>
      </w:tr>
      <w:tr w:rsidR="009F03A3" w:rsidRPr="0073400D" w14:paraId="406B76B2" w14:textId="77777777" w:rsidTr="008A685F">
        <w:tc>
          <w:tcPr>
            <w:tcW w:w="915" w:type="dxa"/>
            <w:shd w:val="clear" w:color="auto" w:fill="auto"/>
            <w:tcMar>
              <w:top w:w="100" w:type="dxa"/>
              <w:left w:w="100" w:type="dxa"/>
              <w:bottom w:w="100" w:type="dxa"/>
              <w:right w:w="100" w:type="dxa"/>
            </w:tcMar>
          </w:tcPr>
          <w:p w14:paraId="25EF0303" w14:textId="747267F1" w:rsidR="009F03A3" w:rsidRPr="0073400D" w:rsidRDefault="009F03A3" w:rsidP="009F03A3">
            <w:pPr>
              <w:widowControl w:val="0"/>
              <w:pBdr>
                <w:top w:val="nil"/>
                <w:left w:val="nil"/>
                <w:bottom w:val="nil"/>
                <w:right w:val="nil"/>
                <w:between w:val="nil"/>
              </w:pBdr>
              <w:spacing w:line="360" w:lineRule="auto"/>
              <w:jc w:val="center"/>
              <w:rPr>
                <w:rFonts w:ascii="Times New Roman" w:hAnsi="Times New Roman"/>
              </w:rPr>
            </w:pPr>
            <w:r>
              <w:rPr>
                <w:rFonts w:ascii="Times New Roman" w:hAnsi="Times New Roman"/>
              </w:rPr>
              <w:t>2</w:t>
            </w:r>
          </w:p>
        </w:tc>
        <w:tc>
          <w:tcPr>
            <w:tcW w:w="3186" w:type="dxa"/>
            <w:shd w:val="clear" w:color="auto" w:fill="auto"/>
            <w:tcMar>
              <w:top w:w="100" w:type="dxa"/>
              <w:left w:w="100" w:type="dxa"/>
              <w:bottom w:w="100" w:type="dxa"/>
              <w:right w:w="100" w:type="dxa"/>
            </w:tcMar>
          </w:tcPr>
          <w:p w14:paraId="7AF6EFB9" w14:textId="77777777" w:rsidR="009F03A3" w:rsidRPr="0073400D" w:rsidRDefault="009F03A3" w:rsidP="009F03A3">
            <w:pPr>
              <w:widowControl w:val="0"/>
              <w:pBdr>
                <w:top w:val="nil"/>
                <w:left w:val="nil"/>
                <w:bottom w:val="nil"/>
                <w:right w:val="nil"/>
                <w:between w:val="nil"/>
              </w:pBdr>
              <w:spacing w:line="360" w:lineRule="auto"/>
              <w:rPr>
                <w:rFonts w:ascii="Times New Roman" w:hAnsi="Times New Roman"/>
              </w:rPr>
            </w:pPr>
          </w:p>
          <w:p w14:paraId="60EE8CFF" w14:textId="6E5773AE" w:rsidR="009F03A3" w:rsidRPr="0073400D" w:rsidRDefault="009F03A3" w:rsidP="009F03A3">
            <w:pPr>
              <w:widowControl w:val="0"/>
              <w:pBdr>
                <w:top w:val="nil"/>
                <w:left w:val="nil"/>
                <w:bottom w:val="nil"/>
                <w:right w:val="nil"/>
                <w:between w:val="nil"/>
              </w:pBdr>
              <w:spacing w:line="360" w:lineRule="auto"/>
              <w:rPr>
                <w:rFonts w:ascii="Times New Roman" w:hAnsi="Times New Roman"/>
              </w:rPr>
            </w:pPr>
            <w:r w:rsidRPr="0073400D">
              <w:rPr>
                <w:rFonts w:ascii="Times New Roman" w:hAnsi="Times New Roman"/>
              </w:rPr>
              <w:t>Chăm sóc khách hàng</w:t>
            </w:r>
          </w:p>
        </w:tc>
        <w:tc>
          <w:tcPr>
            <w:tcW w:w="4961" w:type="dxa"/>
            <w:shd w:val="clear" w:color="auto" w:fill="auto"/>
            <w:tcMar>
              <w:top w:w="100" w:type="dxa"/>
              <w:left w:w="100" w:type="dxa"/>
              <w:bottom w:w="100" w:type="dxa"/>
              <w:right w:w="100" w:type="dxa"/>
            </w:tcMar>
          </w:tcPr>
          <w:p w14:paraId="3AA3FE9C" w14:textId="3AA0B837" w:rsidR="009F03A3" w:rsidRPr="00C92B86" w:rsidRDefault="009F03A3" w:rsidP="009F03A3">
            <w:pPr>
              <w:widowControl w:val="0"/>
              <w:pBdr>
                <w:top w:val="nil"/>
                <w:left w:val="nil"/>
                <w:bottom w:val="nil"/>
                <w:right w:val="nil"/>
                <w:between w:val="nil"/>
              </w:pBdr>
              <w:spacing w:line="360" w:lineRule="auto"/>
              <w:rPr>
                <w:rFonts w:ascii="Times New Roman" w:hAnsi="Times New Roman"/>
                <w:lang w:val="vi-VN"/>
              </w:rPr>
            </w:pPr>
            <w:r w:rsidRPr="0073400D">
              <w:rPr>
                <w:rFonts w:ascii="Times New Roman" w:hAnsi="Times New Roman"/>
              </w:rPr>
              <w:t xml:space="preserve">Hệ thống sẽ tự động gửi thông tin các sản phẩm nổi bật, sản phẩm đang giảm giá, sự kiện ưu đãi hàng tuần cho khách hàng. </w:t>
            </w:r>
            <w:r w:rsidR="00C92B86">
              <w:rPr>
                <w:rFonts w:ascii="Times New Roman" w:hAnsi="Times New Roman"/>
              </w:rPr>
              <w:t>Khách</w:t>
            </w:r>
            <w:r w:rsidR="00C92B86">
              <w:rPr>
                <w:rFonts w:ascii="Times New Roman" w:hAnsi="Times New Roman"/>
                <w:lang w:val="vi-VN"/>
              </w:rPr>
              <w:t xml:space="preserve"> hàng và cửa hàng có thể nhắn tin trực tiếp cho nhau thông qua ứng dụng.</w:t>
            </w:r>
          </w:p>
        </w:tc>
      </w:tr>
    </w:tbl>
    <w:p w14:paraId="6196C9B4" w14:textId="77777777" w:rsidR="009F03A3" w:rsidRPr="0073400D" w:rsidRDefault="009F03A3" w:rsidP="009F03A3">
      <w:pPr>
        <w:keepNext/>
        <w:keepLines/>
        <w:pBdr>
          <w:top w:val="nil"/>
          <w:left w:val="nil"/>
          <w:bottom w:val="nil"/>
          <w:right w:val="nil"/>
          <w:between w:val="nil"/>
        </w:pBdr>
        <w:spacing w:before="120" w:after="240" w:line="360" w:lineRule="auto"/>
        <w:rPr>
          <w:rFonts w:ascii="Times New Roman" w:hAnsi="Times New Roman"/>
          <w:b/>
          <w:sz w:val="36"/>
          <w:szCs w:val="36"/>
        </w:rPr>
      </w:pPr>
      <w:bookmarkStart w:id="145" w:name="_heading=h.1t0qwb7iqt62" w:colFirst="0" w:colLast="0"/>
      <w:bookmarkEnd w:id="145"/>
    </w:p>
    <w:p w14:paraId="45A0BE85" w14:textId="58BDA496" w:rsidR="00517200" w:rsidRPr="00517200" w:rsidRDefault="00517200" w:rsidP="007F4DEC">
      <w:pPr>
        <w:pStyle w:val="NoSpacing"/>
        <w:rPr>
          <w:rFonts w:ascii="Times New Roman" w:hAnsi="Times New Roman"/>
          <w:sz w:val="28"/>
          <w:szCs w:val="28"/>
        </w:rPr>
      </w:pPr>
    </w:p>
    <w:sectPr w:rsidR="00517200" w:rsidRPr="00517200" w:rsidSect="00834005">
      <w:headerReference w:type="default" r:id="rId147"/>
      <w:footerReference w:type="default" r:id="rId148"/>
      <w:pgSz w:w="12240" w:h="15840"/>
      <w:pgMar w:top="1138" w:right="1138" w:bottom="1138" w:left="113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F78CE3" w14:textId="77777777" w:rsidR="00BB268C" w:rsidRDefault="00BB268C" w:rsidP="005147E7">
      <w:r>
        <w:separator/>
      </w:r>
    </w:p>
  </w:endnote>
  <w:endnote w:type="continuationSeparator" w:id="0">
    <w:p w14:paraId="167F258B" w14:textId="77777777" w:rsidR="00BB268C" w:rsidRDefault="00BB268C" w:rsidP="005147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VNI-Centur">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Commerce">
    <w:altName w:val="Calibri"/>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0BE9D" w14:textId="77777777" w:rsidR="00A33C13" w:rsidRDefault="00A33C13">
    <w:pPr>
      <w:pStyle w:val="Footer"/>
      <w:rPr>
        <w:rFonts w:ascii="Times New Roman" w:hAnsi="Times New Roman"/>
      </w:rPr>
    </w:pPr>
    <w:r>
      <w:rPr>
        <w:rFonts w:ascii="Times New Roman" w:hAnsi="Times New Roman"/>
      </w:rPr>
      <w:t>------------------------------------------------------------------------------------------------------</w:t>
    </w:r>
  </w:p>
  <w:p w14:paraId="45A0BE9E" w14:textId="1C18024F" w:rsidR="00A33C13" w:rsidRPr="00AA1860" w:rsidRDefault="00A33C13">
    <w:pPr>
      <w:pStyle w:val="Footer"/>
      <w:rPr>
        <w:rFonts w:ascii="Times New Roman" w:hAnsi="Times New Roman"/>
        <w:color w:val="FF0000"/>
        <w:lang w:val="vi-VN"/>
      </w:rPr>
    </w:pPr>
    <w:r w:rsidRPr="00AA1860">
      <w:rPr>
        <w:rFonts w:ascii="Times New Roman" w:hAnsi="Times New Roman"/>
        <w:color w:val="FF0000"/>
        <w:lang w:val="vi-VN"/>
      </w:rPr>
      <w:t xml:space="preserve"> Nhóm 12 &lt;Ứng Dụng mua quần áo nam công sở&gt;</w:t>
    </w:r>
    <w:r>
      <w:rPr>
        <w:rFonts w:ascii="Times New Roman" w:hAnsi="Times New Roman"/>
        <w:lang w:val="vi-VN"/>
      </w:rPr>
      <w:t xml:space="preserve">                                                          </w:t>
    </w:r>
    <w:r w:rsidRPr="00AA1860">
      <w:rPr>
        <w:rFonts w:ascii="Times New Roman" w:hAnsi="Times New Roman"/>
        <w:color w:val="FF0000"/>
        <w:lang w:val="vi-VN"/>
      </w:rPr>
      <w:t>LTMT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58E563" w14:textId="77777777" w:rsidR="00BB268C" w:rsidRDefault="00BB268C" w:rsidP="005147E7">
      <w:r>
        <w:separator/>
      </w:r>
    </w:p>
  </w:footnote>
  <w:footnote w:type="continuationSeparator" w:id="0">
    <w:p w14:paraId="5631C81D" w14:textId="77777777" w:rsidR="00BB268C" w:rsidRDefault="00BB268C" w:rsidP="005147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1144704"/>
      <w:docPartObj>
        <w:docPartGallery w:val="Page Numbers (Top of Page)"/>
        <w:docPartUnique/>
      </w:docPartObj>
    </w:sdtPr>
    <w:sdtEndPr>
      <w:rPr>
        <w:noProof/>
      </w:rPr>
    </w:sdtEndPr>
    <w:sdtContent>
      <w:p w14:paraId="45A0BE9A" w14:textId="7A908DEC" w:rsidR="00A33C13" w:rsidRPr="00F2081B" w:rsidRDefault="00A33C13" w:rsidP="00BA1740">
        <w:pPr>
          <w:pStyle w:val="Header"/>
          <w:rPr>
            <w:rFonts w:ascii="Tahoma" w:hAnsi="Tahoma" w:cs="Tahoma"/>
            <w:color w:val="548DD4"/>
            <w:sz w:val="20"/>
            <w:szCs w:val="20"/>
          </w:rPr>
        </w:pPr>
        <w:r>
          <w:rPr>
            <w:rFonts w:ascii="Tahoma" w:hAnsi="Tahoma" w:cs="Tahoma"/>
            <w:noProof/>
            <w:color w:val="548DD4"/>
            <w:sz w:val="20"/>
            <w:szCs w:val="20"/>
          </w:rPr>
          <mc:AlternateContent>
            <mc:Choice Requires="wps">
              <w:drawing>
                <wp:anchor distT="0" distB="0" distL="114300" distR="114300" simplePos="0" relativeHeight="251659264" behindDoc="0" locked="0" layoutInCell="0" allowOverlap="1" wp14:anchorId="45A0BE9F" wp14:editId="45A0BEA0">
                  <wp:simplePos x="0" y="0"/>
                  <wp:positionH relativeFrom="page">
                    <wp:posOffset>7006856</wp:posOffset>
                  </wp:positionH>
                  <wp:positionV relativeFrom="page">
                    <wp:posOffset>510363</wp:posOffset>
                  </wp:positionV>
                  <wp:extent cx="741813" cy="296043"/>
                  <wp:effectExtent l="0" t="0" r="1270" b="889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813" cy="296043"/>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A0BEA3" w14:textId="77777777" w:rsidR="00A33C13" w:rsidRPr="00BA1740" w:rsidRDefault="00A33C13" w:rsidP="00BA1740">
                              <w:pPr>
                                <w:pStyle w:val="Header"/>
                                <w:spacing w:before="40" w:after="40"/>
                                <w:rPr>
                                  <w:rFonts w:ascii="Times New Roman" w:hAnsi="Times New Roman"/>
                                  <w:color w:val="FFFFFF"/>
                                  <w:sz w:val="28"/>
                                  <w:szCs w:val="28"/>
                                </w:rPr>
                              </w:pPr>
                              <w:r w:rsidRPr="00BA1740">
                                <w:rPr>
                                  <w:rFonts w:ascii="Times New Roman" w:hAnsi="Times New Roman"/>
                                  <w:color w:val="FFFFFF"/>
                                  <w:sz w:val="28"/>
                                  <w:szCs w:val="28"/>
                                </w:rPr>
                                <w:fldChar w:fldCharType="begin"/>
                              </w:r>
                              <w:r w:rsidRPr="00BA1740">
                                <w:rPr>
                                  <w:rFonts w:ascii="Times New Roman" w:hAnsi="Times New Roman"/>
                                  <w:color w:val="FFFFFF"/>
                                  <w:sz w:val="28"/>
                                  <w:szCs w:val="28"/>
                                </w:rPr>
                                <w:instrText xml:space="preserve"> PAGE   \* MERGEFORMAT </w:instrText>
                              </w:r>
                              <w:r w:rsidRPr="00BA1740">
                                <w:rPr>
                                  <w:rFonts w:ascii="Times New Roman" w:hAnsi="Times New Roman"/>
                                  <w:color w:val="FFFFFF"/>
                                  <w:sz w:val="28"/>
                                  <w:szCs w:val="28"/>
                                </w:rPr>
                                <w:fldChar w:fldCharType="separate"/>
                              </w:r>
                              <w:r>
                                <w:rPr>
                                  <w:rFonts w:ascii="Times New Roman" w:hAnsi="Times New Roman"/>
                                  <w:noProof/>
                                  <w:color w:val="FFFFFF"/>
                                  <w:sz w:val="28"/>
                                  <w:szCs w:val="28"/>
                                </w:rPr>
                                <w:t>17</w:t>
                              </w:r>
                              <w:r w:rsidRPr="00BA1740">
                                <w:rPr>
                                  <w:rFonts w:ascii="Times New Roman" w:hAnsi="Times New Roman"/>
                                  <w:noProof/>
                                  <w:color w:val="FFFFFF"/>
                                  <w:sz w:val="28"/>
                                  <w:szCs w:val="28"/>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45A0BE9F" id="_x0000_t202" coordsize="21600,21600" o:spt="202" path="m,l,21600r21600,l21600,xe">
                  <v:stroke joinstyle="miter"/>
                  <v:path gradientshapeok="t" o:connecttype="rect"/>
                </v:shapetype>
                <v:shape id="Text Box 26" o:spid="_x0000_s1026" type="#_x0000_t202" style="position:absolute;margin-left:551.7pt;margin-top:40.2pt;width:58.4pt;height:23.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" o:allowincell="f" fillcolor="#4f81bd" stroked="f">
                  <v:textbox inset=",0,,0">
                    <w:txbxContent>
                      <w:p w14:paraId="45A0BEA3" w14:textId="77777777" w:rsidR="00A33C13" w:rsidRPr="00BA1740" w:rsidRDefault="00A33C13" w:rsidP="00BA1740">
                        <w:pPr>
                          <w:pStyle w:val="Header"/>
                          <w:spacing w:before="40" w:after="40"/>
                          <w:rPr>
                            <w:rFonts w:ascii="Times New Roman" w:hAnsi="Times New Roman"/>
                            <w:color w:val="FFFFFF"/>
                            <w:sz w:val="28"/>
                            <w:szCs w:val="28"/>
                          </w:rPr>
                        </w:pPr>
                        <w:r w:rsidRPr="00BA1740">
                          <w:rPr>
                            <w:rFonts w:ascii="Times New Roman" w:hAnsi="Times New Roman"/>
                            <w:color w:val="FFFFFF"/>
                            <w:sz w:val="28"/>
                            <w:szCs w:val="28"/>
                          </w:rPr>
                          <w:fldChar w:fldCharType="begin"/>
                        </w:r>
                        <w:r w:rsidRPr="00BA1740">
                          <w:rPr>
                            <w:rFonts w:ascii="Times New Roman" w:hAnsi="Times New Roman"/>
                            <w:color w:val="FFFFFF"/>
                            <w:sz w:val="28"/>
                            <w:szCs w:val="28"/>
                          </w:rPr>
                          <w:instrText xml:space="preserve"> PAGE   \* MERGEFORMAT </w:instrText>
                        </w:r>
                        <w:r w:rsidRPr="00BA1740">
                          <w:rPr>
                            <w:rFonts w:ascii="Times New Roman" w:hAnsi="Times New Roman"/>
                            <w:color w:val="FFFFFF"/>
                            <w:sz w:val="28"/>
                            <w:szCs w:val="28"/>
                          </w:rPr>
                          <w:fldChar w:fldCharType="separate"/>
                        </w:r>
                        <w:r>
                          <w:rPr>
                            <w:rFonts w:ascii="Times New Roman" w:hAnsi="Times New Roman"/>
                            <w:noProof/>
                            <w:color w:val="FFFFFF"/>
                            <w:sz w:val="28"/>
                            <w:szCs w:val="28"/>
                          </w:rPr>
                          <w:t>17</w:t>
                        </w:r>
                        <w:r w:rsidRPr="00BA1740">
                          <w:rPr>
                            <w:rFonts w:ascii="Times New Roman" w:hAnsi="Times New Roman"/>
                            <w:noProof/>
                            <w:color w:val="FFFFFF"/>
                            <w:sz w:val="28"/>
                            <w:szCs w:val="28"/>
                          </w:rPr>
                          <w:fldChar w:fldCharType="end"/>
                        </w:r>
                      </w:p>
                    </w:txbxContent>
                  </v:textbox>
                  <w10:wrap anchorx="page" anchory="page"/>
                </v:shape>
              </w:pict>
            </mc:Fallback>
          </mc:AlternateContent>
        </w:r>
        <w:r>
          <w:rPr>
            <w:rFonts w:ascii="Tahoma" w:hAnsi="Tahoma" w:cs="Tahoma"/>
            <w:noProof/>
            <w:color w:val="548DD4"/>
            <w:sz w:val="20"/>
            <w:szCs w:val="20"/>
          </w:rPr>
          <w:drawing>
            <wp:inline distT="0" distB="0" distL="0" distR="0" wp14:anchorId="45A0BEA1" wp14:editId="45A0BEA2">
              <wp:extent cx="1201420" cy="414655"/>
              <wp:effectExtent l="0" t="0" r="0" b="4445"/>
              <wp:docPr id="36" name="Picture 36" descr="logo-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poly"/>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1420" cy="414655"/>
                      </a:xfrm>
                      <a:prstGeom prst="rect">
                        <a:avLst/>
                      </a:prstGeom>
                      <a:noFill/>
                      <a:ln>
                        <a:noFill/>
                      </a:ln>
                    </pic:spPr>
                  </pic:pic>
                </a:graphicData>
              </a:graphic>
            </wp:inline>
          </w:drawing>
        </w:r>
      </w:p>
      <w:p w14:paraId="45A0BE9B" w14:textId="77777777" w:rsidR="00A33C13" w:rsidRDefault="00A33C13">
        <w:pPr>
          <w:pStyle w:val="Header"/>
          <w:jc w:val="right"/>
        </w:pPr>
      </w:p>
    </w:sdtContent>
  </w:sdt>
  <w:p w14:paraId="45A0BE9C" w14:textId="77777777" w:rsidR="00A33C13" w:rsidRDefault="00A33C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D0D89"/>
    <w:multiLevelType w:val="multilevel"/>
    <w:tmpl w:val="CEFAE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DC37A1"/>
    <w:multiLevelType w:val="multilevel"/>
    <w:tmpl w:val="CB18D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294202"/>
    <w:multiLevelType w:val="multilevel"/>
    <w:tmpl w:val="EF461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0B6FA2"/>
    <w:multiLevelType w:val="multilevel"/>
    <w:tmpl w:val="DD525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981D2E"/>
    <w:multiLevelType w:val="multilevel"/>
    <w:tmpl w:val="54F6D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EA7459"/>
    <w:multiLevelType w:val="multilevel"/>
    <w:tmpl w:val="AB36C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B842E8"/>
    <w:multiLevelType w:val="multilevel"/>
    <w:tmpl w:val="055C151A"/>
    <w:lvl w:ilvl="0">
      <w:start w:val="3"/>
      <w:numFmt w:val="decimal"/>
      <w:lvlText w:val="%1"/>
      <w:lvlJc w:val="left"/>
      <w:pPr>
        <w:ind w:left="360" w:hanging="360"/>
      </w:pPr>
      <w:rPr>
        <w:rFonts w:eastAsiaTheme="majorEastAsia" w:hint="default"/>
        <w:color w:val="auto"/>
      </w:rPr>
    </w:lvl>
    <w:lvl w:ilvl="1">
      <w:start w:val="6"/>
      <w:numFmt w:val="decimal"/>
      <w:lvlText w:val="%1.%2"/>
      <w:lvlJc w:val="left"/>
      <w:pPr>
        <w:ind w:left="360" w:hanging="360"/>
      </w:pPr>
      <w:rPr>
        <w:rFonts w:eastAsiaTheme="majorEastAsia" w:hint="default"/>
        <w:color w:val="auto"/>
      </w:rPr>
    </w:lvl>
    <w:lvl w:ilvl="2">
      <w:start w:val="1"/>
      <w:numFmt w:val="decimal"/>
      <w:lvlText w:val="%1.%2.%3"/>
      <w:lvlJc w:val="left"/>
      <w:pPr>
        <w:ind w:left="720" w:hanging="720"/>
      </w:pPr>
      <w:rPr>
        <w:rFonts w:eastAsiaTheme="majorEastAsia" w:hint="default"/>
        <w:color w:val="auto"/>
      </w:rPr>
    </w:lvl>
    <w:lvl w:ilvl="3">
      <w:start w:val="1"/>
      <w:numFmt w:val="decimal"/>
      <w:lvlText w:val="%1.%2.%3.%4"/>
      <w:lvlJc w:val="left"/>
      <w:pPr>
        <w:ind w:left="720" w:hanging="720"/>
      </w:pPr>
      <w:rPr>
        <w:rFonts w:eastAsiaTheme="majorEastAsia" w:hint="default"/>
        <w:color w:val="auto"/>
      </w:rPr>
    </w:lvl>
    <w:lvl w:ilvl="4">
      <w:start w:val="1"/>
      <w:numFmt w:val="decimal"/>
      <w:lvlText w:val="%1.%2.%3.%4.%5"/>
      <w:lvlJc w:val="left"/>
      <w:pPr>
        <w:ind w:left="1080" w:hanging="1080"/>
      </w:pPr>
      <w:rPr>
        <w:rFonts w:eastAsiaTheme="majorEastAsia" w:hint="default"/>
        <w:color w:val="auto"/>
      </w:rPr>
    </w:lvl>
    <w:lvl w:ilvl="5">
      <w:start w:val="1"/>
      <w:numFmt w:val="decimal"/>
      <w:lvlText w:val="%1.%2.%3.%4.%5.%6"/>
      <w:lvlJc w:val="left"/>
      <w:pPr>
        <w:ind w:left="1440" w:hanging="1440"/>
      </w:pPr>
      <w:rPr>
        <w:rFonts w:eastAsiaTheme="majorEastAsia" w:hint="default"/>
        <w:color w:val="auto"/>
      </w:rPr>
    </w:lvl>
    <w:lvl w:ilvl="6">
      <w:start w:val="1"/>
      <w:numFmt w:val="decimal"/>
      <w:lvlText w:val="%1.%2.%3.%4.%5.%6.%7"/>
      <w:lvlJc w:val="left"/>
      <w:pPr>
        <w:ind w:left="1440" w:hanging="1440"/>
      </w:pPr>
      <w:rPr>
        <w:rFonts w:eastAsiaTheme="majorEastAsia" w:hint="default"/>
        <w:color w:val="auto"/>
      </w:rPr>
    </w:lvl>
    <w:lvl w:ilvl="7">
      <w:start w:val="1"/>
      <w:numFmt w:val="decimal"/>
      <w:lvlText w:val="%1.%2.%3.%4.%5.%6.%7.%8"/>
      <w:lvlJc w:val="left"/>
      <w:pPr>
        <w:ind w:left="1800" w:hanging="1800"/>
      </w:pPr>
      <w:rPr>
        <w:rFonts w:eastAsiaTheme="majorEastAsia" w:hint="default"/>
        <w:color w:val="auto"/>
      </w:rPr>
    </w:lvl>
    <w:lvl w:ilvl="8">
      <w:start w:val="1"/>
      <w:numFmt w:val="decimal"/>
      <w:lvlText w:val="%1.%2.%3.%4.%5.%6.%7.%8.%9"/>
      <w:lvlJc w:val="left"/>
      <w:pPr>
        <w:ind w:left="1800" w:hanging="1800"/>
      </w:pPr>
      <w:rPr>
        <w:rFonts w:eastAsiaTheme="majorEastAsia" w:hint="default"/>
        <w:color w:val="auto"/>
      </w:rPr>
    </w:lvl>
  </w:abstractNum>
  <w:abstractNum w:abstractNumId="7" w15:restartNumberingAfterBreak="0">
    <w:nsid w:val="0C4F53AA"/>
    <w:multiLevelType w:val="multilevel"/>
    <w:tmpl w:val="3404DA1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CEB3AED"/>
    <w:multiLevelType w:val="multilevel"/>
    <w:tmpl w:val="BD923E9C"/>
    <w:lvl w:ilvl="0">
      <w:start w:val="7"/>
      <w:numFmt w:val="decimal"/>
      <w:lvlText w:val="%1."/>
      <w:lvlJc w:val="left"/>
      <w:pPr>
        <w:ind w:left="432" w:hanging="432"/>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0DAC371D"/>
    <w:multiLevelType w:val="multilevel"/>
    <w:tmpl w:val="FE84AD06"/>
    <w:lvl w:ilvl="0">
      <w:start w:val="1"/>
      <w:numFmt w:val="decimal"/>
      <w:lvlText w:val="%1."/>
      <w:lvlJc w:val="left"/>
      <w:pPr>
        <w:ind w:left="1800" w:hanging="360"/>
      </w:pPr>
    </w:lvl>
    <w:lvl w:ilvl="1">
      <w:start w:val="6"/>
      <w:numFmt w:val="decimal"/>
      <w:isLgl/>
      <w:lvlText w:val="%1.%2"/>
      <w:lvlJc w:val="left"/>
      <w:pPr>
        <w:ind w:left="2220" w:hanging="780"/>
      </w:pPr>
      <w:rPr>
        <w:rFonts w:hint="default"/>
      </w:rPr>
    </w:lvl>
    <w:lvl w:ilvl="2">
      <w:start w:val="2"/>
      <w:numFmt w:val="decimal"/>
      <w:isLgl/>
      <w:lvlText w:val="%1.%2.%3"/>
      <w:lvlJc w:val="left"/>
      <w:pPr>
        <w:ind w:left="2220" w:hanging="780"/>
      </w:pPr>
      <w:rPr>
        <w:rFonts w:hint="default"/>
      </w:rPr>
    </w:lvl>
    <w:lvl w:ilvl="3">
      <w:start w:val="17"/>
      <w:numFmt w:val="decimal"/>
      <w:isLgl/>
      <w:lvlText w:val="%1.%2.%3.%4"/>
      <w:lvlJc w:val="left"/>
      <w:pPr>
        <w:ind w:left="2220" w:hanging="7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0" w15:restartNumberingAfterBreak="0">
    <w:nsid w:val="0E1326F6"/>
    <w:multiLevelType w:val="multilevel"/>
    <w:tmpl w:val="E5628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2565F0"/>
    <w:multiLevelType w:val="multilevel"/>
    <w:tmpl w:val="D91C8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01C4566"/>
    <w:multiLevelType w:val="multilevel"/>
    <w:tmpl w:val="19AEA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0F77E36"/>
    <w:multiLevelType w:val="hybridMultilevel"/>
    <w:tmpl w:val="7B805D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4095583"/>
    <w:multiLevelType w:val="multilevel"/>
    <w:tmpl w:val="8536CB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A206BDA"/>
    <w:multiLevelType w:val="hybridMultilevel"/>
    <w:tmpl w:val="2AE02E50"/>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E05D27"/>
    <w:multiLevelType w:val="multilevel"/>
    <w:tmpl w:val="C4F0C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CC0B0C"/>
    <w:multiLevelType w:val="multilevel"/>
    <w:tmpl w:val="F7368570"/>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26194EDC"/>
    <w:multiLevelType w:val="multilevel"/>
    <w:tmpl w:val="379E39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62C29AA"/>
    <w:multiLevelType w:val="multilevel"/>
    <w:tmpl w:val="4222704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2C2C5B8C"/>
    <w:multiLevelType w:val="multilevel"/>
    <w:tmpl w:val="C5EC9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FA4695A"/>
    <w:multiLevelType w:val="multilevel"/>
    <w:tmpl w:val="DD4C49FE"/>
    <w:lvl w:ilvl="0">
      <w:start w:val="3"/>
      <w:numFmt w:val="decimal"/>
      <w:lvlText w:val="%1"/>
      <w:lvlJc w:val="left"/>
      <w:pPr>
        <w:ind w:left="744" w:hanging="744"/>
      </w:pPr>
      <w:rPr>
        <w:rFonts w:hint="default"/>
      </w:rPr>
    </w:lvl>
    <w:lvl w:ilvl="1">
      <w:start w:val="6"/>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2036B60"/>
    <w:multiLevelType w:val="hybridMultilevel"/>
    <w:tmpl w:val="6890FB14"/>
    <w:lvl w:ilvl="0" w:tplc="16A87C8C">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4073780"/>
    <w:multiLevelType w:val="multilevel"/>
    <w:tmpl w:val="AA5E7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062428"/>
    <w:multiLevelType w:val="multilevel"/>
    <w:tmpl w:val="3404DA1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BCE09B7"/>
    <w:multiLevelType w:val="multilevel"/>
    <w:tmpl w:val="3404DA1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BE86F1D"/>
    <w:multiLevelType w:val="multilevel"/>
    <w:tmpl w:val="156E5C44"/>
    <w:lvl w:ilvl="0">
      <w:start w:val="3"/>
      <w:numFmt w:val="decimal"/>
      <w:lvlText w:val="%1"/>
      <w:lvlJc w:val="left"/>
      <w:pPr>
        <w:ind w:left="780" w:hanging="780"/>
      </w:pPr>
      <w:rPr>
        <w:rFonts w:hint="default"/>
      </w:rPr>
    </w:lvl>
    <w:lvl w:ilvl="1">
      <w:start w:val="6"/>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18"/>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F1001C0"/>
    <w:multiLevelType w:val="multilevel"/>
    <w:tmpl w:val="BDD4F35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1EB0C52"/>
    <w:multiLevelType w:val="multilevel"/>
    <w:tmpl w:val="3404DA1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5B619E7"/>
    <w:multiLevelType w:val="multilevel"/>
    <w:tmpl w:val="F30E2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604768"/>
    <w:multiLevelType w:val="multilevel"/>
    <w:tmpl w:val="2974A128"/>
    <w:lvl w:ilvl="0">
      <w:start w:val="1"/>
      <w:numFmt w:val="decimal"/>
      <w:lvlText w:val="%1."/>
      <w:lvlJc w:val="left"/>
      <w:pPr>
        <w:ind w:left="720" w:hanging="360"/>
      </w:pPr>
      <w:rPr>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967257A"/>
    <w:multiLevelType w:val="multilevel"/>
    <w:tmpl w:val="F3DCC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A304AE1"/>
    <w:multiLevelType w:val="multilevel"/>
    <w:tmpl w:val="DE32B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FC67FD"/>
    <w:multiLevelType w:val="hybridMultilevel"/>
    <w:tmpl w:val="3C561F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BC51C27"/>
    <w:multiLevelType w:val="multilevel"/>
    <w:tmpl w:val="92786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0367CBD"/>
    <w:multiLevelType w:val="hybridMultilevel"/>
    <w:tmpl w:val="8242B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3AC4669"/>
    <w:multiLevelType w:val="multilevel"/>
    <w:tmpl w:val="CCCAF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4853C07"/>
    <w:multiLevelType w:val="multilevel"/>
    <w:tmpl w:val="2C40F32C"/>
    <w:lvl w:ilvl="0">
      <w:start w:val="3"/>
      <w:numFmt w:val="decimal"/>
      <w:lvlText w:val="%1"/>
      <w:lvlJc w:val="left"/>
      <w:pPr>
        <w:ind w:left="744" w:hanging="744"/>
      </w:pPr>
      <w:rPr>
        <w:rFonts w:hint="default"/>
      </w:rPr>
    </w:lvl>
    <w:lvl w:ilvl="1">
      <w:start w:val="6"/>
      <w:numFmt w:val="decimal"/>
      <w:lvlText w:val="%1.%2"/>
      <w:lvlJc w:val="left"/>
      <w:pPr>
        <w:ind w:left="992" w:hanging="744"/>
      </w:pPr>
      <w:rPr>
        <w:rFonts w:hint="default"/>
      </w:rPr>
    </w:lvl>
    <w:lvl w:ilvl="2">
      <w:start w:val="1"/>
      <w:numFmt w:val="decimal"/>
      <w:lvlText w:val="%1.%2.%3"/>
      <w:lvlJc w:val="left"/>
      <w:pPr>
        <w:ind w:left="1240" w:hanging="744"/>
      </w:pPr>
      <w:rPr>
        <w:rFonts w:hint="default"/>
      </w:rPr>
    </w:lvl>
    <w:lvl w:ilvl="3">
      <w:start w:val="4"/>
      <w:numFmt w:val="decimal"/>
      <w:lvlText w:val="%1.%2.%3.%4"/>
      <w:lvlJc w:val="left"/>
      <w:pPr>
        <w:ind w:left="1488" w:hanging="744"/>
      </w:pPr>
      <w:rPr>
        <w:rFonts w:hint="default"/>
      </w:rPr>
    </w:lvl>
    <w:lvl w:ilvl="4">
      <w:start w:val="1"/>
      <w:numFmt w:val="decimal"/>
      <w:lvlText w:val="%1.%2.%3.%4.%5"/>
      <w:lvlJc w:val="left"/>
      <w:pPr>
        <w:ind w:left="2072" w:hanging="1080"/>
      </w:pPr>
      <w:rPr>
        <w:rFonts w:hint="default"/>
      </w:rPr>
    </w:lvl>
    <w:lvl w:ilvl="5">
      <w:start w:val="1"/>
      <w:numFmt w:val="decimal"/>
      <w:lvlText w:val="%1.%2.%3.%4.%5.%6"/>
      <w:lvlJc w:val="left"/>
      <w:pPr>
        <w:ind w:left="2680" w:hanging="1440"/>
      </w:pPr>
      <w:rPr>
        <w:rFonts w:hint="default"/>
      </w:rPr>
    </w:lvl>
    <w:lvl w:ilvl="6">
      <w:start w:val="1"/>
      <w:numFmt w:val="decimal"/>
      <w:lvlText w:val="%1.%2.%3.%4.%5.%6.%7"/>
      <w:lvlJc w:val="left"/>
      <w:pPr>
        <w:ind w:left="2928" w:hanging="1440"/>
      </w:pPr>
      <w:rPr>
        <w:rFonts w:hint="default"/>
      </w:rPr>
    </w:lvl>
    <w:lvl w:ilvl="7">
      <w:start w:val="1"/>
      <w:numFmt w:val="decimal"/>
      <w:lvlText w:val="%1.%2.%3.%4.%5.%6.%7.%8"/>
      <w:lvlJc w:val="left"/>
      <w:pPr>
        <w:ind w:left="3536" w:hanging="1800"/>
      </w:pPr>
      <w:rPr>
        <w:rFonts w:hint="default"/>
      </w:rPr>
    </w:lvl>
    <w:lvl w:ilvl="8">
      <w:start w:val="1"/>
      <w:numFmt w:val="decimal"/>
      <w:lvlText w:val="%1.%2.%3.%4.%5.%6.%7.%8.%9"/>
      <w:lvlJc w:val="left"/>
      <w:pPr>
        <w:ind w:left="3784" w:hanging="1800"/>
      </w:pPr>
      <w:rPr>
        <w:rFonts w:hint="default"/>
      </w:rPr>
    </w:lvl>
  </w:abstractNum>
  <w:abstractNum w:abstractNumId="38" w15:restartNumberingAfterBreak="0">
    <w:nsid w:val="55A556BF"/>
    <w:multiLevelType w:val="multilevel"/>
    <w:tmpl w:val="4E14EEBE"/>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56EB45CE"/>
    <w:multiLevelType w:val="multilevel"/>
    <w:tmpl w:val="653AD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80A40A1"/>
    <w:multiLevelType w:val="multilevel"/>
    <w:tmpl w:val="4B6E257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A401313"/>
    <w:multiLevelType w:val="multilevel"/>
    <w:tmpl w:val="F250A1E0"/>
    <w:lvl w:ilvl="0">
      <w:start w:val="1"/>
      <w:numFmt w:val="decimal"/>
      <w:lvlText w:val="%1."/>
      <w:lvlJc w:val="left"/>
      <w:pPr>
        <w:ind w:left="720" w:hanging="360"/>
      </w:pPr>
    </w:lvl>
    <w:lvl w:ilvl="1">
      <w:start w:val="6"/>
      <w:numFmt w:val="decimal"/>
      <w:isLgl/>
      <w:lvlText w:val="%1.%2"/>
      <w:lvlJc w:val="left"/>
      <w:pPr>
        <w:ind w:left="1284" w:hanging="924"/>
      </w:pPr>
      <w:rPr>
        <w:rFonts w:hint="default"/>
      </w:rPr>
    </w:lvl>
    <w:lvl w:ilvl="2">
      <w:start w:val="1"/>
      <w:numFmt w:val="decimal"/>
      <w:isLgl/>
      <w:lvlText w:val="%1.%2.%3"/>
      <w:lvlJc w:val="left"/>
      <w:pPr>
        <w:ind w:left="1284" w:hanging="924"/>
      </w:pPr>
      <w:rPr>
        <w:rFonts w:hint="default"/>
      </w:rPr>
    </w:lvl>
    <w:lvl w:ilvl="3">
      <w:start w:val="18"/>
      <w:numFmt w:val="decimal"/>
      <w:isLgl/>
      <w:lvlText w:val="%1.%2.%3.%4"/>
      <w:lvlJc w:val="left"/>
      <w:pPr>
        <w:ind w:left="1284" w:hanging="924"/>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5CE039A9"/>
    <w:multiLevelType w:val="multilevel"/>
    <w:tmpl w:val="8BC2049A"/>
    <w:lvl w:ilvl="0">
      <w:start w:val="5"/>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3" w15:restartNumberingAfterBreak="0">
    <w:nsid w:val="5FAF7FD4"/>
    <w:multiLevelType w:val="multilevel"/>
    <w:tmpl w:val="746E313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0270CA0"/>
    <w:multiLevelType w:val="multilevel"/>
    <w:tmpl w:val="3404DA1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62EB293F"/>
    <w:multiLevelType w:val="multilevel"/>
    <w:tmpl w:val="3404DA1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65E768C"/>
    <w:multiLevelType w:val="multilevel"/>
    <w:tmpl w:val="6E96E626"/>
    <w:lvl w:ilvl="0">
      <w:start w:val="7"/>
      <w:numFmt w:val="decimal"/>
      <w:lvlText w:val="%1."/>
      <w:lvlJc w:val="left"/>
      <w:pPr>
        <w:ind w:left="432" w:hanging="43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CBE78C1"/>
    <w:multiLevelType w:val="multilevel"/>
    <w:tmpl w:val="B66CE01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6DDB43B5"/>
    <w:multiLevelType w:val="multilevel"/>
    <w:tmpl w:val="8E2E0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E335EB9"/>
    <w:multiLevelType w:val="multilevel"/>
    <w:tmpl w:val="33A48CDA"/>
    <w:lvl w:ilvl="0">
      <w:start w:val="2"/>
      <w:numFmt w:val="decimal"/>
      <w:lvlText w:val="%1."/>
      <w:lvlJc w:val="left"/>
      <w:pPr>
        <w:ind w:left="432" w:hanging="432"/>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0" w15:restartNumberingAfterBreak="0">
    <w:nsid w:val="6F654015"/>
    <w:multiLevelType w:val="multilevel"/>
    <w:tmpl w:val="49161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0C335B8"/>
    <w:multiLevelType w:val="multilevel"/>
    <w:tmpl w:val="252A3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290560F"/>
    <w:multiLevelType w:val="multilevel"/>
    <w:tmpl w:val="8A2E8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4BE5F55"/>
    <w:multiLevelType w:val="multilevel"/>
    <w:tmpl w:val="0D6C2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5464F70"/>
    <w:multiLevelType w:val="multilevel"/>
    <w:tmpl w:val="66CE5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7"/>
  </w:num>
  <w:num w:numId="2">
    <w:abstractNumId w:val="15"/>
  </w:num>
  <w:num w:numId="3">
    <w:abstractNumId w:val="13"/>
  </w:num>
  <w:num w:numId="4">
    <w:abstractNumId w:val="33"/>
  </w:num>
  <w:num w:numId="5">
    <w:abstractNumId w:val="38"/>
  </w:num>
  <w:num w:numId="6">
    <w:abstractNumId w:val="17"/>
  </w:num>
  <w:num w:numId="7">
    <w:abstractNumId w:val="14"/>
  </w:num>
  <w:num w:numId="8">
    <w:abstractNumId w:val="1"/>
  </w:num>
  <w:num w:numId="9">
    <w:abstractNumId w:val="48"/>
  </w:num>
  <w:num w:numId="10">
    <w:abstractNumId w:val="49"/>
  </w:num>
  <w:num w:numId="11">
    <w:abstractNumId w:val="20"/>
  </w:num>
  <w:num w:numId="12">
    <w:abstractNumId w:val="6"/>
  </w:num>
  <w:num w:numId="13">
    <w:abstractNumId w:val="3"/>
  </w:num>
  <w:num w:numId="14">
    <w:abstractNumId w:val="21"/>
  </w:num>
  <w:num w:numId="15">
    <w:abstractNumId w:val="37"/>
  </w:num>
  <w:num w:numId="16">
    <w:abstractNumId w:val="7"/>
  </w:num>
  <w:num w:numId="17">
    <w:abstractNumId w:val="41"/>
  </w:num>
  <w:num w:numId="18">
    <w:abstractNumId w:val="31"/>
  </w:num>
  <w:num w:numId="19">
    <w:abstractNumId w:val="50"/>
  </w:num>
  <w:num w:numId="20">
    <w:abstractNumId w:val="36"/>
  </w:num>
  <w:num w:numId="21">
    <w:abstractNumId w:val="39"/>
  </w:num>
  <w:num w:numId="22">
    <w:abstractNumId w:val="23"/>
  </w:num>
  <w:num w:numId="23">
    <w:abstractNumId w:val="40"/>
  </w:num>
  <w:num w:numId="24">
    <w:abstractNumId w:val="32"/>
  </w:num>
  <w:num w:numId="25">
    <w:abstractNumId w:val="11"/>
  </w:num>
  <w:num w:numId="26">
    <w:abstractNumId w:val="5"/>
  </w:num>
  <w:num w:numId="27">
    <w:abstractNumId w:val="0"/>
  </w:num>
  <w:num w:numId="28">
    <w:abstractNumId w:val="12"/>
  </w:num>
  <w:num w:numId="29">
    <w:abstractNumId w:val="52"/>
  </w:num>
  <w:num w:numId="30">
    <w:abstractNumId w:val="29"/>
  </w:num>
  <w:num w:numId="31">
    <w:abstractNumId w:val="4"/>
  </w:num>
  <w:num w:numId="32">
    <w:abstractNumId w:val="2"/>
  </w:num>
  <w:num w:numId="33">
    <w:abstractNumId w:val="51"/>
  </w:num>
  <w:num w:numId="34">
    <w:abstractNumId w:val="42"/>
  </w:num>
  <w:num w:numId="35">
    <w:abstractNumId w:val="34"/>
  </w:num>
  <w:num w:numId="36">
    <w:abstractNumId w:val="46"/>
  </w:num>
  <w:num w:numId="37">
    <w:abstractNumId w:val="8"/>
  </w:num>
  <w:num w:numId="38">
    <w:abstractNumId w:val="53"/>
  </w:num>
  <w:num w:numId="39">
    <w:abstractNumId w:val="47"/>
  </w:num>
  <w:num w:numId="40">
    <w:abstractNumId w:val="43"/>
  </w:num>
  <w:num w:numId="41">
    <w:abstractNumId w:val="18"/>
  </w:num>
  <w:num w:numId="42">
    <w:abstractNumId w:val="30"/>
  </w:num>
  <w:num w:numId="43">
    <w:abstractNumId w:val="54"/>
  </w:num>
  <w:num w:numId="44">
    <w:abstractNumId w:val="10"/>
  </w:num>
  <w:num w:numId="45">
    <w:abstractNumId w:val="16"/>
  </w:num>
  <w:num w:numId="46">
    <w:abstractNumId w:val="22"/>
  </w:num>
  <w:num w:numId="47">
    <w:abstractNumId w:val="25"/>
  </w:num>
  <w:num w:numId="48">
    <w:abstractNumId w:val="24"/>
  </w:num>
  <w:num w:numId="49">
    <w:abstractNumId w:val="45"/>
  </w:num>
  <w:num w:numId="50">
    <w:abstractNumId w:val="28"/>
  </w:num>
  <w:num w:numId="51">
    <w:abstractNumId w:val="44"/>
  </w:num>
  <w:num w:numId="52">
    <w:abstractNumId w:val="35"/>
  </w:num>
  <w:num w:numId="53">
    <w:abstractNumId w:val="9"/>
  </w:num>
  <w:num w:numId="54">
    <w:abstractNumId w:val="26"/>
  </w:num>
  <w:num w:numId="55">
    <w:abstractNumId w:val="19"/>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Quan AP">
    <w15:presenceInfo w15:providerId="Windows Live" w15:userId="f87bbbacdbf3bf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7E7"/>
    <w:rsid w:val="00001D3F"/>
    <w:rsid w:val="00003BEE"/>
    <w:rsid w:val="00003E9C"/>
    <w:rsid w:val="000102A7"/>
    <w:rsid w:val="00010684"/>
    <w:rsid w:val="00016D46"/>
    <w:rsid w:val="00017CAE"/>
    <w:rsid w:val="00026EBB"/>
    <w:rsid w:val="00030B08"/>
    <w:rsid w:val="00042079"/>
    <w:rsid w:val="000459FB"/>
    <w:rsid w:val="00047361"/>
    <w:rsid w:val="000535E0"/>
    <w:rsid w:val="00057D19"/>
    <w:rsid w:val="00061F42"/>
    <w:rsid w:val="000750E5"/>
    <w:rsid w:val="00077BD1"/>
    <w:rsid w:val="00086187"/>
    <w:rsid w:val="00091E9E"/>
    <w:rsid w:val="000920BB"/>
    <w:rsid w:val="00093BD2"/>
    <w:rsid w:val="000960DE"/>
    <w:rsid w:val="00096FDA"/>
    <w:rsid w:val="000B6885"/>
    <w:rsid w:val="000C5F6B"/>
    <w:rsid w:val="000D4F49"/>
    <w:rsid w:val="000F6B76"/>
    <w:rsid w:val="0011340E"/>
    <w:rsid w:val="001144BA"/>
    <w:rsid w:val="00122113"/>
    <w:rsid w:val="00126800"/>
    <w:rsid w:val="001356B9"/>
    <w:rsid w:val="00136CAB"/>
    <w:rsid w:val="00137F46"/>
    <w:rsid w:val="0014246C"/>
    <w:rsid w:val="00157D67"/>
    <w:rsid w:val="00174731"/>
    <w:rsid w:val="001939D9"/>
    <w:rsid w:val="001A05E5"/>
    <w:rsid w:val="001A1DA8"/>
    <w:rsid w:val="001B0446"/>
    <w:rsid w:val="001B07C2"/>
    <w:rsid w:val="001B10C8"/>
    <w:rsid w:val="001B4025"/>
    <w:rsid w:val="001C33FA"/>
    <w:rsid w:val="001C3BDB"/>
    <w:rsid w:val="001C4DD3"/>
    <w:rsid w:val="001D6EC1"/>
    <w:rsid w:val="001F5011"/>
    <w:rsid w:val="001F665B"/>
    <w:rsid w:val="00202709"/>
    <w:rsid w:val="002153F9"/>
    <w:rsid w:val="002165F1"/>
    <w:rsid w:val="0021746C"/>
    <w:rsid w:val="002230B8"/>
    <w:rsid w:val="0022394A"/>
    <w:rsid w:val="00240A80"/>
    <w:rsid w:val="0024128F"/>
    <w:rsid w:val="00241492"/>
    <w:rsid w:val="00241CE2"/>
    <w:rsid w:val="002464D9"/>
    <w:rsid w:val="002479CD"/>
    <w:rsid w:val="00260081"/>
    <w:rsid w:val="00262E29"/>
    <w:rsid w:val="00264967"/>
    <w:rsid w:val="00267E40"/>
    <w:rsid w:val="002707EA"/>
    <w:rsid w:val="00272073"/>
    <w:rsid w:val="00287BDC"/>
    <w:rsid w:val="0029189F"/>
    <w:rsid w:val="00297D3B"/>
    <w:rsid w:val="002A63F8"/>
    <w:rsid w:val="002B048A"/>
    <w:rsid w:val="002B3DF9"/>
    <w:rsid w:val="002B5D08"/>
    <w:rsid w:val="002B5ED1"/>
    <w:rsid w:val="002B73D4"/>
    <w:rsid w:val="002D708D"/>
    <w:rsid w:val="002D7C85"/>
    <w:rsid w:val="002D7CA0"/>
    <w:rsid w:val="002E0CE2"/>
    <w:rsid w:val="002E23D0"/>
    <w:rsid w:val="002E3312"/>
    <w:rsid w:val="002E3B7F"/>
    <w:rsid w:val="002E4443"/>
    <w:rsid w:val="002E5E74"/>
    <w:rsid w:val="002F589A"/>
    <w:rsid w:val="002F7643"/>
    <w:rsid w:val="00301197"/>
    <w:rsid w:val="00301387"/>
    <w:rsid w:val="00314145"/>
    <w:rsid w:val="0031680F"/>
    <w:rsid w:val="0031697B"/>
    <w:rsid w:val="00316AF4"/>
    <w:rsid w:val="0032141C"/>
    <w:rsid w:val="00327DBC"/>
    <w:rsid w:val="00335CBD"/>
    <w:rsid w:val="00336C42"/>
    <w:rsid w:val="0034641D"/>
    <w:rsid w:val="003623B3"/>
    <w:rsid w:val="00365156"/>
    <w:rsid w:val="00365513"/>
    <w:rsid w:val="00367E73"/>
    <w:rsid w:val="003815DF"/>
    <w:rsid w:val="00385967"/>
    <w:rsid w:val="003A0430"/>
    <w:rsid w:val="003A0E94"/>
    <w:rsid w:val="003A1EAE"/>
    <w:rsid w:val="003A7399"/>
    <w:rsid w:val="003B1CB2"/>
    <w:rsid w:val="003B4033"/>
    <w:rsid w:val="003C1FF9"/>
    <w:rsid w:val="003C7A9E"/>
    <w:rsid w:val="003C7ABB"/>
    <w:rsid w:val="003D0E9D"/>
    <w:rsid w:val="003D519E"/>
    <w:rsid w:val="003E14D0"/>
    <w:rsid w:val="003E454D"/>
    <w:rsid w:val="003E4F55"/>
    <w:rsid w:val="003E77B8"/>
    <w:rsid w:val="003F005C"/>
    <w:rsid w:val="003F22EE"/>
    <w:rsid w:val="003F4A3B"/>
    <w:rsid w:val="004026BA"/>
    <w:rsid w:val="004040BB"/>
    <w:rsid w:val="00404BCC"/>
    <w:rsid w:val="0040714E"/>
    <w:rsid w:val="00411AAE"/>
    <w:rsid w:val="00415056"/>
    <w:rsid w:val="004169C5"/>
    <w:rsid w:val="00417340"/>
    <w:rsid w:val="0042158C"/>
    <w:rsid w:val="004413F3"/>
    <w:rsid w:val="004426E7"/>
    <w:rsid w:val="00442C61"/>
    <w:rsid w:val="00442D85"/>
    <w:rsid w:val="00451156"/>
    <w:rsid w:val="0045559B"/>
    <w:rsid w:val="00457DA8"/>
    <w:rsid w:val="00461F0F"/>
    <w:rsid w:val="00464674"/>
    <w:rsid w:val="00482C0E"/>
    <w:rsid w:val="00484385"/>
    <w:rsid w:val="00486AE6"/>
    <w:rsid w:val="00487A58"/>
    <w:rsid w:val="00492A53"/>
    <w:rsid w:val="00495390"/>
    <w:rsid w:val="004A101A"/>
    <w:rsid w:val="004A2804"/>
    <w:rsid w:val="004A3CB4"/>
    <w:rsid w:val="004A5840"/>
    <w:rsid w:val="004A63C8"/>
    <w:rsid w:val="004B3FF4"/>
    <w:rsid w:val="004C3419"/>
    <w:rsid w:val="004D221D"/>
    <w:rsid w:val="004D47EE"/>
    <w:rsid w:val="004D561C"/>
    <w:rsid w:val="004D6EAA"/>
    <w:rsid w:val="004E0D48"/>
    <w:rsid w:val="004E195A"/>
    <w:rsid w:val="004E5E10"/>
    <w:rsid w:val="004F0B2E"/>
    <w:rsid w:val="004F0B85"/>
    <w:rsid w:val="004F2391"/>
    <w:rsid w:val="004F5C12"/>
    <w:rsid w:val="0050060F"/>
    <w:rsid w:val="00507D50"/>
    <w:rsid w:val="00510A93"/>
    <w:rsid w:val="005147E7"/>
    <w:rsid w:val="00517200"/>
    <w:rsid w:val="00520C8F"/>
    <w:rsid w:val="00525865"/>
    <w:rsid w:val="00533229"/>
    <w:rsid w:val="0053486C"/>
    <w:rsid w:val="005353FC"/>
    <w:rsid w:val="0053618C"/>
    <w:rsid w:val="00542934"/>
    <w:rsid w:val="005438C5"/>
    <w:rsid w:val="00547EC1"/>
    <w:rsid w:val="00550055"/>
    <w:rsid w:val="005573E3"/>
    <w:rsid w:val="0055749D"/>
    <w:rsid w:val="00564E77"/>
    <w:rsid w:val="005746C7"/>
    <w:rsid w:val="00591CD8"/>
    <w:rsid w:val="005A06F7"/>
    <w:rsid w:val="005A688F"/>
    <w:rsid w:val="005B4853"/>
    <w:rsid w:val="005C6594"/>
    <w:rsid w:val="005D0B1E"/>
    <w:rsid w:val="005D0E1B"/>
    <w:rsid w:val="005D3E02"/>
    <w:rsid w:val="005D432D"/>
    <w:rsid w:val="005E100E"/>
    <w:rsid w:val="005F343C"/>
    <w:rsid w:val="005F560F"/>
    <w:rsid w:val="006006BD"/>
    <w:rsid w:val="006035E8"/>
    <w:rsid w:val="006039C4"/>
    <w:rsid w:val="00607FDD"/>
    <w:rsid w:val="0061007C"/>
    <w:rsid w:val="00611F8B"/>
    <w:rsid w:val="00617041"/>
    <w:rsid w:val="00620414"/>
    <w:rsid w:val="00623429"/>
    <w:rsid w:val="00674833"/>
    <w:rsid w:val="006772C0"/>
    <w:rsid w:val="00690737"/>
    <w:rsid w:val="00692725"/>
    <w:rsid w:val="00692D9D"/>
    <w:rsid w:val="00697020"/>
    <w:rsid w:val="006A1E2A"/>
    <w:rsid w:val="006B46B4"/>
    <w:rsid w:val="006B53F9"/>
    <w:rsid w:val="006B56F4"/>
    <w:rsid w:val="006B6147"/>
    <w:rsid w:val="006D4310"/>
    <w:rsid w:val="006D573C"/>
    <w:rsid w:val="006E27E2"/>
    <w:rsid w:val="006E6664"/>
    <w:rsid w:val="006F1FD3"/>
    <w:rsid w:val="006F3D31"/>
    <w:rsid w:val="00701B5E"/>
    <w:rsid w:val="007075E0"/>
    <w:rsid w:val="00715F56"/>
    <w:rsid w:val="00720802"/>
    <w:rsid w:val="00724899"/>
    <w:rsid w:val="00735245"/>
    <w:rsid w:val="00735262"/>
    <w:rsid w:val="00735825"/>
    <w:rsid w:val="00737706"/>
    <w:rsid w:val="00741E1F"/>
    <w:rsid w:val="00757E75"/>
    <w:rsid w:val="007611CF"/>
    <w:rsid w:val="00762EA2"/>
    <w:rsid w:val="00781C28"/>
    <w:rsid w:val="00790E0C"/>
    <w:rsid w:val="007915E4"/>
    <w:rsid w:val="00793079"/>
    <w:rsid w:val="00793368"/>
    <w:rsid w:val="007A2B46"/>
    <w:rsid w:val="007A2C27"/>
    <w:rsid w:val="007A42D8"/>
    <w:rsid w:val="007A599F"/>
    <w:rsid w:val="007B200F"/>
    <w:rsid w:val="007B3372"/>
    <w:rsid w:val="007B35A1"/>
    <w:rsid w:val="007B4C9A"/>
    <w:rsid w:val="007D5F5A"/>
    <w:rsid w:val="007F1BE8"/>
    <w:rsid w:val="007F4DEC"/>
    <w:rsid w:val="007F5041"/>
    <w:rsid w:val="00805884"/>
    <w:rsid w:val="00805F18"/>
    <w:rsid w:val="008079B5"/>
    <w:rsid w:val="0081182C"/>
    <w:rsid w:val="00820A98"/>
    <w:rsid w:val="0082340B"/>
    <w:rsid w:val="0082459B"/>
    <w:rsid w:val="00825046"/>
    <w:rsid w:val="00825A20"/>
    <w:rsid w:val="00826F2E"/>
    <w:rsid w:val="00830955"/>
    <w:rsid w:val="00834005"/>
    <w:rsid w:val="00835069"/>
    <w:rsid w:val="00837464"/>
    <w:rsid w:val="0084051C"/>
    <w:rsid w:val="008449F3"/>
    <w:rsid w:val="0084578E"/>
    <w:rsid w:val="00854E7C"/>
    <w:rsid w:val="0087177D"/>
    <w:rsid w:val="00874A54"/>
    <w:rsid w:val="0088092E"/>
    <w:rsid w:val="008842BF"/>
    <w:rsid w:val="0088724A"/>
    <w:rsid w:val="00893552"/>
    <w:rsid w:val="008A685F"/>
    <w:rsid w:val="008B1E3C"/>
    <w:rsid w:val="008B59E7"/>
    <w:rsid w:val="008B5C85"/>
    <w:rsid w:val="008B5D41"/>
    <w:rsid w:val="008C1744"/>
    <w:rsid w:val="008D453F"/>
    <w:rsid w:val="008D4F83"/>
    <w:rsid w:val="008D7A6B"/>
    <w:rsid w:val="008D7DC8"/>
    <w:rsid w:val="008E77A8"/>
    <w:rsid w:val="008F7D91"/>
    <w:rsid w:val="00907A91"/>
    <w:rsid w:val="00910631"/>
    <w:rsid w:val="009134C3"/>
    <w:rsid w:val="009149EC"/>
    <w:rsid w:val="00922749"/>
    <w:rsid w:val="00923BF2"/>
    <w:rsid w:val="00930700"/>
    <w:rsid w:val="0093123D"/>
    <w:rsid w:val="00931DC8"/>
    <w:rsid w:val="0093231A"/>
    <w:rsid w:val="0094343E"/>
    <w:rsid w:val="00944D01"/>
    <w:rsid w:val="00950583"/>
    <w:rsid w:val="009549B9"/>
    <w:rsid w:val="00954D97"/>
    <w:rsid w:val="00955591"/>
    <w:rsid w:val="00974DB1"/>
    <w:rsid w:val="00974F57"/>
    <w:rsid w:val="00981CE8"/>
    <w:rsid w:val="0098237A"/>
    <w:rsid w:val="009871BC"/>
    <w:rsid w:val="00993F9B"/>
    <w:rsid w:val="00994631"/>
    <w:rsid w:val="00997AF6"/>
    <w:rsid w:val="009A569E"/>
    <w:rsid w:val="009A7227"/>
    <w:rsid w:val="009B08B4"/>
    <w:rsid w:val="009B5A84"/>
    <w:rsid w:val="009B665C"/>
    <w:rsid w:val="009C7784"/>
    <w:rsid w:val="009D4865"/>
    <w:rsid w:val="009D796A"/>
    <w:rsid w:val="009E0490"/>
    <w:rsid w:val="009E0DA4"/>
    <w:rsid w:val="009E3C48"/>
    <w:rsid w:val="009F03A3"/>
    <w:rsid w:val="009F6BB3"/>
    <w:rsid w:val="00A03881"/>
    <w:rsid w:val="00A064BA"/>
    <w:rsid w:val="00A0676E"/>
    <w:rsid w:val="00A076A7"/>
    <w:rsid w:val="00A105BE"/>
    <w:rsid w:val="00A14402"/>
    <w:rsid w:val="00A15069"/>
    <w:rsid w:val="00A160A9"/>
    <w:rsid w:val="00A33C13"/>
    <w:rsid w:val="00A3403A"/>
    <w:rsid w:val="00A345D8"/>
    <w:rsid w:val="00A35B37"/>
    <w:rsid w:val="00A435EC"/>
    <w:rsid w:val="00A44BC8"/>
    <w:rsid w:val="00A4580D"/>
    <w:rsid w:val="00A45CBD"/>
    <w:rsid w:val="00A52CE2"/>
    <w:rsid w:val="00A54901"/>
    <w:rsid w:val="00A551D6"/>
    <w:rsid w:val="00A562F0"/>
    <w:rsid w:val="00A56CDF"/>
    <w:rsid w:val="00A61CA0"/>
    <w:rsid w:val="00A679F0"/>
    <w:rsid w:val="00A70334"/>
    <w:rsid w:val="00A82196"/>
    <w:rsid w:val="00A83877"/>
    <w:rsid w:val="00A83FB5"/>
    <w:rsid w:val="00A95613"/>
    <w:rsid w:val="00A964A1"/>
    <w:rsid w:val="00A96BE6"/>
    <w:rsid w:val="00A97C3F"/>
    <w:rsid w:val="00AA1860"/>
    <w:rsid w:val="00AB3D15"/>
    <w:rsid w:val="00AB57E8"/>
    <w:rsid w:val="00AC245D"/>
    <w:rsid w:val="00AC33EB"/>
    <w:rsid w:val="00AC7CF5"/>
    <w:rsid w:val="00AD0F9C"/>
    <w:rsid w:val="00AD429D"/>
    <w:rsid w:val="00AD6174"/>
    <w:rsid w:val="00AE3BF4"/>
    <w:rsid w:val="00AF085C"/>
    <w:rsid w:val="00AF7808"/>
    <w:rsid w:val="00B0392C"/>
    <w:rsid w:val="00B15D5A"/>
    <w:rsid w:val="00B16AC2"/>
    <w:rsid w:val="00B2109C"/>
    <w:rsid w:val="00B21260"/>
    <w:rsid w:val="00B21DBE"/>
    <w:rsid w:val="00B43DEF"/>
    <w:rsid w:val="00B467BB"/>
    <w:rsid w:val="00B46B85"/>
    <w:rsid w:val="00B56767"/>
    <w:rsid w:val="00B60AA6"/>
    <w:rsid w:val="00B62179"/>
    <w:rsid w:val="00B632E5"/>
    <w:rsid w:val="00B64BD1"/>
    <w:rsid w:val="00B66BC8"/>
    <w:rsid w:val="00B675B6"/>
    <w:rsid w:val="00B709E7"/>
    <w:rsid w:val="00B712A2"/>
    <w:rsid w:val="00B72A5C"/>
    <w:rsid w:val="00B84CBD"/>
    <w:rsid w:val="00B872D1"/>
    <w:rsid w:val="00B87364"/>
    <w:rsid w:val="00B87F9E"/>
    <w:rsid w:val="00B907BA"/>
    <w:rsid w:val="00B943FC"/>
    <w:rsid w:val="00BA00CC"/>
    <w:rsid w:val="00BA1740"/>
    <w:rsid w:val="00BA270D"/>
    <w:rsid w:val="00BB268C"/>
    <w:rsid w:val="00BB6B3C"/>
    <w:rsid w:val="00BC35D6"/>
    <w:rsid w:val="00BD2CB5"/>
    <w:rsid w:val="00BD3CEE"/>
    <w:rsid w:val="00BE4F39"/>
    <w:rsid w:val="00BF1101"/>
    <w:rsid w:val="00BF29D1"/>
    <w:rsid w:val="00BF4216"/>
    <w:rsid w:val="00C012A5"/>
    <w:rsid w:val="00C01E8B"/>
    <w:rsid w:val="00C10B1C"/>
    <w:rsid w:val="00C11414"/>
    <w:rsid w:val="00C15CC6"/>
    <w:rsid w:val="00C20E4C"/>
    <w:rsid w:val="00C22326"/>
    <w:rsid w:val="00C232AC"/>
    <w:rsid w:val="00C23E80"/>
    <w:rsid w:val="00C2594E"/>
    <w:rsid w:val="00C3363F"/>
    <w:rsid w:val="00C45FF0"/>
    <w:rsid w:val="00C50FF2"/>
    <w:rsid w:val="00C644C7"/>
    <w:rsid w:val="00C651D4"/>
    <w:rsid w:val="00C70EF2"/>
    <w:rsid w:val="00C711B3"/>
    <w:rsid w:val="00C76690"/>
    <w:rsid w:val="00C76EEC"/>
    <w:rsid w:val="00C85495"/>
    <w:rsid w:val="00C92B86"/>
    <w:rsid w:val="00C94677"/>
    <w:rsid w:val="00CA1D40"/>
    <w:rsid w:val="00CA28F0"/>
    <w:rsid w:val="00CA436D"/>
    <w:rsid w:val="00CA63AC"/>
    <w:rsid w:val="00CA7DEC"/>
    <w:rsid w:val="00CB0DAC"/>
    <w:rsid w:val="00CB2075"/>
    <w:rsid w:val="00CB2FFC"/>
    <w:rsid w:val="00CB33BE"/>
    <w:rsid w:val="00CB358E"/>
    <w:rsid w:val="00CB7733"/>
    <w:rsid w:val="00CC2A82"/>
    <w:rsid w:val="00CC41F0"/>
    <w:rsid w:val="00CD39B1"/>
    <w:rsid w:val="00CF325F"/>
    <w:rsid w:val="00CF32B4"/>
    <w:rsid w:val="00CF7B36"/>
    <w:rsid w:val="00D03C4D"/>
    <w:rsid w:val="00D03D73"/>
    <w:rsid w:val="00D03E96"/>
    <w:rsid w:val="00D14DEC"/>
    <w:rsid w:val="00D14F36"/>
    <w:rsid w:val="00D372E5"/>
    <w:rsid w:val="00D37AF4"/>
    <w:rsid w:val="00D53F72"/>
    <w:rsid w:val="00D55D1B"/>
    <w:rsid w:val="00D565B2"/>
    <w:rsid w:val="00D6506F"/>
    <w:rsid w:val="00D7390E"/>
    <w:rsid w:val="00D77F25"/>
    <w:rsid w:val="00D81CD6"/>
    <w:rsid w:val="00D84C9A"/>
    <w:rsid w:val="00D95D30"/>
    <w:rsid w:val="00D96466"/>
    <w:rsid w:val="00D96701"/>
    <w:rsid w:val="00D96F94"/>
    <w:rsid w:val="00DA0D18"/>
    <w:rsid w:val="00DA0D4E"/>
    <w:rsid w:val="00DB6859"/>
    <w:rsid w:val="00DC18C9"/>
    <w:rsid w:val="00DC42D8"/>
    <w:rsid w:val="00DC5DB7"/>
    <w:rsid w:val="00DD08ED"/>
    <w:rsid w:val="00DD21DF"/>
    <w:rsid w:val="00DD3CF4"/>
    <w:rsid w:val="00DF3728"/>
    <w:rsid w:val="00DF3ABD"/>
    <w:rsid w:val="00DF640C"/>
    <w:rsid w:val="00DF7332"/>
    <w:rsid w:val="00E005F7"/>
    <w:rsid w:val="00E016B5"/>
    <w:rsid w:val="00E01BB3"/>
    <w:rsid w:val="00E021C7"/>
    <w:rsid w:val="00E06EBE"/>
    <w:rsid w:val="00E10142"/>
    <w:rsid w:val="00E169D6"/>
    <w:rsid w:val="00E2365E"/>
    <w:rsid w:val="00E23A9E"/>
    <w:rsid w:val="00E277A0"/>
    <w:rsid w:val="00E32CE2"/>
    <w:rsid w:val="00E40631"/>
    <w:rsid w:val="00E42FAC"/>
    <w:rsid w:val="00E443F1"/>
    <w:rsid w:val="00E6339A"/>
    <w:rsid w:val="00E63E55"/>
    <w:rsid w:val="00E649C1"/>
    <w:rsid w:val="00E67775"/>
    <w:rsid w:val="00E72D15"/>
    <w:rsid w:val="00E771C7"/>
    <w:rsid w:val="00E869CC"/>
    <w:rsid w:val="00E87108"/>
    <w:rsid w:val="00E87AB7"/>
    <w:rsid w:val="00E9633C"/>
    <w:rsid w:val="00E97993"/>
    <w:rsid w:val="00EA0EC4"/>
    <w:rsid w:val="00EB4BAF"/>
    <w:rsid w:val="00EC1C41"/>
    <w:rsid w:val="00EC6323"/>
    <w:rsid w:val="00ED36AE"/>
    <w:rsid w:val="00ED3910"/>
    <w:rsid w:val="00ED6978"/>
    <w:rsid w:val="00EE07E9"/>
    <w:rsid w:val="00EE2611"/>
    <w:rsid w:val="00EF1B5E"/>
    <w:rsid w:val="00EF4437"/>
    <w:rsid w:val="00EF51C8"/>
    <w:rsid w:val="00F017CF"/>
    <w:rsid w:val="00F020B0"/>
    <w:rsid w:val="00F05B5B"/>
    <w:rsid w:val="00F07492"/>
    <w:rsid w:val="00F20414"/>
    <w:rsid w:val="00F25942"/>
    <w:rsid w:val="00F349D6"/>
    <w:rsid w:val="00F34EE5"/>
    <w:rsid w:val="00F41E31"/>
    <w:rsid w:val="00F42F77"/>
    <w:rsid w:val="00F5005A"/>
    <w:rsid w:val="00F73827"/>
    <w:rsid w:val="00F7582F"/>
    <w:rsid w:val="00F82270"/>
    <w:rsid w:val="00F82CB3"/>
    <w:rsid w:val="00F82E36"/>
    <w:rsid w:val="00F85A09"/>
    <w:rsid w:val="00F86CCD"/>
    <w:rsid w:val="00F9007D"/>
    <w:rsid w:val="00F90C48"/>
    <w:rsid w:val="00F940F2"/>
    <w:rsid w:val="00FA139A"/>
    <w:rsid w:val="00FA5F2E"/>
    <w:rsid w:val="00FB2CB1"/>
    <w:rsid w:val="00FC1065"/>
    <w:rsid w:val="00FC12AF"/>
    <w:rsid w:val="00FC4379"/>
    <w:rsid w:val="00FC62BE"/>
    <w:rsid w:val="00FD353D"/>
    <w:rsid w:val="00FD3F50"/>
    <w:rsid w:val="00FE0670"/>
    <w:rsid w:val="00FE49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A0BCB3"/>
  <w15:docId w15:val="{0EA64B9C-CCE3-45B1-8AC1-8216B35AE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3C13"/>
    <w:pPr>
      <w:spacing w:after="0" w:line="240" w:lineRule="auto"/>
    </w:pPr>
    <w:rPr>
      <w:rFonts w:ascii="VNI-Centur" w:eastAsia="Times New Roman" w:hAnsi="VNI-Centur" w:cs="Times New Roman"/>
      <w:sz w:val="26"/>
      <w:szCs w:val="24"/>
    </w:rPr>
  </w:style>
  <w:style w:type="paragraph" w:styleId="Heading1">
    <w:name w:val="heading 1"/>
    <w:basedOn w:val="Normal"/>
    <w:next w:val="Normal"/>
    <w:link w:val="Heading1Char"/>
    <w:qFormat/>
    <w:rsid w:val="005147E7"/>
    <w:pPr>
      <w:keepNext/>
      <w:tabs>
        <w:tab w:val="left" w:pos="1134"/>
        <w:tab w:val="left" w:pos="3119"/>
      </w:tabs>
      <w:ind w:right="-285"/>
      <w:jc w:val="center"/>
      <w:outlineLvl w:val="0"/>
    </w:pPr>
    <w:rPr>
      <w:b/>
    </w:rPr>
  </w:style>
  <w:style w:type="paragraph" w:styleId="Heading2">
    <w:name w:val="heading 2"/>
    <w:basedOn w:val="Normal"/>
    <w:next w:val="Normal"/>
    <w:link w:val="Heading2Char"/>
    <w:uiPriority w:val="9"/>
    <w:unhideWhenUsed/>
    <w:qFormat/>
    <w:rsid w:val="00042079"/>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042079"/>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147E7"/>
    <w:rPr>
      <w:rFonts w:ascii="VNI-Centur" w:eastAsia="Times New Roman" w:hAnsi="VNI-Centur" w:cs="Times New Roman"/>
      <w:b/>
      <w:sz w:val="26"/>
      <w:szCs w:val="24"/>
    </w:rPr>
  </w:style>
  <w:style w:type="paragraph" w:styleId="Header">
    <w:name w:val="header"/>
    <w:basedOn w:val="Normal"/>
    <w:link w:val="HeaderChar"/>
    <w:uiPriority w:val="99"/>
    <w:unhideWhenUsed/>
    <w:rsid w:val="005147E7"/>
    <w:pPr>
      <w:tabs>
        <w:tab w:val="center" w:pos="4680"/>
        <w:tab w:val="right" w:pos="9360"/>
      </w:tabs>
    </w:pPr>
  </w:style>
  <w:style w:type="character" w:customStyle="1" w:styleId="HeaderChar">
    <w:name w:val="Header Char"/>
    <w:basedOn w:val="DefaultParagraphFont"/>
    <w:link w:val="Header"/>
    <w:uiPriority w:val="99"/>
    <w:rsid w:val="005147E7"/>
    <w:rPr>
      <w:rFonts w:ascii="VNI-Centur" w:eastAsia="Times New Roman" w:hAnsi="VNI-Centur" w:cs="Times New Roman"/>
      <w:sz w:val="26"/>
      <w:szCs w:val="24"/>
    </w:rPr>
  </w:style>
  <w:style w:type="paragraph" w:styleId="Footer">
    <w:name w:val="footer"/>
    <w:basedOn w:val="Normal"/>
    <w:link w:val="FooterChar"/>
    <w:uiPriority w:val="99"/>
    <w:unhideWhenUsed/>
    <w:rsid w:val="005147E7"/>
    <w:pPr>
      <w:tabs>
        <w:tab w:val="center" w:pos="4680"/>
        <w:tab w:val="right" w:pos="9360"/>
      </w:tabs>
    </w:pPr>
  </w:style>
  <w:style w:type="character" w:customStyle="1" w:styleId="FooterChar">
    <w:name w:val="Footer Char"/>
    <w:basedOn w:val="DefaultParagraphFont"/>
    <w:link w:val="Footer"/>
    <w:uiPriority w:val="99"/>
    <w:rsid w:val="005147E7"/>
    <w:rPr>
      <w:rFonts w:ascii="VNI-Centur" w:eastAsia="Times New Roman" w:hAnsi="VNI-Centur" w:cs="Times New Roman"/>
      <w:sz w:val="26"/>
      <w:szCs w:val="24"/>
    </w:rPr>
  </w:style>
  <w:style w:type="paragraph" w:styleId="TOCHeading">
    <w:name w:val="TOC Heading"/>
    <w:basedOn w:val="Heading1"/>
    <w:next w:val="Normal"/>
    <w:uiPriority w:val="39"/>
    <w:unhideWhenUsed/>
    <w:qFormat/>
    <w:rsid w:val="005147E7"/>
    <w:pPr>
      <w:keepLines/>
      <w:tabs>
        <w:tab w:val="clear" w:pos="1134"/>
        <w:tab w:val="clear" w:pos="3119"/>
      </w:tabs>
      <w:spacing w:before="240" w:line="259" w:lineRule="auto"/>
      <w:ind w:right="0"/>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D4865"/>
    <w:pPr>
      <w:tabs>
        <w:tab w:val="right" w:leader="dot" w:pos="9954"/>
      </w:tabs>
      <w:spacing w:after="100"/>
    </w:pPr>
    <w:rPr>
      <w:rFonts w:ascii="Times New Roman" w:hAnsi="Times New Roman"/>
      <w:b/>
      <w:bCs/>
      <w:noProof/>
    </w:rPr>
  </w:style>
  <w:style w:type="character" w:styleId="Hyperlink">
    <w:name w:val="Hyperlink"/>
    <w:basedOn w:val="DefaultParagraphFont"/>
    <w:uiPriority w:val="99"/>
    <w:unhideWhenUsed/>
    <w:rsid w:val="005147E7"/>
    <w:rPr>
      <w:color w:val="0563C1" w:themeColor="hyperlink"/>
      <w:u w:val="single"/>
    </w:rPr>
  </w:style>
  <w:style w:type="paragraph" w:styleId="BalloonText">
    <w:name w:val="Balloon Text"/>
    <w:basedOn w:val="Normal"/>
    <w:link w:val="BalloonTextChar"/>
    <w:uiPriority w:val="99"/>
    <w:semiHidden/>
    <w:unhideWhenUsed/>
    <w:rsid w:val="005147E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47E7"/>
    <w:rPr>
      <w:rFonts w:ascii="Segoe UI" w:eastAsia="Times New Roman" w:hAnsi="Segoe UI" w:cs="Segoe UI"/>
      <w:sz w:val="18"/>
      <w:szCs w:val="18"/>
    </w:rPr>
  </w:style>
  <w:style w:type="character" w:customStyle="1" w:styleId="Heading2Char">
    <w:name w:val="Heading 2 Char"/>
    <w:basedOn w:val="DefaultParagraphFont"/>
    <w:link w:val="Heading2"/>
    <w:uiPriority w:val="9"/>
    <w:rsid w:val="0004207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42079"/>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1"/>
    <w:qFormat/>
    <w:rsid w:val="00042079"/>
    <w:pPr>
      <w:ind w:left="720"/>
      <w:contextualSpacing/>
    </w:pPr>
  </w:style>
  <w:style w:type="paragraph" w:styleId="NoSpacing">
    <w:name w:val="No Spacing"/>
    <w:uiPriority w:val="1"/>
    <w:qFormat/>
    <w:rsid w:val="007F4DEC"/>
    <w:pPr>
      <w:spacing w:after="0" w:line="240" w:lineRule="auto"/>
    </w:pPr>
    <w:rPr>
      <w:rFonts w:ascii="VNI-Centur" w:eastAsia="Times New Roman" w:hAnsi="VNI-Centur" w:cs="Times New Roman"/>
      <w:sz w:val="26"/>
      <w:szCs w:val="24"/>
    </w:rPr>
  </w:style>
  <w:style w:type="paragraph" w:styleId="TOC2">
    <w:name w:val="toc 2"/>
    <w:basedOn w:val="Normal"/>
    <w:next w:val="Normal"/>
    <w:autoRedefine/>
    <w:uiPriority w:val="39"/>
    <w:unhideWhenUsed/>
    <w:rsid w:val="00F017CF"/>
    <w:pPr>
      <w:spacing w:after="100"/>
      <w:ind w:left="260"/>
    </w:pPr>
  </w:style>
  <w:style w:type="paragraph" w:styleId="TOC3">
    <w:name w:val="toc 3"/>
    <w:basedOn w:val="Normal"/>
    <w:next w:val="Normal"/>
    <w:autoRedefine/>
    <w:uiPriority w:val="39"/>
    <w:unhideWhenUsed/>
    <w:rsid w:val="00F017CF"/>
    <w:pPr>
      <w:spacing w:after="100"/>
      <w:ind w:left="520"/>
    </w:pPr>
  </w:style>
  <w:style w:type="table" w:styleId="TableGrid">
    <w:name w:val="Table Grid"/>
    <w:basedOn w:val="TableNormal"/>
    <w:uiPriority w:val="39"/>
    <w:rsid w:val="00EB4B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B15D5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15D5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15D5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15D5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15D5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15D5A"/>
    <w:pPr>
      <w:spacing w:after="100" w:line="259" w:lineRule="auto"/>
      <w:ind w:left="1760"/>
    </w:pPr>
    <w:rPr>
      <w:rFonts w:asciiTheme="minorHAnsi" w:eastAsiaTheme="minorEastAsia" w:hAnsiTheme="minorHAnsi" w:cstheme="minorBidi"/>
      <w:sz w:val="22"/>
      <w:szCs w:val="22"/>
    </w:rPr>
  </w:style>
  <w:style w:type="paragraph" w:styleId="Revision">
    <w:name w:val="Revision"/>
    <w:hidden/>
    <w:uiPriority w:val="99"/>
    <w:semiHidden/>
    <w:rsid w:val="00825046"/>
    <w:pPr>
      <w:spacing w:after="0" w:line="240" w:lineRule="auto"/>
    </w:pPr>
    <w:rPr>
      <w:rFonts w:ascii="VNI-Centur" w:eastAsia="Times New Roman" w:hAnsi="VNI-Centur" w:cs="Times New Roman"/>
      <w:sz w:val="26"/>
      <w:szCs w:val="24"/>
    </w:rPr>
  </w:style>
  <w:style w:type="character" w:styleId="Strong">
    <w:name w:val="Strong"/>
    <w:basedOn w:val="DefaultParagraphFont"/>
    <w:uiPriority w:val="22"/>
    <w:qFormat/>
    <w:rsid w:val="00533229"/>
    <w:rPr>
      <w:b/>
      <w:bCs/>
    </w:rPr>
  </w:style>
  <w:style w:type="character" w:styleId="Emphasis">
    <w:name w:val="Emphasis"/>
    <w:basedOn w:val="DefaultParagraphFont"/>
    <w:uiPriority w:val="20"/>
    <w:qFormat/>
    <w:rsid w:val="0053322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01070">
      <w:bodyDiv w:val="1"/>
      <w:marLeft w:val="0"/>
      <w:marRight w:val="0"/>
      <w:marTop w:val="0"/>
      <w:marBottom w:val="0"/>
      <w:divBdr>
        <w:top w:val="none" w:sz="0" w:space="0" w:color="auto"/>
        <w:left w:val="none" w:sz="0" w:space="0" w:color="auto"/>
        <w:bottom w:val="none" w:sz="0" w:space="0" w:color="auto"/>
        <w:right w:val="none" w:sz="0" w:space="0" w:color="auto"/>
      </w:divBdr>
    </w:div>
    <w:div w:id="60253690">
      <w:bodyDiv w:val="1"/>
      <w:marLeft w:val="0"/>
      <w:marRight w:val="0"/>
      <w:marTop w:val="0"/>
      <w:marBottom w:val="0"/>
      <w:divBdr>
        <w:top w:val="none" w:sz="0" w:space="0" w:color="auto"/>
        <w:left w:val="none" w:sz="0" w:space="0" w:color="auto"/>
        <w:bottom w:val="none" w:sz="0" w:space="0" w:color="auto"/>
        <w:right w:val="none" w:sz="0" w:space="0" w:color="auto"/>
      </w:divBdr>
    </w:div>
    <w:div w:id="87583725">
      <w:bodyDiv w:val="1"/>
      <w:marLeft w:val="0"/>
      <w:marRight w:val="0"/>
      <w:marTop w:val="0"/>
      <w:marBottom w:val="0"/>
      <w:divBdr>
        <w:top w:val="none" w:sz="0" w:space="0" w:color="auto"/>
        <w:left w:val="none" w:sz="0" w:space="0" w:color="auto"/>
        <w:bottom w:val="none" w:sz="0" w:space="0" w:color="auto"/>
        <w:right w:val="none" w:sz="0" w:space="0" w:color="auto"/>
      </w:divBdr>
    </w:div>
    <w:div w:id="127750528">
      <w:bodyDiv w:val="1"/>
      <w:marLeft w:val="0"/>
      <w:marRight w:val="0"/>
      <w:marTop w:val="0"/>
      <w:marBottom w:val="0"/>
      <w:divBdr>
        <w:top w:val="none" w:sz="0" w:space="0" w:color="auto"/>
        <w:left w:val="none" w:sz="0" w:space="0" w:color="auto"/>
        <w:bottom w:val="none" w:sz="0" w:space="0" w:color="auto"/>
        <w:right w:val="none" w:sz="0" w:space="0" w:color="auto"/>
      </w:divBdr>
    </w:div>
    <w:div w:id="140851879">
      <w:bodyDiv w:val="1"/>
      <w:marLeft w:val="0"/>
      <w:marRight w:val="0"/>
      <w:marTop w:val="0"/>
      <w:marBottom w:val="0"/>
      <w:divBdr>
        <w:top w:val="none" w:sz="0" w:space="0" w:color="auto"/>
        <w:left w:val="none" w:sz="0" w:space="0" w:color="auto"/>
        <w:bottom w:val="none" w:sz="0" w:space="0" w:color="auto"/>
        <w:right w:val="none" w:sz="0" w:space="0" w:color="auto"/>
      </w:divBdr>
    </w:div>
    <w:div w:id="321667585">
      <w:bodyDiv w:val="1"/>
      <w:marLeft w:val="0"/>
      <w:marRight w:val="0"/>
      <w:marTop w:val="0"/>
      <w:marBottom w:val="0"/>
      <w:divBdr>
        <w:top w:val="none" w:sz="0" w:space="0" w:color="auto"/>
        <w:left w:val="none" w:sz="0" w:space="0" w:color="auto"/>
        <w:bottom w:val="none" w:sz="0" w:space="0" w:color="auto"/>
        <w:right w:val="none" w:sz="0" w:space="0" w:color="auto"/>
      </w:divBdr>
    </w:div>
    <w:div w:id="453137534">
      <w:bodyDiv w:val="1"/>
      <w:marLeft w:val="0"/>
      <w:marRight w:val="0"/>
      <w:marTop w:val="0"/>
      <w:marBottom w:val="0"/>
      <w:divBdr>
        <w:top w:val="none" w:sz="0" w:space="0" w:color="auto"/>
        <w:left w:val="none" w:sz="0" w:space="0" w:color="auto"/>
        <w:bottom w:val="none" w:sz="0" w:space="0" w:color="auto"/>
        <w:right w:val="none" w:sz="0" w:space="0" w:color="auto"/>
      </w:divBdr>
    </w:div>
    <w:div w:id="628709963">
      <w:bodyDiv w:val="1"/>
      <w:marLeft w:val="0"/>
      <w:marRight w:val="0"/>
      <w:marTop w:val="0"/>
      <w:marBottom w:val="0"/>
      <w:divBdr>
        <w:top w:val="none" w:sz="0" w:space="0" w:color="auto"/>
        <w:left w:val="none" w:sz="0" w:space="0" w:color="auto"/>
        <w:bottom w:val="none" w:sz="0" w:space="0" w:color="auto"/>
        <w:right w:val="none" w:sz="0" w:space="0" w:color="auto"/>
      </w:divBdr>
      <w:divsChild>
        <w:div w:id="1270895122">
          <w:marLeft w:val="0"/>
          <w:marRight w:val="0"/>
          <w:marTop w:val="0"/>
          <w:marBottom w:val="0"/>
          <w:divBdr>
            <w:top w:val="none" w:sz="0" w:space="0" w:color="auto"/>
            <w:left w:val="none" w:sz="0" w:space="0" w:color="auto"/>
            <w:bottom w:val="none" w:sz="0" w:space="0" w:color="auto"/>
            <w:right w:val="none" w:sz="0" w:space="0" w:color="auto"/>
          </w:divBdr>
          <w:divsChild>
            <w:div w:id="1545631387">
              <w:marLeft w:val="0"/>
              <w:marRight w:val="0"/>
              <w:marTop w:val="0"/>
              <w:marBottom w:val="0"/>
              <w:divBdr>
                <w:top w:val="none" w:sz="0" w:space="0" w:color="auto"/>
                <w:left w:val="none" w:sz="0" w:space="0" w:color="auto"/>
                <w:bottom w:val="single" w:sz="6" w:space="0" w:color="C0C0C0"/>
                <w:right w:val="none" w:sz="0" w:space="0" w:color="auto"/>
              </w:divBdr>
              <w:divsChild>
                <w:div w:id="522129905">
                  <w:marLeft w:val="0"/>
                  <w:marRight w:val="0"/>
                  <w:marTop w:val="0"/>
                  <w:marBottom w:val="0"/>
                  <w:divBdr>
                    <w:top w:val="none" w:sz="0" w:space="0" w:color="auto"/>
                    <w:left w:val="none" w:sz="0" w:space="0" w:color="auto"/>
                    <w:bottom w:val="none" w:sz="0" w:space="0" w:color="auto"/>
                    <w:right w:val="none" w:sz="0" w:space="0" w:color="auto"/>
                  </w:divBdr>
                  <w:divsChild>
                    <w:div w:id="1345087276">
                      <w:marLeft w:val="0"/>
                      <w:marRight w:val="0"/>
                      <w:marTop w:val="0"/>
                      <w:marBottom w:val="0"/>
                      <w:divBdr>
                        <w:top w:val="none" w:sz="0" w:space="0" w:color="auto"/>
                        <w:left w:val="none" w:sz="0" w:space="0" w:color="auto"/>
                        <w:bottom w:val="none" w:sz="0" w:space="0" w:color="auto"/>
                        <w:right w:val="none" w:sz="0" w:space="0" w:color="auto"/>
                      </w:divBdr>
                      <w:divsChild>
                        <w:div w:id="1654290889">
                          <w:marLeft w:val="0"/>
                          <w:marRight w:val="0"/>
                          <w:marTop w:val="0"/>
                          <w:marBottom w:val="0"/>
                          <w:divBdr>
                            <w:top w:val="none" w:sz="0" w:space="0" w:color="auto"/>
                            <w:left w:val="none" w:sz="0" w:space="0" w:color="auto"/>
                            <w:bottom w:val="none" w:sz="0" w:space="0" w:color="auto"/>
                            <w:right w:val="none" w:sz="0" w:space="0" w:color="auto"/>
                          </w:divBdr>
                          <w:divsChild>
                            <w:div w:id="123504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2564495">
      <w:bodyDiv w:val="1"/>
      <w:marLeft w:val="0"/>
      <w:marRight w:val="0"/>
      <w:marTop w:val="0"/>
      <w:marBottom w:val="0"/>
      <w:divBdr>
        <w:top w:val="none" w:sz="0" w:space="0" w:color="auto"/>
        <w:left w:val="none" w:sz="0" w:space="0" w:color="auto"/>
        <w:bottom w:val="none" w:sz="0" w:space="0" w:color="auto"/>
        <w:right w:val="none" w:sz="0" w:space="0" w:color="auto"/>
      </w:divBdr>
      <w:divsChild>
        <w:div w:id="1510875920">
          <w:marLeft w:val="547"/>
          <w:marRight w:val="0"/>
          <w:marTop w:val="0"/>
          <w:marBottom w:val="0"/>
          <w:divBdr>
            <w:top w:val="none" w:sz="0" w:space="0" w:color="auto"/>
            <w:left w:val="none" w:sz="0" w:space="0" w:color="auto"/>
            <w:bottom w:val="none" w:sz="0" w:space="0" w:color="auto"/>
            <w:right w:val="none" w:sz="0" w:space="0" w:color="auto"/>
          </w:divBdr>
        </w:div>
      </w:divsChild>
    </w:div>
    <w:div w:id="788014780">
      <w:bodyDiv w:val="1"/>
      <w:marLeft w:val="0"/>
      <w:marRight w:val="0"/>
      <w:marTop w:val="0"/>
      <w:marBottom w:val="0"/>
      <w:divBdr>
        <w:top w:val="none" w:sz="0" w:space="0" w:color="auto"/>
        <w:left w:val="none" w:sz="0" w:space="0" w:color="auto"/>
        <w:bottom w:val="none" w:sz="0" w:space="0" w:color="auto"/>
        <w:right w:val="none" w:sz="0" w:space="0" w:color="auto"/>
      </w:divBdr>
    </w:div>
    <w:div w:id="842283551">
      <w:bodyDiv w:val="1"/>
      <w:marLeft w:val="0"/>
      <w:marRight w:val="0"/>
      <w:marTop w:val="0"/>
      <w:marBottom w:val="0"/>
      <w:divBdr>
        <w:top w:val="none" w:sz="0" w:space="0" w:color="auto"/>
        <w:left w:val="none" w:sz="0" w:space="0" w:color="auto"/>
        <w:bottom w:val="none" w:sz="0" w:space="0" w:color="auto"/>
        <w:right w:val="none" w:sz="0" w:space="0" w:color="auto"/>
      </w:divBdr>
    </w:div>
    <w:div w:id="844901010">
      <w:bodyDiv w:val="1"/>
      <w:marLeft w:val="0"/>
      <w:marRight w:val="0"/>
      <w:marTop w:val="0"/>
      <w:marBottom w:val="0"/>
      <w:divBdr>
        <w:top w:val="none" w:sz="0" w:space="0" w:color="auto"/>
        <w:left w:val="none" w:sz="0" w:space="0" w:color="auto"/>
        <w:bottom w:val="none" w:sz="0" w:space="0" w:color="auto"/>
        <w:right w:val="none" w:sz="0" w:space="0" w:color="auto"/>
      </w:divBdr>
      <w:divsChild>
        <w:div w:id="576788392">
          <w:marLeft w:val="0"/>
          <w:marRight w:val="0"/>
          <w:marTop w:val="0"/>
          <w:marBottom w:val="0"/>
          <w:divBdr>
            <w:top w:val="none" w:sz="0" w:space="0" w:color="auto"/>
            <w:left w:val="none" w:sz="0" w:space="0" w:color="auto"/>
            <w:bottom w:val="none" w:sz="0" w:space="0" w:color="auto"/>
            <w:right w:val="none" w:sz="0" w:space="0" w:color="auto"/>
          </w:divBdr>
          <w:divsChild>
            <w:div w:id="614214737">
              <w:marLeft w:val="0"/>
              <w:marRight w:val="0"/>
              <w:marTop w:val="0"/>
              <w:marBottom w:val="0"/>
              <w:divBdr>
                <w:top w:val="none" w:sz="0" w:space="0" w:color="auto"/>
                <w:left w:val="single" w:sz="6" w:space="0" w:color="F1F3F4"/>
                <w:bottom w:val="none" w:sz="0" w:space="0" w:color="auto"/>
                <w:right w:val="none" w:sz="0" w:space="0" w:color="auto"/>
              </w:divBdr>
              <w:divsChild>
                <w:div w:id="1135291289">
                  <w:marLeft w:val="0"/>
                  <w:marRight w:val="0"/>
                  <w:marTop w:val="0"/>
                  <w:marBottom w:val="0"/>
                  <w:divBdr>
                    <w:top w:val="none" w:sz="0" w:space="0" w:color="auto"/>
                    <w:left w:val="none" w:sz="0" w:space="0" w:color="auto"/>
                    <w:bottom w:val="none" w:sz="0" w:space="0" w:color="auto"/>
                    <w:right w:val="none" w:sz="0" w:space="0" w:color="auto"/>
                  </w:divBdr>
                  <w:divsChild>
                    <w:div w:id="1102186438">
                      <w:marLeft w:val="0"/>
                      <w:marRight w:val="0"/>
                      <w:marTop w:val="0"/>
                      <w:marBottom w:val="0"/>
                      <w:divBdr>
                        <w:top w:val="none" w:sz="0" w:space="0" w:color="auto"/>
                        <w:left w:val="none" w:sz="0" w:space="0" w:color="auto"/>
                        <w:bottom w:val="none" w:sz="0" w:space="0" w:color="auto"/>
                        <w:right w:val="none" w:sz="0" w:space="0" w:color="auto"/>
                      </w:divBdr>
                      <w:divsChild>
                        <w:div w:id="1905531897">
                          <w:marLeft w:val="0"/>
                          <w:marRight w:val="0"/>
                          <w:marTop w:val="0"/>
                          <w:marBottom w:val="0"/>
                          <w:divBdr>
                            <w:top w:val="none" w:sz="0" w:space="0" w:color="auto"/>
                            <w:left w:val="none" w:sz="0" w:space="0" w:color="auto"/>
                            <w:bottom w:val="none" w:sz="0" w:space="0" w:color="auto"/>
                            <w:right w:val="none" w:sz="0" w:space="0" w:color="auto"/>
                          </w:divBdr>
                          <w:divsChild>
                            <w:div w:id="1408529896">
                              <w:marLeft w:val="0"/>
                              <w:marRight w:val="0"/>
                              <w:marTop w:val="0"/>
                              <w:marBottom w:val="0"/>
                              <w:divBdr>
                                <w:top w:val="none" w:sz="0" w:space="0" w:color="auto"/>
                                <w:left w:val="none" w:sz="0" w:space="0" w:color="auto"/>
                                <w:bottom w:val="none" w:sz="0" w:space="0" w:color="auto"/>
                                <w:right w:val="none" w:sz="0" w:space="0" w:color="auto"/>
                              </w:divBdr>
                              <w:divsChild>
                                <w:div w:id="1362394279">
                                  <w:marLeft w:val="0"/>
                                  <w:marRight w:val="0"/>
                                  <w:marTop w:val="0"/>
                                  <w:marBottom w:val="0"/>
                                  <w:divBdr>
                                    <w:top w:val="none" w:sz="0" w:space="0" w:color="auto"/>
                                    <w:left w:val="none" w:sz="0" w:space="0" w:color="auto"/>
                                    <w:bottom w:val="none" w:sz="0" w:space="0" w:color="auto"/>
                                    <w:right w:val="none" w:sz="0" w:space="0" w:color="auto"/>
                                  </w:divBdr>
                                </w:div>
                                <w:div w:id="117676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172740">
                      <w:marLeft w:val="0"/>
                      <w:marRight w:val="0"/>
                      <w:marTop w:val="0"/>
                      <w:marBottom w:val="0"/>
                      <w:divBdr>
                        <w:top w:val="none" w:sz="0" w:space="0" w:color="auto"/>
                        <w:left w:val="none" w:sz="0" w:space="0" w:color="auto"/>
                        <w:bottom w:val="none" w:sz="0" w:space="0" w:color="auto"/>
                        <w:right w:val="none" w:sz="0" w:space="0" w:color="auto"/>
                      </w:divBdr>
                      <w:divsChild>
                        <w:div w:id="189144462">
                          <w:marLeft w:val="0"/>
                          <w:marRight w:val="0"/>
                          <w:marTop w:val="0"/>
                          <w:marBottom w:val="0"/>
                          <w:divBdr>
                            <w:top w:val="none" w:sz="0" w:space="0" w:color="auto"/>
                            <w:left w:val="none" w:sz="0" w:space="0" w:color="auto"/>
                            <w:bottom w:val="none" w:sz="0" w:space="0" w:color="auto"/>
                            <w:right w:val="none" w:sz="0" w:space="0" w:color="auto"/>
                          </w:divBdr>
                          <w:divsChild>
                            <w:div w:id="863249154">
                              <w:marLeft w:val="0"/>
                              <w:marRight w:val="0"/>
                              <w:marTop w:val="0"/>
                              <w:marBottom w:val="0"/>
                              <w:divBdr>
                                <w:top w:val="none" w:sz="0" w:space="0" w:color="auto"/>
                                <w:left w:val="none" w:sz="0" w:space="0" w:color="auto"/>
                                <w:bottom w:val="none" w:sz="0" w:space="0" w:color="auto"/>
                                <w:right w:val="none" w:sz="0" w:space="0" w:color="auto"/>
                              </w:divBdr>
                            </w:div>
                            <w:div w:id="278143589">
                              <w:marLeft w:val="0"/>
                              <w:marRight w:val="0"/>
                              <w:marTop w:val="0"/>
                              <w:marBottom w:val="0"/>
                              <w:divBdr>
                                <w:top w:val="none" w:sz="0" w:space="0" w:color="auto"/>
                                <w:left w:val="none" w:sz="0" w:space="0" w:color="auto"/>
                                <w:bottom w:val="none" w:sz="0" w:space="0" w:color="auto"/>
                                <w:right w:val="none" w:sz="0" w:space="0" w:color="auto"/>
                              </w:divBdr>
                            </w:div>
                          </w:divsChild>
                        </w:div>
                        <w:div w:id="658078856">
                          <w:marLeft w:val="0"/>
                          <w:marRight w:val="0"/>
                          <w:marTop w:val="0"/>
                          <w:marBottom w:val="0"/>
                          <w:divBdr>
                            <w:top w:val="none" w:sz="0" w:space="0" w:color="auto"/>
                            <w:left w:val="none" w:sz="0" w:space="0" w:color="auto"/>
                            <w:bottom w:val="none" w:sz="0" w:space="0" w:color="auto"/>
                            <w:right w:val="none" w:sz="0" w:space="0" w:color="auto"/>
                          </w:divBdr>
                          <w:divsChild>
                            <w:div w:id="103695849">
                              <w:marLeft w:val="0"/>
                              <w:marRight w:val="0"/>
                              <w:marTop w:val="0"/>
                              <w:marBottom w:val="0"/>
                              <w:divBdr>
                                <w:top w:val="none" w:sz="0" w:space="0" w:color="auto"/>
                                <w:left w:val="none" w:sz="0" w:space="0" w:color="auto"/>
                                <w:bottom w:val="none" w:sz="0" w:space="0" w:color="auto"/>
                                <w:right w:val="none" w:sz="0" w:space="0" w:color="auto"/>
                              </w:divBdr>
                              <w:divsChild>
                                <w:div w:id="178430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593495">
          <w:marLeft w:val="180"/>
          <w:marRight w:val="0"/>
          <w:marTop w:val="0"/>
          <w:marBottom w:val="0"/>
          <w:divBdr>
            <w:top w:val="none" w:sz="0" w:space="0" w:color="auto"/>
            <w:left w:val="none" w:sz="0" w:space="0" w:color="auto"/>
            <w:bottom w:val="none" w:sz="0" w:space="0" w:color="auto"/>
            <w:right w:val="none" w:sz="0" w:space="0" w:color="auto"/>
          </w:divBdr>
          <w:divsChild>
            <w:div w:id="59606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6450">
      <w:bodyDiv w:val="1"/>
      <w:marLeft w:val="0"/>
      <w:marRight w:val="0"/>
      <w:marTop w:val="0"/>
      <w:marBottom w:val="0"/>
      <w:divBdr>
        <w:top w:val="none" w:sz="0" w:space="0" w:color="auto"/>
        <w:left w:val="none" w:sz="0" w:space="0" w:color="auto"/>
        <w:bottom w:val="none" w:sz="0" w:space="0" w:color="auto"/>
        <w:right w:val="none" w:sz="0" w:space="0" w:color="auto"/>
      </w:divBdr>
    </w:div>
    <w:div w:id="1039860180">
      <w:bodyDiv w:val="1"/>
      <w:marLeft w:val="0"/>
      <w:marRight w:val="0"/>
      <w:marTop w:val="0"/>
      <w:marBottom w:val="0"/>
      <w:divBdr>
        <w:top w:val="none" w:sz="0" w:space="0" w:color="auto"/>
        <w:left w:val="none" w:sz="0" w:space="0" w:color="auto"/>
        <w:bottom w:val="none" w:sz="0" w:space="0" w:color="auto"/>
        <w:right w:val="none" w:sz="0" w:space="0" w:color="auto"/>
      </w:divBdr>
    </w:div>
    <w:div w:id="1072850506">
      <w:bodyDiv w:val="1"/>
      <w:marLeft w:val="0"/>
      <w:marRight w:val="0"/>
      <w:marTop w:val="0"/>
      <w:marBottom w:val="0"/>
      <w:divBdr>
        <w:top w:val="none" w:sz="0" w:space="0" w:color="auto"/>
        <w:left w:val="none" w:sz="0" w:space="0" w:color="auto"/>
        <w:bottom w:val="none" w:sz="0" w:space="0" w:color="auto"/>
        <w:right w:val="none" w:sz="0" w:space="0" w:color="auto"/>
      </w:divBdr>
    </w:div>
    <w:div w:id="1154375317">
      <w:bodyDiv w:val="1"/>
      <w:marLeft w:val="0"/>
      <w:marRight w:val="0"/>
      <w:marTop w:val="0"/>
      <w:marBottom w:val="0"/>
      <w:divBdr>
        <w:top w:val="none" w:sz="0" w:space="0" w:color="auto"/>
        <w:left w:val="none" w:sz="0" w:space="0" w:color="auto"/>
        <w:bottom w:val="none" w:sz="0" w:space="0" w:color="auto"/>
        <w:right w:val="none" w:sz="0" w:space="0" w:color="auto"/>
      </w:divBdr>
      <w:divsChild>
        <w:div w:id="935866733">
          <w:marLeft w:val="0"/>
          <w:marRight w:val="0"/>
          <w:marTop w:val="0"/>
          <w:marBottom w:val="0"/>
          <w:divBdr>
            <w:top w:val="none" w:sz="0" w:space="0" w:color="auto"/>
            <w:left w:val="none" w:sz="0" w:space="0" w:color="auto"/>
            <w:bottom w:val="none" w:sz="0" w:space="0" w:color="auto"/>
            <w:right w:val="none" w:sz="0" w:space="0" w:color="auto"/>
          </w:divBdr>
          <w:divsChild>
            <w:div w:id="1053231256">
              <w:marLeft w:val="0"/>
              <w:marRight w:val="0"/>
              <w:marTop w:val="0"/>
              <w:marBottom w:val="0"/>
              <w:divBdr>
                <w:top w:val="none" w:sz="0" w:space="0" w:color="auto"/>
                <w:left w:val="none" w:sz="0" w:space="0" w:color="auto"/>
                <w:bottom w:val="single" w:sz="6" w:space="0" w:color="C0C0C0"/>
                <w:right w:val="none" w:sz="0" w:space="0" w:color="auto"/>
              </w:divBdr>
              <w:divsChild>
                <w:div w:id="1616330141">
                  <w:marLeft w:val="0"/>
                  <w:marRight w:val="0"/>
                  <w:marTop w:val="0"/>
                  <w:marBottom w:val="0"/>
                  <w:divBdr>
                    <w:top w:val="none" w:sz="0" w:space="0" w:color="auto"/>
                    <w:left w:val="none" w:sz="0" w:space="0" w:color="auto"/>
                    <w:bottom w:val="none" w:sz="0" w:space="0" w:color="auto"/>
                    <w:right w:val="none" w:sz="0" w:space="0" w:color="auto"/>
                  </w:divBdr>
                  <w:divsChild>
                    <w:div w:id="1574123563">
                      <w:marLeft w:val="0"/>
                      <w:marRight w:val="0"/>
                      <w:marTop w:val="0"/>
                      <w:marBottom w:val="0"/>
                      <w:divBdr>
                        <w:top w:val="none" w:sz="0" w:space="0" w:color="auto"/>
                        <w:left w:val="none" w:sz="0" w:space="0" w:color="auto"/>
                        <w:bottom w:val="none" w:sz="0" w:space="0" w:color="auto"/>
                        <w:right w:val="none" w:sz="0" w:space="0" w:color="auto"/>
                      </w:divBdr>
                      <w:divsChild>
                        <w:div w:id="120809805">
                          <w:marLeft w:val="0"/>
                          <w:marRight w:val="0"/>
                          <w:marTop w:val="0"/>
                          <w:marBottom w:val="0"/>
                          <w:divBdr>
                            <w:top w:val="none" w:sz="0" w:space="0" w:color="auto"/>
                            <w:left w:val="none" w:sz="0" w:space="0" w:color="auto"/>
                            <w:bottom w:val="none" w:sz="0" w:space="0" w:color="auto"/>
                            <w:right w:val="none" w:sz="0" w:space="0" w:color="auto"/>
                          </w:divBdr>
                          <w:divsChild>
                            <w:div w:id="8954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691578">
      <w:bodyDiv w:val="1"/>
      <w:marLeft w:val="0"/>
      <w:marRight w:val="0"/>
      <w:marTop w:val="0"/>
      <w:marBottom w:val="0"/>
      <w:divBdr>
        <w:top w:val="none" w:sz="0" w:space="0" w:color="auto"/>
        <w:left w:val="none" w:sz="0" w:space="0" w:color="auto"/>
        <w:bottom w:val="none" w:sz="0" w:space="0" w:color="auto"/>
        <w:right w:val="none" w:sz="0" w:space="0" w:color="auto"/>
      </w:divBdr>
    </w:div>
    <w:div w:id="1323317247">
      <w:bodyDiv w:val="1"/>
      <w:marLeft w:val="0"/>
      <w:marRight w:val="0"/>
      <w:marTop w:val="0"/>
      <w:marBottom w:val="0"/>
      <w:divBdr>
        <w:top w:val="none" w:sz="0" w:space="0" w:color="auto"/>
        <w:left w:val="none" w:sz="0" w:space="0" w:color="auto"/>
        <w:bottom w:val="none" w:sz="0" w:space="0" w:color="auto"/>
        <w:right w:val="none" w:sz="0" w:space="0" w:color="auto"/>
      </w:divBdr>
    </w:div>
    <w:div w:id="1371957447">
      <w:bodyDiv w:val="1"/>
      <w:marLeft w:val="0"/>
      <w:marRight w:val="0"/>
      <w:marTop w:val="0"/>
      <w:marBottom w:val="0"/>
      <w:divBdr>
        <w:top w:val="none" w:sz="0" w:space="0" w:color="auto"/>
        <w:left w:val="none" w:sz="0" w:space="0" w:color="auto"/>
        <w:bottom w:val="none" w:sz="0" w:space="0" w:color="auto"/>
        <w:right w:val="none" w:sz="0" w:space="0" w:color="auto"/>
      </w:divBdr>
    </w:div>
    <w:div w:id="1487087395">
      <w:bodyDiv w:val="1"/>
      <w:marLeft w:val="0"/>
      <w:marRight w:val="0"/>
      <w:marTop w:val="0"/>
      <w:marBottom w:val="0"/>
      <w:divBdr>
        <w:top w:val="none" w:sz="0" w:space="0" w:color="auto"/>
        <w:left w:val="none" w:sz="0" w:space="0" w:color="auto"/>
        <w:bottom w:val="none" w:sz="0" w:space="0" w:color="auto"/>
        <w:right w:val="none" w:sz="0" w:space="0" w:color="auto"/>
      </w:divBdr>
    </w:div>
    <w:div w:id="1492212093">
      <w:bodyDiv w:val="1"/>
      <w:marLeft w:val="0"/>
      <w:marRight w:val="0"/>
      <w:marTop w:val="0"/>
      <w:marBottom w:val="0"/>
      <w:divBdr>
        <w:top w:val="none" w:sz="0" w:space="0" w:color="auto"/>
        <w:left w:val="none" w:sz="0" w:space="0" w:color="auto"/>
        <w:bottom w:val="none" w:sz="0" w:space="0" w:color="auto"/>
        <w:right w:val="none" w:sz="0" w:space="0" w:color="auto"/>
      </w:divBdr>
    </w:div>
    <w:div w:id="1570268740">
      <w:bodyDiv w:val="1"/>
      <w:marLeft w:val="0"/>
      <w:marRight w:val="0"/>
      <w:marTop w:val="0"/>
      <w:marBottom w:val="0"/>
      <w:divBdr>
        <w:top w:val="none" w:sz="0" w:space="0" w:color="auto"/>
        <w:left w:val="none" w:sz="0" w:space="0" w:color="auto"/>
        <w:bottom w:val="none" w:sz="0" w:space="0" w:color="auto"/>
        <w:right w:val="none" w:sz="0" w:space="0" w:color="auto"/>
      </w:divBdr>
      <w:divsChild>
        <w:div w:id="140581882">
          <w:marLeft w:val="0"/>
          <w:marRight w:val="0"/>
          <w:marTop w:val="0"/>
          <w:marBottom w:val="0"/>
          <w:divBdr>
            <w:top w:val="none" w:sz="0" w:space="0" w:color="auto"/>
            <w:left w:val="none" w:sz="0" w:space="0" w:color="auto"/>
            <w:bottom w:val="none" w:sz="0" w:space="0" w:color="auto"/>
            <w:right w:val="none" w:sz="0" w:space="0" w:color="auto"/>
          </w:divBdr>
          <w:divsChild>
            <w:div w:id="69156151">
              <w:marLeft w:val="0"/>
              <w:marRight w:val="0"/>
              <w:marTop w:val="0"/>
              <w:marBottom w:val="0"/>
              <w:divBdr>
                <w:top w:val="none" w:sz="0" w:space="0" w:color="auto"/>
                <w:left w:val="none" w:sz="0" w:space="0" w:color="auto"/>
                <w:bottom w:val="single" w:sz="6" w:space="0" w:color="C0C0C0"/>
                <w:right w:val="none" w:sz="0" w:space="0" w:color="auto"/>
              </w:divBdr>
              <w:divsChild>
                <w:div w:id="34430068">
                  <w:marLeft w:val="0"/>
                  <w:marRight w:val="0"/>
                  <w:marTop w:val="0"/>
                  <w:marBottom w:val="0"/>
                  <w:divBdr>
                    <w:top w:val="none" w:sz="0" w:space="0" w:color="auto"/>
                    <w:left w:val="none" w:sz="0" w:space="0" w:color="auto"/>
                    <w:bottom w:val="none" w:sz="0" w:space="0" w:color="auto"/>
                    <w:right w:val="none" w:sz="0" w:space="0" w:color="auto"/>
                  </w:divBdr>
                  <w:divsChild>
                    <w:div w:id="337467308">
                      <w:marLeft w:val="0"/>
                      <w:marRight w:val="0"/>
                      <w:marTop w:val="0"/>
                      <w:marBottom w:val="0"/>
                      <w:divBdr>
                        <w:top w:val="none" w:sz="0" w:space="0" w:color="auto"/>
                        <w:left w:val="none" w:sz="0" w:space="0" w:color="auto"/>
                        <w:bottom w:val="none" w:sz="0" w:space="0" w:color="auto"/>
                        <w:right w:val="none" w:sz="0" w:space="0" w:color="auto"/>
                      </w:divBdr>
                      <w:divsChild>
                        <w:div w:id="1897819888">
                          <w:marLeft w:val="0"/>
                          <w:marRight w:val="0"/>
                          <w:marTop w:val="0"/>
                          <w:marBottom w:val="0"/>
                          <w:divBdr>
                            <w:top w:val="none" w:sz="0" w:space="0" w:color="auto"/>
                            <w:left w:val="none" w:sz="0" w:space="0" w:color="auto"/>
                            <w:bottom w:val="none" w:sz="0" w:space="0" w:color="auto"/>
                            <w:right w:val="none" w:sz="0" w:space="0" w:color="auto"/>
                          </w:divBdr>
                          <w:divsChild>
                            <w:div w:id="4957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937677">
      <w:bodyDiv w:val="1"/>
      <w:marLeft w:val="0"/>
      <w:marRight w:val="0"/>
      <w:marTop w:val="0"/>
      <w:marBottom w:val="0"/>
      <w:divBdr>
        <w:top w:val="none" w:sz="0" w:space="0" w:color="auto"/>
        <w:left w:val="none" w:sz="0" w:space="0" w:color="auto"/>
        <w:bottom w:val="none" w:sz="0" w:space="0" w:color="auto"/>
        <w:right w:val="none" w:sz="0" w:space="0" w:color="auto"/>
      </w:divBdr>
    </w:div>
    <w:div w:id="1866480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5.png"/><Relationship Id="rId21" Type="http://schemas.openxmlformats.org/officeDocument/2006/relationships/image" Target="media/image14.png"/><Relationship Id="rId42" Type="http://schemas.microsoft.com/office/2007/relationships/diagramDrawing" Target="diagrams/drawing3.xml"/><Relationship Id="rId47" Type="http://schemas.openxmlformats.org/officeDocument/2006/relationships/image" Target="media/image25.png"/><Relationship Id="rId63" Type="http://schemas.openxmlformats.org/officeDocument/2006/relationships/image" Target="media/image41.jpe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9.jpe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0.png"/><Relationship Id="rId37" Type="http://schemas.microsoft.com/office/2007/relationships/diagramDrawing" Target="diagrams/drawing2.xm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jpe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2.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5.png"/><Relationship Id="rId27" Type="http://schemas.openxmlformats.org/officeDocument/2006/relationships/diagramData" Target="diagrams/data1.xml"/><Relationship Id="rId43" Type="http://schemas.openxmlformats.org/officeDocument/2006/relationships/image" Target="media/image21.jpe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8.png"/><Relationship Id="rId85" Type="http://schemas.openxmlformats.org/officeDocument/2006/relationships/image" Target="media/image63.png"/><Relationship Id="rId150" Type="http://schemas.microsoft.com/office/2011/relationships/people" Target="peop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diagramData" Target="diagrams/data2.xml"/><Relationship Id="rId38" Type="http://schemas.openxmlformats.org/officeDocument/2006/relationships/diagramData" Target="diagrams/data3.xm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5.png"/><Relationship Id="rId20" Type="http://schemas.openxmlformats.org/officeDocument/2006/relationships/image" Target="media/image13.png"/><Relationship Id="rId41" Type="http://schemas.openxmlformats.org/officeDocument/2006/relationships/diagramColors" Target="diagrams/colors3.xm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image" Target="media/image110.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diagramLayout" Target="diagrams/layout1.xml"/><Relationship Id="rId36" Type="http://schemas.openxmlformats.org/officeDocument/2006/relationships/diagramColors" Target="diagrams/colors2.xml"/><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3.png"/><Relationship Id="rId31" Type="http://schemas.microsoft.com/office/2007/relationships/diagramDrawing" Target="diagrams/drawing1.xml"/><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image" Target="media/image121.png"/><Relationship Id="rId148" Type="http://schemas.openxmlformats.org/officeDocument/2006/relationships/footer" Target="footer1.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3.xml"/><Relationship Id="rId109" Type="http://schemas.openxmlformats.org/officeDocument/2006/relationships/image" Target="media/image87.png"/><Relationship Id="rId34" Type="http://schemas.openxmlformats.org/officeDocument/2006/relationships/diagramLayout" Target="diagrams/layout2.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diagramQuickStyle" Target="diagrams/quickStyle1.xml"/><Relationship Id="rId24" Type="http://schemas.openxmlformats.org/officeDocument/2006/relationships/image" Target="media/image17.png"/><Relationship Id="rId40" Type="http://schemas.openxmlformats.org/officeDocument/2006/relationships/diagramQuickStyle" Target="diagrams/quickStyle3.xml"/><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diagramColors" Target="diagrams/colors1.xml"/><Relationship Id="rId35" Type="http://schemas.openxmlformats.org/officeDocument/2006/relationships/diagramQuickStyle" Target="diagrams/quickStyle2.xm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FC97039-495A-45C3-9BF6-B840D40B3ED4}" type="doc">
      <dgm:prSet loTypeId="urn:microsoft.com/office/officeart/2005/8/layout/hierarchy2" loCatId="hierarchy" qsTypeId="urn:microsoft.com/office/officeart/2005/8/quickstyle/simple5" qsCatId="simple" csTypeId="urn:microsoft.com/office/officeart/2005/8/colors/colorful5" csCatId="colorful" phldr="1"/>
      <dgm:spPr/>
      <dgm:t>
        <a:bodyPr/>
        <a:lstStyle/>
        <a:p>
          <a:endParaRPr lang="en-US"/>
        </a:p>
      </dgm:t>
    </dgm:pt>
    <dgm:pt modelId="{17495DFA-FC54-4226-8F30-2FA011740188}">
      <dgm:prSet custT="1"/>
      <dgm:spPr/>
      <dgm:t>
        <a:bodyPr/>
        <a:lstStyle/>
        <a:p>
          <a:pPr algn="ctr"/>
          <a:r>
            <a:rPr lang="en-US" sz="1000">
              <a:latin typeface="Times New Roman" panose="02020603050405020304" pitchFamily="18" charset="0"/>
              <a:cs typeface="Times New Roman" panose="02020603050405020304" pitchFamily="18" charset="0"/>
            </a:rPr>
            <a:t>Ứng dụng mua quần áo</a:t>
          </a:r>
          <a:r>
            <a:rPr lang="vi-VN"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nam công sở (MOF)</a:t>
          </a:r>
        </a:p>
      </dgm:t>
    </dgm:pt>
    <dgm:pt modelId="{5099B5CD-C85A-4865-9F12-580C827E0415}" type="parTrans" cxnId="{7C8E2BC3-D625-41B3-A8DD-5D31B9834B1F}">
      <dgm:prSet/>
      <dgm:spPr/>
      <dgm:t>
        <a:bodyPr/>
        <a:lstStyle/>
        <a:p>
          <a:pPr algn="ctr"/>
          <a:endParaRPr lang="en-US"/>
        </a:p>
      </dgm:t>
    </dgm:pt>
    <dgm:pt modelId="{8182424B-6E8B-49FE-B1C9-2236C701655C}" type="sibTrans" cxnId="{7C8E2BC3-D625-41B3-A8DD-5D31B9834B1F}">
      <dgm:prSet/>
      <dgm:spPr/>
      <dgm:t>
        <a:bodyPr/>
        <a:lstStyle/>
        <a:p>
          <a:pPr algn="ctr"/>
          <a:endParaRPr lang="en-US"/>
        </a:p>
      </dgm:t>
    </dgm:pt>
    <dgm:pt modelId="{16C2879E-E05F-46EF-BA6E-6643D48ED6F7}">
      <dgm:prSet custT="1"/>
      <dgm:spPr/>
      <dgm:t>
        <a:bodyPr/>
        <a:lstStyle/>
        <a:p>
          <a:pPr algn="ctr"/>
          <a:r>
            <a:rPr lang="en-US" sz="1000">
              <a:latin typeface="Times New Roman" panose="02020603050405020304" pitchFamily="18" charset="0"/>
              <a:cs typeface="Times New Roman" panose="02020603050405020304" pitchFamily="18" charset="0"/>
            </a:rPr>
            <a:t>GVHD Nguyễn Quang Hưng</a:t>
          </a:r>
        </a:p>
      </dgm:t>
    </dgm:pt>
    <dgm:pt modelId="{E9F56B76-B416-493E-9B2F-74E32BC96BF2}" type="parTrans" cxnId="{5603DE14-F621-469E-A231-8366A9845BB0}">
      <dgm:prSet/>
      <dgm:spPr/>
      <dgm:t>
        <a:bodyPr/>
        <a:lstStyle/>
        <a:p>
          <a:pPr algn="ctr"/>
          <a:endParaRPr lang="en-US" sz="1400"/>
        </a:p>
      </dgm:t>
    </dgm:pt>
    <dgm:pt modelId="{7E432E7B-1073-4CE8-98A9-99C4B5E3F4B9}" type="sibTrans" cxnId="{5603DE14-F621-469E-A231-8366A9845BB0}">
      <dgm:prSet/>
      <dgm:spPr/>
      <dgm:t>
        <a:bodyPr/>
        <a:lstStyle/>
        <a:p>
          <a:pPr algn="ctr"/>
          <a:endParaRPr lang="en-US"/>
        </a:p>
      </dgm:t>
    </dgm:pt>
    <dgm:pt modelId="{2D2B941A-D7AB-445F-89FE-EFC4E74CFE12}">
      <dgm:prSet custT="1"/>
      <dgm:spPr>
        <a:solidFill>
          <a:schemeClr val="accent2"/>
        </a:solidFill>
      </dgm:spPr>
      <dgm:t>
        <a:bodyPr/>
        <a:lstStyle/>
        <a:p>
          <a:pPr algn="ctr"/>
          <a:r>
            <a:rPr lang="en-US" sz="1000">
              <a:latin typeface="Times New Roman" panose="02020603050405020304" pitchFamily="18" charset="0"/>
              <a:cs typeface="Times New Roman" panose="02020603050405020304" pitchFamily="18" charset="0"/>
            </a:rPr>
            <a:t>Nguyễn Đình Quang </a:t>
          </a:r>
          <a:endParaRPr lang="vi-VN" sz="1000">
            <a:latin typeface="Times New Roman" panose="02020603050405020304" pitchFamily="18" charset="0"/>
            <a:cs typeface="Times New Roman" panose="02020603050405020304" pitchFamily="18" charset="0"/>
          </a:endParaRPr>
        </a:p>
        <a:p>
          <a:pPr algn="ctr"/>
          <a:r>
            <a:rPr lang="vi-VN" sz="1000">
              <a:solidFill>
                <a:schemeClr val="tx1">
                  <a:lumMod val="75000"/>
                  <a:lumOff val="25000"/>
                </a:schemeClr>
              </a:solidFill>
              <a:latin typeface="Times New Roman" panose="02020603050405020304" pitchFamily="18" charset="0"/>
              <a:cs typeface="Times New Roman" panose="02020603050405020304" pitchFamily="18" charset="0"/>
            </a:rPr>
            <a:t>Leader</a:t>
          </a:r>
          <a:endParaRPr lang="en-US" sz="1000">
            <a:solidFill>
              <a:schemeClr val="tx1">
                <a:lumMod val="75000"/>
                <a:lumOff val="25000"/>
              </a:schemeClr>
            </a:solidFill>
            <a:latin typeface="Times New Roman" panose="02020603050405020304" pitchFamily="18" charset="0"/>
            <a:cs typeface="Times New Roman" panose="02020603050405020304" pitchFamily="18" charset="0"/>
          </a:endParaRPr>
        </a:p>
        <a:p>
          <a:pPr algn="ctr"/>
          <a:r>
            <a:rPr lang="en-US" sz="1000">
              <a:solidFill>
                <a:schemeClr val="bg2">
                  <a:lumMod val="25000"/>
                </a:schemeClr>
              </a:solidFill>
              <a:latin typeface="Times New Roman" panose="02020603050405020304" pitchFamily="18" charset="0"/>
              <a:cs typeface="Times New Roman" panose="02020603050405020304" pitchFamily="18" charset="0"/>
            </a:rPr>
            <a:t>Frontend</a:t>
          </a:r>
          <a:r>
            <a:rPr lang="en-US" sz="1000">
              <a:latin typeface="Times New Roman" panose="02020603050405020304" pitchFamily="18" charset="0"/>
              <a:cs typeface="Times New Roman" panose="02020603050405020304" pitchFamily="18" charset="0"/>
            </a:rPr>
            <a:t>  </a:t>
          </a:r>
        </a:p>
      </dgm:t>
    </dgm:pt>
    <dgm:pt modelId="{02906613-81B9-4498-BEFC-DE5EDB7B82BE}" type="parTrans" cxnId="{2C4AFC60-10E3-4537-AF40-9C80FF3FD797}">
      <dgm:prSet/>
      <dgm:spPr/>
      <dgm:t>
        <a:bodyPr/>
        <a:lstStyle/>
        <a:p>
          <a:pPr algn="ctr"/>
          <a:endParaRPr lang="en-US" sz="1400"/>
        </a:p>
      </dgm:t>
    </dgm:pt>
    <dgm:pt modelId="{33032648-D8CC-4204-8A8B-2E4CF1E2285E}" type="sibTrans" cxnId="{2C4AFC60-10E3-4537-AF40-9C80FF3FD797}">
      <dgm:prSet/>
      <dgm:spPr/>
      <dgm:t>
        <a:bodyPr/>
        <a:lstStyle/>
        <a:p>
          <a:pPr algn="ctr"/>
          <a:endParaRPr lang="en-US"/>
        </a:p>
      </dgm:t>
    </dgm:pt>
    <dgm:pt modelId="{33D4D041-2BAE-4FB9-B724-A16E8870A3DC}">
      <dgm:prSet custT="1"/>
      <dgm:spPr>
        <a:solidFill>
          <a:schemeClr val="accent2"/>
        </a:solidFill>
      </dgm:spPr>
      <dgm:t>
        <a:bodyPr/>
        <a:lstStyle/>
        <a:p>
          <a:pPr algn="ctr"/>
          <a:r>
            <a:rPr lang="en-US" sz="1000">
              <a:latin typeface="Times New Roman" panose="02020603050405020304" pitchFamily="18" charset="0"/>
              <a:cs typeface="Times New Roman" panose="02020603050405020304" pitchFamily="18" charset="0"/>
            </a:rPr>
            <a:t>Nguyễn Hữu Quân </a:t>
          </a:r>
        </a:p>
        <a:p>
          <a:pPr algn="ctr"/>
          <a:r>
            <a:rPr lang="en-US" sz="1000">
              <a:solidFill>
                <a:schemeClr val="bg2">
                  <a:lumMod val="25000"/>
                </a:schemeClr>
              </a:solidFill>
              <a:latin typeface="Times New Roman" panose="02020603050405020304" pitchFamily="18" charset="0"/>
              <a:cs typeface="Times New Roman" panose="02020603050405020304" pitchFamily="18" charset="0"/>
            </a:rPr>
            <a:t>Frontend, </a:t>
          </a:r>
          <a:r>
            <a:rPr lang="vi-VN" sz="1000">
              <a:solidFill>
                <a:schemeClr val="bg2">
                  <a:lumMod val="25000"/>
                </a:schemeClr>
              </a:solidFill>
              <a:latin typeface="Times New Roman" panose="02020603050405020304" pitchFamily="18" charset="0"/>
              <a:cs typeface="Times New Roman" panose="02020603050405020304" pitchFamily="18" charset="0"/>
            </a:rPr>
            <a:t>Tester</a:t>
          </a:r>
          <a:endParaRPr lang="en-US" sz="1000">
            <a:solidFill>
              <a:schemeClr val="bg2">
                <a:lumMod val="25000"/>
              </a:schemeClr>
            </a:solidFill>
            <a:latin typeface="Times New Roman" panose="02020603050405020304" pitchFamily="18" charset="0"/>
            <a:cs typeface="Times New Roman" panose="02020603050405020304" pitchFamily="18" charset="0"/>
          </a:endParaRPr>
        </a:p>
      </dgm:t>
    </dgm:pt>
    <dgm:pt modelId="{C373E279-36AA-4F1A-9D7F-7CFB20601AB9}" type="parTrans" cxnId="{4BABCDFF-6B54-4126-948D-8CEB899978DF}">
      <dgm:prSet/>
      <dgm:spPr/>
      <dgm:t>
        <a:bodyPr/>
        <a:lstStyle/>
        <a:p>
          <a:pPr algn="ctr"/>
          <a:endParaRPr lang="en-US" sz="1400"/>
        </a:p>
      </dgm:t>
    </dgm:pt>
    <dgm:pt modelId="{924B1E25-6DB6-44C7-8D28-2DB7DA99DA04}" type="sibTrans" cxnId="{4BABCDFF-6B54-4126-948D-8CEB899978DF}">
      <dgm:prSet/>
      <dgm:spPr/>
      <dgm:t>
        <a:bodyPr/>
        <a:lstStyle/>
        <a:p>
          <a:pPr algn="ctr"/>
          <a:endParaRPr lang="en-US"/>
        </a:p>
      </dgm:t>
    </dgm:pt>
    <dgm:pt modelId="{40239760-9C19-4D11-85E6-BD769B2D96D7}">
      <dgm:prSet custT="1"/>
      <dgm:spPr>
        <a:solidFill>
          <a:schemeClr val="accent2"/>
        </a:solidFill>
      </dgm:spPr>
      <dgm:t>
        <a:bodyPr/>
        <a:lstStyle/>
        <a:p>
          <a:pPr algn="ctr"/>
          <a:r>
            <a:rPr lang="en-US" sz="1000">
              <a:latin typeface="Times New Roman" panose="02020603050405020304" pitchFamily="18" charset="0"/>
              <a:cs typeface="Times New Roman" panose="02020603050405020304" pitchFamily="18" charset="0"/>
            </a:rPr>
            <a:t>Lê Đức Hiếu </a:t>
          </a:r>
          <a:endParaRPr lang="vi-VN" sz="1000">
            <a:latin typeface="Times New Roman" panose="02020603050405020304" pitchFamily="18" charset="0"/>
            <a:cs typeface="Times New Roman" panose="02020603050405020304" pitchFamily="18" charset="0"/>
          </a:endParaRPr>
        </a:p>
        <a:p>
          <a:pPr algn="ctr"/>
          <a:r>
            <a:rPr lang="en-US" sz="1000">
              <a:solidFill>
                <a:schemeClr val="bg2">
                  <a:lumMod val="25000"/>
                </a:schemeClr>
              </a:solidFill>
              <a:latin typeface="Times New Roman" panose="02020603050405020304" pitchFamily="18" charset="0"/>
              <a:cs typeface="Times New Roman" panose="02020603050405020304" pitchFamily="18" charset="0"/>
            </a:rPr>
            <a:t>Backend</a:t>
          </a:r>
        </a:p>
      </dgm:t>
    </dgm:pt>
    <dgm:pt modelId="{0EAC465A-3BBA-420B-B9C7-591D18360F3B}" type="parTrans" cxnId="{AECE464B-F375-45AC-9D4A-F5FF29BAD97F}">
      <dgm:prSet/>
      <dgm:spPr/>
      <dgm:t>
        <a:bodyPr/>
        <a:lstStyle/>
        <a:p>
          <a:pPr algn="ctr"/>
          <a:endParaRPr lang="en-US" sz="1400"/>
        </a:p>
      </dgm:t>
    </dgm:pt>
    <dgm:pt modelId="{669203CB-7010-4FEC-AA72-6928C281F27A}" type="sibTrans" cxnId="{AECE464B-F375-45AC-9D4A-F5FF29BAD97F}">
      <dgm:prSet/>
      <dgm:spPr/>
      <dgm:t>
        <a:bodyPr/>
        <a:lstStyle/>
        <a:p>
          <a:pPr algn="ctr"/>
          <a:endParaRPr lang="en-US"/>
        </a:p>
      </dgm:t>
    </dgm:pt>
    <dgm:pt modelId="{8E44ABF6-EEBD-47C5-972E-3F39A1379806}">
      <dgm:prSet custT="1"/>
      <dgm:spPr>
        <a:solidFill>
          <a:schemeClr val="accent2"/>
        </a:solidFill>
      </dgm:spPr>
      <dgm:t>
        <a:bodyPr/>
        <a:lstStyle/>
        <a:p>
          <a:pPr algn="ctr"/>
          <a:r>
            <a:rPr lang="en-US" sz="1000">
              <a:latin typeface="Times New Roman" panose="02020603050405020304" pitchFamily="18" charset="0"/>
              <a:cs typeface="Times New Roman" panose="02020603050405020304" pitchFamily="18" charset="0"/>
            </a:rPr>
            <a:t>Nguyễn Hữu Đồng</a:t>
          </a:r>
          <a:endParaRPr lang="vi-VN" sz="1000">
            <a:latin typeface="Times New Roman" panose="02020603050405020304" pitchFamily="18" charset="0"/>
            <a:cs typeface="Times New Roman" panose="02020603050405020304" pitchFamily="18" charset="0"/>
          </a:endParaRPr>
        </a:p>
        <a:p>
          <a:pPr algn="ctr"/>
          <a:r>
            <a:rPr lang="en-US" sz="1000">
              <a:solidFill>
                <a:schemeClr val="bg2">
                  <a:lumMod val="25000"/>
                </a:schemeClr>
              </a:solidFill>
              <a:latin typeface="Times New Roman" panose="02020603050405020304" pitchFamily="18" charset="0"/>
              <a:cs typeface="Times New Roman" panose="02020603050405020304" pitchFamily="18" charset="0"/>
            </a:rPr>
            <a:t>Frontend</a:t>
          </a:r>
          <a:endParaRPr lang="en-US" sz="1000">
            <a:latin typeface="Times New Roman" panose="02020603050405020304" pitchFamily="18" charset="0"/>
            <a:cs typeface="Times New Roman" panose="02020603050405020304" pitchFamily="18" charset="0"/>
          </a:endParaRPr>
        </a:p>
        <a:p>
          <a:pPr algn="ctr"/>
          <a:r>
            <a:rPr lang="en-US" sz="1000">
              <a:latin typeface="Times New Roman" panose="02020603050405020304" pitchFamily="18" charset="0"/>
              <a:cs typeface="Times New Roman" panose="02020603050405020304" pitchFamily="18" charset="0"/>
            </a:rPr>
            <a:t> </a:t>
          </a:r>
          <a:r>
            <a:rPr lang="en-US" sz="1000">
              <a:solidFill>
                <a:schemeClr val="bg2">
                  <a:lumMod val="25000"/>
                </a:schemeClr>
              </a:solidFill>
              <a:latin typeface="Times New Roman" panose="02020603050405020304" pitchFamily="18" charset="0"/>
              <a:cs typeface="Times New Roman" panose="02020603050405020304" pitchFamily="18" charset="0"/>
            </a:rPr>
            <a:t>Backend</a:t>
          </a:r>
        </a:p>
      </dgm:t>
    </dgm:pt>
    <dgm:pt modelId="{30B84C35-78D0-43D4-866B-70D1CFA07998}" type="parTrans" cxnId="{B705BE58-B8C5-466D-83FE-1A4D49285BAC}">
      <dgm:prSet/>
      <dgm:spPr/>
      <dgm:t>
        <a:bodyPr/>
        <a:lstStyle/>
        <a:p>
          <a:pPr algn="ctr"/>
          <a:endParaRPr lang="en-US" sz="1400"/>
        </a:p>
      </dgm:t>
    </dgm:pt>
    <dgm:pt modelId="{A07A0254-9E1E-44B4-AD00-99E196A9BC29}" type="sibTrans" cxnId="{B705BE58-B8C5-466D-83FE-1A4D49285BAC}">
      <dgm:prSet/>
      <dgm:spPr/>
      <dgm:t>
        <a:bodyPr/>
        <a:lstStyle/>
        <a:p>
          <a:pPr algn="ctr"/>
          <a:endParaRPr lang="en-US"/>
        </a:p>
      </dgm:t>
    </dgm:pt>
    <dgm:pt modelId="{94D13FF3-4959-4A60-81E4-0521A4C30C79}">
      <dgm:prSet custT="1"/>
      <dgm:spPr>
        <a:solidFill>
          <a:schemeClr val="accent2"/>
        </a:solidFill>
      </dgm:spPr>
      <dgm:t>
        <a:bodyPr/>
        <a:lstStyle/>
        <a:p>
          <a:pPr algn="ctr"/>
          <a:r>
            <a:rPr lang="en-US" sz="1000">
              <a:latin typeface="Times New Roman" panose="02020603050405020304" pitchFamily="18" charset="0"/>
              <a:cs typeface="Times New Roman" panose="02020603050405020304" pitchFamily="18" charset="0"/>
            </a:rPr>
            <a:t>Trần Quang Đạt </a:t>
          </a:r>
          <a:r>
            <a:rPr lang="en-US" sz="1000">
              <a:solidFill>
                <a:schemeClr val="bg2">
                  <a:lumMod val="25000"/>
                </a:schemeClr>
              </a:solidFill>
              <a:latin typeface="Times New Roman" panose="02020603050405020304" pitchFamily="18" charset="0"/>
              <a:cs typeface="Times New Roman" panose="02020603050405020304" pitchFamily="18" charset="0"/>
            </a:rPr>
            <a:t>Frontend </a:t>
          </a:r>
          <a:r>
            <a:rPr lang="en-US" sz="1000">
              <a:latin typeface="Times New Roman" panose="02020603050405020304" pitchFamily="18" charset="0"/>
              <a:cs typeface="Times New Roman" panose="02020603050405020304" pitchFamily="18" charset="0"/>
            </a:rPr>
            <a:t> </a:t>
          </a:r>
        </a:p>
      </dgm:t>
    </dgm:pt>
    <dgm:pt modelId="{62F1362C-6837-47DD-BA43-80E07D68637A}" type="parTrans" cxnId="{940D682D-BECA-4FE0-8CC3-4C91A62D4699}">
      <dgm:prSet/>
      <dgm:spPr/>
      <dgm:t>
        <a:bodyPr/>
        <a:lstStyle/>
        <a:p>
          <a:pPr algn="ctr"/>
          <a:endParaRPr lang="en-US" sz="1400"/>
        </a:p>
      </dgm:t>
    </dgm:pt>
    <dgm:pt modelId="{864E0918-5C1C-47E1-8AA7-7F28CE5C04AB}" type="sibTrans" cxnId="{940D682D-BECA-4FE0-8CC3-4C91A62D4699}">
      <dgm:prSet/>
      <dgm:spPr/>
      <dgm:t>
        <a:bodyPr/>
        <a:lstStyle/>
        <a:p>
          <a:pPr algn="ctr"/>
          <a:endParaRPr lang="en-US"/>
        </a:p>
      </dgm:t>
    </dgm:pt>
    <dgm:pt modelId="{E5E9B4CE-13B7-4D77-826C-A38BFC835119}">
      <dgm:prSet custT="1"/>
      <dgm:spPr>
        <a:solidFill>
          <a:schemeClr val="accent2"/>
        </a:solidFill>
      </dgm:spPr>
      <dgm:t>
        <a:bodyPr/>
        <a:lstStyle/>
        <a:p>
          <a:pPr algn="ctr"/>
          <a:r>
            <a:rPr lang="en-US" sz="1000">
              <a:latin typeface="Times New Roman" panose="02020603050405020304" pitchFamily="18" charset="0"/>
              <a:cs typeface="Times New Roman" panose="02020603050405020304" pitchFamily="18" charset="0"/>
            </a:rPr>
            <a:t>Võ Minh Quân </a:t>
          </a:r>
          <a:r>
            <a:rPr lang="en-US" sz="1000">
              <a:solidFill>
                <a:schemeClr val="bg2">
                  <a:lumMod val="25000"/>
                </a:schemeClr>
              </a:solidFill>
              <a:latin typeface="Times New Roman" panose="02020603050405020304" pitchFamily="18" charset="0"/>
              <a:cs typeface="Times New Roman" panose="02020603050405020304" pitchFamily="18" charset="0"/>
            </a:rPr>
            <a:t>Frontend</a:t>
          </a:r>
        </a:p>
        <a:p>
          <a:pPr algn="ctr"/>
          <a:r>
            <a:rPr lang="en-US" sz="1000">
              <a:solidFill>
                <a:schemeClr val="bg2">
                  <a:lumMod val="25000"/>
                </a:schemeClr>
              </a:solidFill>
              <a:latin typeface="Times New Roman" panose="02020603050405020304" pitchFamily="18" charset="0"/>
              <a:cs typeface="Times New Roman" panose="02020603050405020304" pitchFamily="18" charset="0"/>
            </a:rPr>
            <a:t>Backend</a:t>
          </a:r>
          <a:r>
            <a:rPr lang="en-US" sz="1000">
              <a:latin typeface="Times New Roman" panose="02020603050405020304" pitchFamily="18" charset="0"/>
              <a:cs typeface="Times New Roman" panose="02020603050405020304" pitchFamily="18" charset="0"/>
            </a:rPr>
            <a:t>  </a:t>
          </a:r>
        </a:p>
      </dgm:t>
    </dgm:pt>
    <dgm:pt modelId="{9B6203E9-BC10-479F-851B-534E8A669873}" type="parTrans" cxnId="{70C0CA0F-F5DB-45BF-AFD7-306F8F3FDD0D}">
      <dgm:prSet/>
      <dgm:spPr/>
      <dgm:t>
        <a:bodyPr/>
        <a:lstStyle/>
        <a:p>
          <a:pPr algn="ctr"/>
          <a:endParaRPr lang="en-US" sz="1400"/>
        </a:p>
      </dgm:t>
    </dgm:pt>
    <dgm:pt modelId="{E62889A1-FE8E-45F5-937B-5621FD734E37}" type="sibTrans" cxnId="{70C0CA0F-F5DB-45BF-AFD7-306F8F3FDD0D}">
      <dgm:prSet/>
      <dgm:spPr/>
      <dgm:t>
        <a:bodyPr/>
        <a:lstStyle/>
        <a:p>
          <a:pPr algn="ctr"/>
          <a:endParaRPr lang="en-US"/>
        </a:p>
      </dgm:t>
    </dgm:pt>
    <dgm:pt modelId="{0319B70A-93BB-49EB-BB54-8C3044593C73}" type="pres">
      <dgm:prSet presAssocID="{2FC97039-495A-45C3-9BF6-B840D40B3ED4}" presName="diagram" presStyleCnt="0">
        <dgm:presLayoutVars>
          <dgm:chPref val="1"/>
          <dgm:dir/>
          <dgm:animOne val="branch"/>
          <dgm:animLvl val="lvl"/>
          <dgm:resizeHandles val="exact"/>
        </dgm:presLayoutVars>
      </dgm:prSet>
      <dgm:spPr/>
    </dgm:pt>
    <dgm:pt modelId="{15134D90-178E-460A-B669-C9BC4D7A5CB5}" type="pres">
      <dgm:prSet presAssocID="{17495DFA-FC54-4226-8F30-2FA011740188}" presName="root1" presStyleCnt="0"/>
      <dgm:spPr/>
    </dgm:pt>
    <dgm:pt modelId="{E8456217-E0F7-4E91-A988-EB64BBAAE612}" type="pres">
      <dgm:prSet presAssocID="{17495DFA-FC54-4226-8F30-2FA011740188}" presName="LevelOneTextNode" presStyleLbl="node0" presStyleIdx="0" presStyleCnt="1">
        <dgm:presLayoutVars>
          <dgm:chPref val="3"/>
        </dgm:presLayoutVars>
      </dgm:prSet>
      <dgm:spPr/>
    </dgm:pt>
    <dgm:pt modelId="{F7ACD358-A0A8-417A-8D85-39DA2CB98E28}" type="pres">
      <dgm:prSet presAssocID="{17495DFA-FC54-4226-8F30-2FA011740188}" presName="level2hierChild" presStyleCnt="0"/>
      <dgm:spPr/>
    </dgm:pt>
    <dgm:pt modelId="{C6D41383-0CDB-4569-B7FC-0339BA2EEEC2}" type="pres">
      <dgm:prSet presAssocID="{E9F56B76-B416-493E-9B2F-74E32BC96BF2}" presName="conn2-1" presStyleLbl="parChTrans1D2" presStyleIdx="0" presStyleCnt="1"/>
      <dgm:spPr/>
    </dgm:pt>
    <dgm:pt modelId="{033BC4E1-F2DB-445D-8968-BB2188C08A91}" type="pres">
      <dgm:prSet presAssocID="{E9F56B76-B416-493E-9B2F-74E32BC96BF2}" presName="connTx" presStyleLbl="parChTrans1D2" presStyleIdx="0" presStyleCnt="1"/>
      <dgm:spPr/>
    </dgm:pt>
    <dgm:pt modelId="{EFCDBF26-9C63-4E8E-9C01-6C7A26303361}" type="pres">
      <dgm:prSet presAssocID="{16C2879E-E05F-46EF-BA6E-6643D48ED6F7}" presName="root2" presStyleCnt="0"/>
      <dgm:spPr/>
    </dgm:pt>
    <dgm:pt modelId="{9CCE4F86-54FC-447F-A0DF-94D21284A221}" type="pres">
      <dgm:prSet presAssocID="{16C2879E-E05F-46EF-BA6E-6643D48ED6F7}" presName="LevelTwoTextNode" presStyleLbl="node2" presStyleIdx="0" presStyleCnt="1">
        <dgm:presLayoutVars>
          <dgm:chPref val="3"/>
        </dgm:presLayoutVars>
      </dgm:prSet>
      <dgm:spPr/>
    </dgm:pt>
    <dgm:pt modelId="{2BB7997D-3810-4C70-A5C9-E87A2082D4AE}" type="pres">
      <dgm:prSet presAssocID="{16C2879E-E05F-46EF-BA6E-6643D48ED6F7}" presName="level3hierChild" presStyleCnt="0"/>
      <dgm:spPr/>
    </dgm:pt>
    <dgm:pt modelId="{31DE72F3-AFF5-4346-8E54-BAD5CEE71026}" type="pres">
      <dgm:prSet presAssocID="{02906613-81B9-4498-BEFC-DE5EDB7B82BE}" presName="conn2-1" presStyleLbl="parChTrans1D3" presStyleIdx="0" presStyleCnt="6"/>
      <dgm:spPr/>
    </dgm:pt>
    <dgm:pt modelId="{FC04C037-8B11-4273-879C-D6B12062C97C}" type="pres">
      <dgm:prSet presAssocID="{02906613-81B9-4498-BEFC-DE5EDB7B82BE}" presName="connTx" presStyleLbl="parChTrans1D3" presStyleIdx="0" presStyleCnt="6"/>
      <dgm:spPr/>
    </dgm:pt>
    <dgm:pt modelId="{5E9B1195-C164-4FD5-8C04-FBCEF29DE6F8}" type="pres">
      <dgm:prSet presAssocID="{2D2B941A-D7AB-445F-89FE-EFC4E74CFE12}" presName="root2" presStyleCnt="0"/>
      <dgm:spPr/>
    </dgm:pt>
    <dgm:pt modelId="{AEF83427-2D4A-49AD-B17F-C8C39D578D72}" type="pres">
      <dgm:prSet presAssocID="{2D2B941A-D7AB-445F-89FE-EFC4E74CFE12}" presName="LevelTwoTextNode" presStyleLbl="node3" presStyleIdx="0" presStyleCnt="6" custScaleX="125257">
        <dgm:presLayoutVars>
          <dgm:chPref val="3"/>
        </dgm:presLayoutVars>
      </dgm:prSet>
      <dgm:spPr/>
    </dgm:pt>
    <dgm:pt modelId="{412C0F13-E1F5-4982-A3B6-A9F8DA1EC074}" type="pres">
      <dgm:prSet presAssocID="{2D2B941A-D7AB-445F-89FE-EFC4E74CFE12}" presName="level3hierChild" presStyleCnt="0"/>
      <dgm:spPr/>
    </dgm:pt>
    <dgm:pt modelId="{464366A6-CAFE-495A-AF34-A47FE15F6B28}" type="pres">
      <dgm:prSet presAssocID="{C373E279-36AA-4F1A-9D7F-7CFB20601AB9}" presName="conn2-1" presStyleLbl="parChTrans1D3" presStyleIdx="1" presStyleCnt="6"/>
      <dgm:spPr/>
    </dgm:pt>
    <dgm:pt modelId="{F2E70D9E-80FF-42F2-B7ED-030097112CF5}" type="pres">
      <dgm:prSet presAssocID="{C373E279-36AA-4F1A-9D7F-7CFB20601AB9}" presName="connTx" presStyleLbl="parChTrans1D3" presStyleIdx="1" presStyleCnt="6"/>
      <dgm:spPr/>
    </dgm:pt>
    <dgm:pt modelId="{7238F48A-B555-4309-B5E6-732F17BAFB42}" type="pres">
      <dgm:prSet presAssocID="{33D4D041-2BAE-4FB9-B724-A16E8870A3DC}" presName="root2" presStyleCnt="0"/>
      <dgm:spPr/>
    </dgm:pt>
    <dgm:pt modelId="{83CCC48E-F300-46EA-8C60-6804D2A9FCF2}" type="pres">
      <dgm:prSet presAssocID="{33D4D041-2BAE-4FB9-B724-A16E8870A3DC}" presName="LevelTwoTextNode" presStyleLbl="node3" presStyleIdx="1" presStyleCnt="6" custScaleX="122403">
        <dgm:presLayoutVars>
          <dgm:chPref val="3"/>
        </dgm:presLayoutVars>
      </dgm:prSet>
      <dgm:spPr/>
    </dgm:pt>
    <dgm:pt modelId="{481F0180-4FFB-42D0-81F4-7D1EC077EF3C}" type="pres">
      <dgm:prSet presAssocID="{33D4D041-2BAE-4FB9-B724-A16E8870A3DC}" presName="level3hierChild" presStyleCnt="0"/>
      <dgm:spPr/>
    </dgm:pt>
    <dgm:pt modelId="{D64F88DB-4F7A-439F-AD90-339D21290ADB}" type="pres">
      <dgm:prSet presAssocID="{0EAC465A-3BBA-420B-B9C7-591D18360F3B}" presName="conn2-1" presStyleLbl="parChTrans1D3" presStyleIdx="2" presStyleCnt="6"/>
      <dgm:spPr/>
    </dgm:pt>
    <dgm:pt modelId="{0C094EC8-81A0-4B57-97ED-26CC5FCA6F6F}" type="pres">
      <dgm:prSet presAssocID="{0EAC465A-3BBA-420B-B9C7-591D18360F3B}" presName="connTx" presStyleLbl="parChTrans1D3" presStyleIdx="2" presStyleCnt="6"/>
      <dgm:spPr/>
    </dgm:pt>
    <dgm:pt modelId="{C86AD9E8-5517-4C71-BF1D-C58AA7901C46}" type="pres">
      <dgm:prSet presAssocID="{40239760-9C19-4D11-85E6-BD769B2D96D7}" presName="root2" presStyleCnt="0"/>
      <dgm:spPr/>
    </dgm:pt>
    <dgm:pt modelId="{BFFA342D-1EB4-4B4E-A1AF-CB574244717B}" type="pres">
      <dgm:prSet presAssocID="{40239760-9C19-4D11-85E6-BD769B2D96D7}" presName="LevelTwoTextNode" presStyleLbl="node3" presStyleIdx="2" presStyleCnt="6" custScaleX="123830">
        <dgm:presLayoutVars>
          <dgm:chPref val="3"/>
        </dgm:presLayoutVars>
      </dgm:prSet>
      <dgm:spPr/>
    </dgm:pt>
    <dgm:pt modelId="{31C4AA56-CB8A-46BF-BDA1-FE099E11D2A6}" type="pres">
      <dgm:prSet presAssocID="{40239760-9C19-4D11-85E6-BD769B2D96D7}" presName="level3hierChild" presStyleCnt="0"/>
      <dgm:spPr/>
    </dgm:pt>
    <dgm:pt modelId="{07AFD32A-2C1A-4784-BCBA-77463918C058}" type="pres">
      <dgm:prSet presAssocID="{30B84C35-78D0-43D4-866B-70D1CFA07998}" presName="conn2-1" presStyleLbl="parChTrans1D3" presStyleIdx="3" presStyleCnt="6"/>
      <dgm:spPr/>
    </dgm:pt>
    <dgm:pt modelId="{BE46187F-96EC-4016-AD66-8E4A088AD129}" type="pres">
      <dgm:prSet presAssocID="{30B84C35-78D0-43D4-866B-70D1CFA07998}" presName="connTx" presStyleLbl="parChTrans1D3" presStyleIdx="3" presStyleCnt="6"/>
      <dgm:spPr/>
    </dgm:pt>
    <dgm:pt modelId="{6D6435D2-B11C-49F5-A26D-BFD9563999EA}" type="pres">
      <dgm:prSet presAssocID="{8E44ABF6-EEBD-47C5-972E-3F39A1379806}" presName="root2" presStyleCnt="0"/>
      <dgm:spPr/>
    </dgm:pt>
    <dgm:pt modelId="{DEABA0D7-0CDF-4E86-B168-554FB6499F81}" type="pres">
      <dgm:prSet presAssocID="{8E44ABF6-EEBD-47C5-972E-3F39A1379806}" presName="LevelTwoTextNode" presStyleLbl="node3" presStyleIdx="3" presStyleCnt="6" custScaleX="125257" custScaleY="102771">
        <dgm:presLayoutVars>
          <dgm:chPref val="3"/>
        </dgm:presLayoutVars>
      </dgm:prSet>
      <dgm:spPr/>
    </dgm:pt>
    <dgm:pt modelId="{4A59AA99-DC6E-4F4C-AFCD-2F1CC7F1DDAC}" type="pres">
      <dgm:prSet presAssocID="{8E44ABF6-EEBD-47C5-972E-3F39A1379806}" presName="level3hierChild" presStyleCnt="0"/>
      <dgm:spPr/>
    </dgm:pt>
    <dgm:pt modelId="{C1D7FAAC-691E-4731-A731-3DEE5DA5B2E7}" type="pres">
      <dgm:prSet presAssocID="{62F1362C-6837-47DD-BA43-80E07D68637A}" presName="conn2-1" presStyleLbl="parChTrans1D3" presStyleIdx="4" presStyleCnt="6"/>
      <dgm:spPr/>
    </dgm:pt>
    <dgm:pt modelId="{2A7DD6F8-7F90-46E4-8C5D-BA930C93934D}" type="pres">
      <dgm:prSet presAssocID="{62F1362C-6837-47DD-BA43-80E07D68637A}" presName="connTx" presStyleLbl="parChTrans1D3" presStyleIdx="4" presStyleCnt="6"/>
      <dgm:spPr/>
    </dgm:pt>
    <dgm:pt modelId="{1484237D-BE03-4DA9-A5AE-A54AC6C961CF}" type="pres">
      <dgm:prSet presAssocID="{94D13FF3-4959-4A60-81E4-0521A4C30C79}" presName="root2" presStyleCnt="0"/>
      <dgm:spPr/>
    </dgm:pt>
    <dgm:pt modelId="{ABDF1CBD-BC12-4254-BC42-ACB73C2E1F04}" type="pres">
      <dgm:prSet presAssocID="{94D13FF3-4959-4A60-81E4-0521A4C30C79}" presName="LevelTwoTextNode" presStyleLbl="node3" presStyleIdx="4" presStyleCnt="6" custScaleX="124830">
        <dgm:presLayoutVars>
          <dgm:chPref val="3"/>
        </dgm:presLayoutVars>
      </dgm:prSet>
      <dgm:spPr/>
    </dgm:pt>
    <dgm:pt modelId="{0D38F030-0825-4C86-9870-14BC9431CF05}" type="pres">
      <dgm:prSet presAssocID="{94D13FF3-4959-4A60-81E4-0521A4C30C79}" presName="level3hierChild" presStyleCnt="0"/>
      <dgm:spPr/>
    </dgm:pt>
    <dgm:pt modelId="{A05A6B8F-5949-46F8-8C4C-F59C1D545D19}" type="pres">
      <dgm:prSet presAssocID="{9B6203E9-BC10-479F-851B-534E8A669873}" presName="conn2-1" presStyleLbl="parChTrans1D3" presStyleIdx="5" presStyleCnt="6"/>
      <dgm:spPr/>
    </dgm:pt>
    <dgm:pt modelId="{E6A7485E-D9CD-4A54-8082-A7023FBF7978}" type="pres">
      <dgm:prSet presAssocID="{9B6203E9-BC10-479F-851B-534E8A669873}" presName="connTx" presStyleLbl="parChTrans1D3" presStyleIdx="5" presStyleCnt="6"/>
      <dgm:spPr/>
    </dgm:pt>
    <dgm:pt modelId="{5F4F9531-B978-4D65-B694-2116050FCB6F}" type="pres">
      <dgm:prSet presAssocID="{E5E9B4CE-13B7-4D77-826C-A38BFC835119}" presName="root2" presStyleCnt="0"/>
      <dgm:spPr/>
    </dgm:pt>
    <dgm:pt modelId="{7E5D640C-C8C8-4F4C-BFDC-CA7F19CB0677}" type="pres">
      <dgm:prSet presAssocID="{E5E9B4CE-13B7-4D77-826C-A38BFC835119}" presName="LevelTwoTextNode" presStyleLbl="node3" presStyleIdx="5" presStyleCnt="6" custScaleX="125257">
        <dgm:presLayoutVars>
          <dgm:chPref val="3"/>
        </dgm:presLayoutVars>
      </dgm:prSet>
      <dgm:spPr/>
    </dgm:pt>
    <dgm:pt modelId="{42E8FB8E-6873-429B-B12A-22F73BEDD5FF}" type="pres">
      <dgm:prSet presAssocID="{E5E9B4CE-13B7-4D77-826C-A38BFC835119}" presName="level3hierChild" presStyleCnt="0"/>
      <dgm:spPr/>
    </dgm:pt>
  </dgm:ptLst>
  <dgm:cxnLst>
    <dgm:cxn modelId="{6FA90905-A672-4E98-908D-948BD1C255F7}" type="presOf" srcId="{62F1362C-6837-47DD-BA43-80E07D68637A}" destId="{2A7DD6F8-7F90-46E4-8C5D-BA930C93934D}" srcOrd="1" destOrd="0" presId="urn:microsoft.com/office/officeart/2005/8/layout/hierarchy2"/>
    <dgm:cxn modelId="{0404730C-D9BB-4C02-9824-A39ACEC48910}" type="presOf" srcId="{94D13FF3-4959-4A60-81E4-0521A4C30C79}" destId="{ABDF1CBD-BC12-4254-BC42-ACB73C2E1F04}" srcOrd="0" destOrd="0" presId="urn:microsoft.com/office/officeart/2005/8/layout/hierarchy2"/>
    <dgm:cxn modelId="{70C0CA0F-F5DB-45BF-AFD7-306F8F3FDD0D}" srcId="{16C2879E-E05F-46EF-BA6E-6643D48ED6F7}" destId="{E5E9B4CE-13B7-4D77-826C-A38BFC835119}" srcOrd="5" destOrd="0" parTransId="{9B6203E9-BC10-479F-851B-534E8A669873}" sibTransId="{E62889A1-FE8E-45F5-937B-5621FD734E37}"/>
    <dgm:cxn modelId="{5603DE14-F621-469E-A231-8366A9845BB0}" srcId="{17495DFA-FC54-4226-8F30-2FA011740188}" destId="{16C2879E-E05F-46EF-BA6E-6643D48ED6F7}" srcOrd="0" destOrd="0" parTransId="{E9F56B76-B416-493E-9B2F-74E32BC96BF2}" sibTransId="{7E432E7B-1073-4CE8-98A9-99C4B5E3F4B9}"/>
    <dgm:cxn modelId="{3126DD1A-90F1-486F-908B-630753E10262}" type="presOf" srcId="{C373E279-36AA-4F1A-9D7F-7CFB20601AB9}" destId="{464366A6-CAFE-495A-AF34-A47FE15F6B28}" srcOrd="0" destOrd="0" presId="urn:microsoft.com/office/officeart/2005/8/layout/hierarchy2"/>
    <dgm:cxn modelId="{15EF442D-7B29-45AC-9091-665737DC8914}" type="presOf" srcId="{E9F56B76-B416-493E-9B2F-74E32BC96BF2}" destId="{C6D41383-0CDB-4569-B7FC-0339BA2EEEC2}" srcOrd="0" destOrd="0" presId="urn:microsoft.com/office/officeart/2005/8/layout/hierarchy2"/>
    <dgm:cxn modelId="{940D682D-BECA-4FE0-8CC3-4C91A62D4699}" srcId="{16C2879E-E05F-46EF-BA6E-6643D48ED6F7}" destId="{94D13FF3-4959-4A60-81E4-0521A4C30C79}" srcOrd="4" destOrd="0" parTransId="{62F1362C-6837-47DD-BA43-80E07D68637A}" sibTransId="{864E0918-5C1C-47E1-8AA7-7F28CE5C04AB}"/>
    <dgm:cxn modelId="{02AE3F3B-159C-41DF-92E9-1D71D7C54349}" type="presOf" srcId="{62F1362C-6837-47DD-BA43-80E07D68637A}" destId="{C1D7FAAC-691E-4731-A731-3DEE5DA5B2E7}" srcOrd="0" destOrd="0" presId="urn:microsoft.com/office/officeart/2005/8/layout/hierarchy2"/>
    <dgm:cxn modelId="{7B72855C-AA1F-490B-93B6-818A0D4873ED}" type="presOf" srcId="{E9F56B76-B416-493E-9B2F-74E32BC96BF2}" destId="{033BC4E1-F2DB-445D-8968-BB2188C08A91}" srcOrd="1" destOrd="0" presId="urn:microsoft.com/office/officeart/2005/8/layout/hierarchy2"/>
    <dgm:cxn modelId="{FA9A8860-08F7-4B06-A2A4-6CC0CC7674F2}" type="presOf" srcId="{9B6203E9-BC10-479F-851B-534E8A669873}" destId="{A05A6B8F-5949-46F8-8C4C-F59C1D545D19}" srcOrd="0" destOrd="0" presId="urn:microsoft.com/office/officeart/2005/8/layout/hierarchy2"/>
    <dgm:cxn modelId="{2C4AFC60-10E3-4537-AF40-9C80FF3FD797}" srcId="{16C2879E-E05F-46EF-BA6E-6643D48ED6F7}" destId="{2D2B941A-D7AB-445F-89FE-EFC4E74CFE12}" srcOrd="0" destOrd="0" parTransId="{02906613-81B9-4498-BEFC-DE5EDB7B82BE}" sibTransId="{33032648-D8CC-4204-8A8B-2E4CF1E2285E}"/>
    <dgm:cxn modelId="{AECE464B-F375-45AC-9D4A-F5FF29BAD97F}" srcId="{16C2879E-E05F-46EF-BA6E-6643D48ED6F7}" destId="{40239760-9C19-4D11-85E6-BD769B2D96D7}" srcOrd="2" destOrd="0" parTransId="{0EAC465A-3BBA-420B-B9C7-591D18360F3B}" sibTransId="{669203CB-7010-4FEC-AA72-6928C281F27A}"/>
    <dgm:cxn modelId="{B705BE58-B8C5-466D-83FE-1A4D49285BAC}" srcId="{16C2879E-E05F-46EF-BA6E-6643D48ED6F7}" destId="{8E44ABF6-EEBD-47C5-972E-3F39A1379806}" srcOrd="3" destOrd="0" parTransId="{30B84C35-78D0-43D4-866B-70D1CFA07998}" sibTransId="{A07A0254-9E1E-44B4-AD00-99E196A9BC29}"/>
    <dgm:cxn modelId="{2200F55A-070F-4A3F-94AC-B3AA123D2712}" type="presOf" srcId="{02906613-81B9-4498-BEFC-DE5EDB7B82BE}" destId="{FC04C037-8B11-4273-879C-D6B12062C97C}" srcOrd="1" destOrd="0" presId="urn:microsoft.com/office/officeart/2005/8/layout/hierarchy2"/>
    <dgm:cxn modelId="{439EFE7F-5672-477C-9E8B-163843A4A9CD}" type="presOf" srcId="{9B6203E9-BC10-479F-851B-534E8A669873}" destId="{E6A7485E-D9CD-4A54-8082-A7023FBF7978}" srcOrd="1" destOrd="0" presId="urn:microsoft.com/office/officeart/2005/8/layout/hierarchy2"/>
    <dgm:cxn modelId="{0C5AEF9D-157B-4BAD-B595-845E20B94CAE}" type="presOf" srcId="{2FC97039-495A-45C3-9BF6-B840D40B3ED4}" destId="{0319B70A-93BB-49EB-BB54-8C3044593C73}" srcOrd="0" destOrd="0" presId="urn:microsoft.com/office/officeart/2005/8/layout/hierarchy2"/>
    <dgm:cxn modelId="{9ED679A7-D429-409A-A625-E86AFB9329F7}" type="presOf" srcId="{30B84C35-78D0-43D4-866B-70D1CFA07998}" destId="{07AFD32A-2C1A-4784-BCBA-77463918C058}" srcOrd="0" destOrd="0" presId="urn:microsoft.com/office/officeart/2005/8/layout/hierarchy2"/>
    <dgm:cxn modelId="{D10C03AF-2207-4186-A454-B48E89194DA5}" type="presOf" srcId="{17495DFA-FC54-4226-8F30-2FA011740188}" destId="{E8456217-E0F7-4E91-A988-EB64BBAAE612}" srcOrd="0" destOrd="0" presId="urn:microsoft.com/office/officeart/2005/8/layout/hierarchy2"/>
    <dgm:cxn modelId="{A847C2B2-994D-4D50-BFF7-ED812A8F57A6}" type="presOf" srcId="{2D2B941A-D7AB-445F-89FE-EFC4E74CFE12}" destId="{AEF83427-2D4A-49AD-B17F-C8C39D578D72}" srcOrd="0" destOrd="0" presId="urn:microsoft.com/office/officeart/2005/8/layout/hierarchy2"/>
    <dgm:cxn modelId="{CFC27FB6-5D4D-445A-81D8-90318AEE0E9B}" type="presOf" srcId="{33D4D041-2BAE-4FB9-B724-A16E8870A3DC}" destId="{83CCC48E-F300-46EA-8C60-6804D2A9FCF2}" srcOrd="0" destOrd="0" presId="urn:microsoft.com/office/officeart/2005/8/layout/hierarchy2"/>
    <dgm:cxn modelId="{201A3EB8-6049-465A-BC84-E750354FE4AB}" type="presOf" srcId="{0EAC465A-3BBA-420B-B9C7-591D18360F3B}" destId="{0C094EC8-81A0-4B57-97ED-26CC5FCA6F6F}" srcOrd="1" destOrd="0" presId="urn:microsoft.com/office/officeart/2005/8/layout/hierarchy2"/>
    <dgm:cxn modelId="{FF1AA5BD-6743-4D92-8DBC-6EA2DA44EE3C}" type="presOf" srcId="{C373E279-36AA-4F1A-9D7F-7CFB20601AB9}" destId="{F2E70D9E-80FF-42F2-B7ED-030097112CF5}" srcOrd="1" destOrd="0" presId="urn:microsoft.com/office/officeart/2005/8/layout/hierarchy2"/>
    <dgm:cxn modelId="{7C8E2BC3-D625-41B3-A8DD-5D31B9834B1F}" srcId="{2FC97039-495A-45C3-9BF6-B840D40B3ED4}" destId="{17495DFA-FC54-4226-8F30-2FA011740188}" srcOrd="0" destOrd="0" parTransId="{5099B5CD-C85A-4865-9F12-580C827E0415}" sibTransId="{8182424B-6E8B-49FE-B1C9-2236C701655C}"/>
    <dgm:cxn modelId="{C0E8A1C4-2B0D-4EB3-94F9-ECDCF04F7F21}" type="presOf" srcId="{40239760-9C19-4D11-85E6-BD769B2D96D7}" destId="{BFFA342D-1EB4-4B4E-A1AF-CB574244717B}" srcOrd="0" destOrd="0" presId="urn:microsoft.com/office/officeart/2005/8/layout/hierarchy2"/>
    <dgm:cxn modelId="{1DCC1BC8-97B7-4BD0-A022-1E21AEB36A47}" type="presOf" srcId="{16C2879E-E05F-46EF-BA6E-6643D48ED6F7}" destId="{9CCE4F86-54FC-447F-A0DF-94D21284A221}" srcOrd="0" destOrd="0" presId="urn:microsoft.com/office/officeart/2005/8/layout/hierarchy2"/>
    <dgm:cxn modelId="{66C100CD-B3A1-471F-8594-CCBEC284D119}" type="presOf" srcId="{02906613-81B9-4498-BEFC-DE5EDB7B82BE}" destId="{31DE72F3-AFF5-4346-8E54-BAD5CEE71026}" srcOrd="0" destOrd="0" presId="urn:microsoft.com/office/officeart/2005/8/layout/hierarchy2"/>
    <dgm:cxn modelId="{AB5DB0D5-DFDF-4412-B698-0116ECDBBA7F}" type="presOf" srcId="{30B84C35-78D0-43D4-866B-70D1CFA07998}" destId="{BE46187F-96EC-4016-AD66-8E4A088AD129}" srcOrd="1" destOrd="0" presId="urn:microsoft.com/office/officeart/2005/8/layout/hierarchy2"/>
    <dgm:cxn modelId="{7A38CCE6-CE90-42CB-9174-37DDB4DFC3B7}" type="presOf" srcId="{0EAC465A-3BBA-420B-B9C7-591D18360F3B}" destId="{D64F88DB-4F7A-439F-AD90-339D21290ADB}" srcOrd="0" destOrd="0" presId="urn:microsoft.com/office/officeart/2005/8/layout/hierarchy2"/>
    <dgm:cxn modelId="{074B13F6-8163-4C82-B1D6-F2AC049E5C6C}" type="presOf" srcId="{E5E9B4CE-13B7-4D77-826C-A38BFC835119}" destId="{7E5D640C-C8C8-4F4C-BFDC-CA7F19CB0677}" srcOrd="0" destOrd="0" presId="urn:microsoft.com/office/officeart/2005/8/layout/hierarchy2"/>
    <dgm:cxn modelId="{155CE2FC-37E7-46A4-BE84-D74CCA188C4E}" type="presOf" srcId="{8E44ABF6-EEBD-47C5-972E-3F39A1379806}" destId="{DEABA0D7-0CDF-4E86-B168-554FB6499F81}" srcOrd="0" destOrd="0" presId="urn:microsoft.com/office/officeart/2005/8/layout/hierarchy2"/>
    <dgm:cxn modelId="{4BABCDFF-6B54-4126-948D-8CEB899978DF}" srcId="{16C2879E-E05F-46EF-BA6E-6643D48ED6F7}" destId="{33D4D041-2BAE-4FB9-B724-A16E8870A3DC}" srcOrd="1" destOrd="0" parTransId="{C373E279-36AA-4F1A-9D7F-7CFB20601AB9}" sibTransId="{924B1E25-6DB6-44C7-8D28-2DB7DA99DA04}"/>
    <dgm:cxn modelId="{12FBDAA7-6F31-450B-B9D4-EA235E56541E}" type="presParOf" srcId="{0319B70A-93BB-49EB-BB54-8C3044593C73}" destId="{15134D90-178E-460A-B669-C9BC4D7A5CB5}" srcOrd="0" destOrd="0" presId="urn:microsoft.com/office/officeart/2005/8/layout/hierarchy2"/>
    <dgm:cxn modelId="{4BBE184E-895A-47C5-93A6-9B41DBFA4A8E}" type="presParOf" srcId="{15134D90-178E-460A-B669-C9BC4D7A5CB5}" destId="{E8456217-E0F7-4E91-A988-EB64BBAAE612}" srcOrd="0" destOrd="0" presId="urn:microsoft.com/office/officeart/2005/8/layout/hierarchy2"/>
    <dgm:cxn modelId="{EA7BDC54-6191-4767-930C-FCA40494ECC7}" type="presParOf" srcId="{15134D90-178E-460A-B669-C9BC4D7A5CB5}" destId="{F7ACD358-A0A8-417A-8D85-39DA2CB98E28}" srcOrd="1" destOrd="0" presId="urn:microsoft.com/office/officeart/2005/8/layout/hierarchy2"/>
    <dgm:cxn modelId="{6FB00CB9-C425-4EB5-B36D-9348F49B70BE}" type="presParOf" srcId="{F7ACD358-A0A8-417A-8D85-39DA2CB98E28}" destId="{C6D41383-0CDB-4569-B7FC-0339BA2EEEC2}" srcOrd="0" destOrd="0" presId="urn:microsoft.com/office/officeart/2005/8/layout/hierarchy2"/>
    <dgm:cxn modelId="{A8DE9D6D-C8FE-49D0-ABBC-FB18C35D7B43}" type="presParOf" srcId="{C6D41383-0CDB-4569-B7FC-0339BA2EEEC2}" destId="{033BC4E1-F2DB-445D-8968-BB2188C08A91}" srcOrd="0" destOrd="0" presId="urn:microsoft.com/office/officeart/2005/8/layout/hierarchy2"/>
    <dgm:cxn modelId="{2758E7F9-CDDC-43CC-83CD-ACFB0B319551}" type="presParOf" srcId="{F7ACD358-A0A8-417A-8D85-39DA2CB98E28}" destId="{EFCDBF26-9C63-4E8E-9C01-6C7A26303361}" srcOrd="1" destOrd="0" presId="urn:microsoft.com/office/officeart/2005/8/layout/hierarchy2"/>
    <dgm:cxn modelId="{CF628056-14E2-491A-A9DF-A9EEA1A65D03}" type="presParOf" srcId="{EFCDBF26-9C63-4E8E-9C01-6C7A26303361}" destId="{9CCE4F86-54FC-447F-A0DF-94D21284A221}" srcOrd="0" destOrd="0" presId="urn:microsoft.com/office/officeart/2005/8/layout/hierarchy2"/>
    <dgm:cxn modelId="{5FED1E51-61E9-444C-8883-F43F2094BCF4}" type="presParOf" srcId="{EFCDBF26-9C63-4E8E-9C01-6C7A26303361}" destId="{2BB7997D-3810-4C70-A5C9-E87A2082D4AE}" srcOrd="1" destOrd="0" presId="urn:microsoft.com/office/officeart/2005/8/layout/hierarchy2"/>
    <dgm:cxn modelId="{62900A46-6C0E-4F67-8E8A-681F8B5F53C4}" type="presParOf" srcId="{2BB7997D-3810-4C70-A5C9-E87A2082D4AE}" destId="{31DE72F3-AFF5-4346-8E54-BAD5CEE71026}" srcOrd="0" destOrd="0" presId="urn:microsoft.com/office/officeart/2005/8/layout/hierarchy2"/>
    <dgm:cxn modelId="{37F77849-64C2-481B-AA51-E5EB76A770AB}" type="presParOf" srcId="{31DE72F3-AFF5-4346-8E54-BAD5CEE71026}" destId="{FC04C037-8B11-4273-879C-D6B12062C97C}" srcOrd="0" destOrd="0" presId="urn:microsoft.com/office/officeart/2005/8/layout/hierarchy2"/>
    <dgm:cxn modelId="{02D7E67C-7948-45F2-8046-54AD1F521F15}" type="presParOf" srcId="{2BB7997D-3810-4C70-A5C9-E87A2082D4AE}" destId="{5E9B1195-C164-4FD5-8C04-FBCEF29DE6F8}" srcOrd="1" destOrd="0" presId="urn:microsoft.com/office/officeart/2005/8/layout/hierarchy2"/>
    <dgm:cxn modelId="{C9FF2589-F551-4237-9A35-A05F9896C6D1}" type="presParOf" srcId="{5E9B1195-C164-4FD5-8C04-FBCEF29DE6F8}" destId="{AEF83427-2D4A-49AD-B17F-C8C39D578D72}" srcOrd="0" destOrd="0" presId="urn:microsoft.com/office/officeart/2005/8/layout/hierarchy2"/>
    <dgm:cxn modelId="{8F22C1BC-1BF1-4EDC-BB25-8ED5AB6D90E9}" type="presParOf" srcId="{5E9B1195-C164-4FD5-8C04-FBCEF29DE6F8}" destId="{412C0F13-E1F5-4982-A3B6-A9F8DA1EC074}" srcOrd="1" destOrd="0" presId="urn:microsoft.com/office/officeart/2005/8/layout/hierarchy2"/>
    <dgm:cxn modelId="{316D8315-90E7-4448-93DE-80E66FC1A9B5}" type="presParOf" srcId="{2BB7997D-3810-4C70-A5C9-E87A2082D4AE}" destId="{464366A6-CAFE-495A-AF34-A47FE15F6B28}" srcOrd="2" destOrd="0" presId="urn:microsoft.com/office/officeart/2005/8/layout/hierarchy2"/>
    <dgm:cxn modelId="{53A14317-44D5-45CA-9473-19BEF8161A4A}" type="presParOf" srcId="{464366A6-CAFE-495A-AF34-A47FE15F6B28}" destId="{F2E70D9E-80FF-42F2-B7ED-030097112CF5}" srcOrd="0" destOrd="0" presId="urn:microsoft.com/office/officeart/2005/8/layout/hierarchy2"/>
    <dgm:cxn modelId="{197F48FE-FDB5-407B-A27C-2F075ED924B0}" type="presParOf" srcId="{2BB7997D-3810-4C70-A5C9-E87A2082D4AE}" destId="{7238F48A-B555-4309-B5E6-732F17BAFB42}" srcOrd="3" destOrd="0" presId="urn:microsoft.com/office/officeart/2005/8/layout/hierarchy2"/>
    <dgm:cxn modelId="{DCC53959-C3B9-449B-A6E0-AE21B7E47BB2}" type="presParOf" srcId="{7238F48A-B555-4309-B5E6-732F17BAFB42}" destId="{83CCC48E-F300-46EA-8C60-6804D2A9FCF2}" srcOrd="0" destOrd="0" presId="urn:microsoft.com/office/officeart/2005/8/layout/hierarchy2"/>
    <dgm:cxn modelId="{D58AD54F-3A66-4C7C-B2ED-1969C8ED71CD}" type="presParOf" srcId="{7238F48A-B555-4309-B5E6-732F17BAFB42}" destId="{481F0180-4FFB-42D0-81F4-7D1EC077EF3C}" srcOrd="1" destOrd="0" presId="urn:microsoft.com/office/officeart/2005/8/layout/hierarchy2"/>
    <dgm:cxn modelId="{46ACA4B9-7A53-42B8-B268-C07B636AAF3C}" type="presParOf" srcId="{2BB7997D-3810-4C70-A5C9-E87A2082D4AE}" destId="{D64F88DB-4F7A-439F-AD90-339D21290ADB}" srcOrd="4" destOrd="0" presId="urn:microsoft.com/office/officeart/2005/8/layout/hierarchy2"/>
    <dgm:cxn modelId="{1747AEF1-9B03-4E48-9EB3-CE2D8733C05D}" type="presParOf" srcId="{D64F88DB-4F7A-439F-AD90-339D21290ADB}" destId="{0C094EC8-81A0-4B57-97ED-26CC5FCA6F6F}" srcOrd="0" destOrd="0" presId="urn:microsoft.com/office/officeart/2005/8/layout/hierarchy2"/>
    <dgm:cxn modelId="{C3404738-7EDD-4223-AFF9-83554E355D36}" type="presParOf" srcId="{2BB7997D-3810-4C70-A5C9-E87A2082D4AE}" destId="{C86AD9E8-5517-4C71-BF1D-C58AA7901C46}" srcOrd="5" destOrd="0" presId="urn:microsoft.com/office/officeart/2005/8/layout/hierarchy2"/>
    <dgm:cxn modelId="{76AE4873-5C2A-449D-82A7-2AAB0D01C8B5}" type="presParOf" srcId="{C86AD9E8-5517-4C71-BF1D-C58AA7901C46}" destId="{BFFA342D-1EB4-4B4E-A1AF-CB574244717B}" srcOrd="0" destOrd="0" presId="urn:microsoft.com/office/officeart/2005/8/layout/hierarchy2"/>
    <dgm:cxn modelId="{BC01222C-FF95-49FD-B859-F53717DB0D9D}" type="presParOf" srcId="{C86AD9E8-5517-4C71-BF1D-C58AA7901C46}" destId="{31C4AA56-CB8A-46BF-BDA1-FE099E11D2A6}" srcOrd="1" destOrd="0" presId="urn:microsoft.com/office/officeart/2005/8/layout/hierarchy2"/>
    <dgm:cxn modelId="{9409642C-3C13-4F85-B759-E5C5C60B4496}" type="presParOf" srcId="{2BB7997D-3810-4C70-A5C9-E87A2082D4AE}" destId="{07AFD32A-2C1A-4784-BCBA-77463918C058}" srcOrd="6" destOrd="0" presId="urn:microsoft.com/office/officeart/2005/8/layout/hierarchy2"/>
    <dgm:cxn modelId="{7C71B739-75A8-4655-AEA4-349B83976604}" type="presParOf" srcId="{07AFD32A-2C1A-4784-BCBA-77463918C058}" destId="{BE46187F-96EC-4016-AD66-8E4A088AD129}" srcOrd="0" destOrd="0" presId="urn:microsoft.com/office/officeart/2005/8/layout/hierarchy2"/>
    <dgm:cxn modelId="{C376F112-CA5C-40CC-90FA-AE0641D6704B}" type="presParOf" srcId="{2BB7997D-3810-4C70-A5C9-E87A2082D4AE}" destId="{6D6435D2-B11C-49F5-A26D-BFD9563999EA}" srcOrd="7" destOrd="0" presId="urn:microsoft.com/office/officeart/2005/8/layout/hierarchy2"/>
    <dgm:cxn modelId="{EC93E12C-1973-4539-84EB-C97F7545630E}" type="presParOf" srcId="{6D6435D2-B11C-49F5-A26D-BFD9563999EA}" destId="{DEABA0D7-0CDF-4E86-B168-554FB6499F81}" srcOrd="0" destOrd="0" presId="urn:microsoft.com/office/officeart/2005/8/layout/hierarchy2"/>
    <dgm:cxn modelId="{A7993A37-3493-4C03-863E-13E14FFA4964}" type="presParOf" srcId="{6D6435D2-B11C-49F5-A26D-BFD9563999EA}" destId="{4A59AA99-DC6E-4F4C-AFCD-2F1CC7F1DDAC}" srcOrd="1" destOrd="0" presId="urn:microsoft.com/office/officeart/2005/8/layout/hierarchy2"/>
    <dgm:cxn modelId="{48DF6C43-0750-4A92-8CE5-92C7F222E349}" type="presParOf" srcId="{2BB7997D-3810-4C70-A5C9-E87A2082D4AE}" destId="{C1D7FAAC-691E-4731-A731-3DEE5DA5B2E7}" srcOrd="8" destOrd="0" presId="urn:microsoft.com/office/officeart/2005/8/layout/hierarchy2"/>
    <dgm:cxn modelId="{F63FC40E-5620-4412-8D63-E337C753787A}" type="presParOf" srcId="{C1D7FAAC-691E-4731-A731-3DEE5DA5B2E7}" destId="{2A7DD6F8-7F90-46E4-8C5D-BA930C93934D}" srcOrd="0" destOrd="0" presId="urn:microsoft.com/office/officeart/2005/8/layout/hierarchy2"/>
    <dgm:cxn modelId="{7F07EDCA-A791-4B39-A253-BAABCF06C7B9}" type="presParOf" srcId="{2BB7997D-3810-4C70-A5C9-E87A2082D4AE}" destId="{1484237D-BE03-4DA9-A5AE-A54AC6C961CF}" srcOrd="9" destOrd="0" presId="urn:microsoft.com/office/officeart/2005/8/layout/hierarchy2"/>
    <dgm:cxn modelId="{7BA3FCD6-704F-4759-BA36-6913BD0BA2B1}" type="presParOf" srcId="{1484237D-BE03-4DA9-A5AE-A54AC6C961CF}" destId="{ABDF1CBD-BC12-4254-BC42-ACB73C2E1F04}" srcOrd="0" destOrd="0" presId="urn:microsoft.com/office/officeart/2005/8/layout/hierarchy2"/>
    <dgm:cxn modelId="{7C629429-605F-4E8D-B020-299648B17228}" type="presParOf" srcId="{1484237D-BE03-4DA9-A5AE-A54AC6C961CF}" destId="{0D38F030-0825-4C86-9870-14BC9431CF05}" srcOrd="1" destOrd="0" presId="urn:microsoft.com/office/officeart/2005/8/layout/hierarchy2"/>
    <dgm:cxn modelId="{43F74842-6EA4-45F3-9990-1FB2DC8487AE}" type="presParOf" srcId="{2BB7997D-3810-4C70-A5C9-E87A2082D4AE}" destId="{A05A6B8F-5949-46F8-8C4C-F59C1D545D19}" srcOrd="10" destOrd="0" presId="urn:microsoft.com/office/officeart/2005/8/layout/hierarchy2"/>
    <dgm:cxn modelId="{FCCBA1E6-1FED-4877-A2A2-4621168B8461}" type="presParOf" srcId="{A05A6B8F-5949-46F8-8C4C-F59C1D545D19}" destId="{E6A7485E-D9CD-4A54-8082-A7023FBF7978}" srcOrd="0" destOrd="0" presId="urn:microsoft.com/office/officeart/2005/8/layout/hierarchy2"/>
    <dgm:cxn modelId="{D4CB840C-067B-4455-B620-36CE3C69921B}" type="presParOf" srcId="{2BB7997D-3810-4C70-A5C9-E87A2082D4AE}" destId="{5F4F9531-B978-4D65-B694-2116050FCB6F}" srcOrd="11" destOrd="0" presId="urn:microsoft.com/office/officeart/2005/8/layout/hierarchy2"/>
    <dgm:cxn modelId="{96612637-FEC3-4C32-9536-56B9A22A9C01}" type="presParOf" srcId="{5F4F9531-B978-4D65-B694-2116050FCB6F}" destId="{7E5D640C-C8C8-4F4C-BFDC-CA7F19CB0677}" srcOrd="0" destOrd="0" presId="urn:microsoft.com/office/officeart/2005/8/layout/hierarchy2"/>
    <dgm:cxn modelId="{29C8B0F1-70E9-4943-8416-58D9EFA4754A}" type="presParOf" srcId="{5F4F9531-B978-4D65-B694-2116050FCB6F}" destId="{42E8FB8E-6873-429B-B12A-22F73BEDD5FF}" srcOrd="1" destOrd="0" presId="urn:microsoft.com/office/officeart/2005/8/layout/hierarchy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B0B4426-1D75-418E-B6FB-9F39196746F8}"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E34C5D27-D000-48EE-BAC0-BD15291097D0}">
      <dgm:prSet phldrT="[Text]"/>
      <dgm:spPr/>
      <dgm:t>
        <a:bodyPr/>
        <a:lstStyle/>
        <a:p>
          <a:pPr algn="ctr"/>
          <a:r>
            <a:rPr lang="en-US"/>
            <a:t>Quản trị-admin</a:t>
          </a:r>
        </a:p>
      </dgm:t>
    </dgm:pt>
    <dgm:pt modelId="{FBA39B8D-4C45-450C-8B60-15E3B551B210}" type="parTrans" cxnId="{F7136763-343F-447F-A4CD-4485459AD5E7}">
      <dgm:prSet/>
      <dgm:spPr/>
      <dgm:t>
        <a:bodyPr/>
        <a:lstStyle/>
        <a:p>
          <a:pPr algn="ctr"/>
          <a:endParaRPr lang="en-US"/>
        </a:p>
      </dgm:t>
    </dgm:pt>
    <dgm:pt modelId="{00A320A6-FBCE-491A-89A1-70861553D7F8}" type="sibTrans" cxnId="{F7136763-343F-447F-A4CD-4485459AD5E7}">
      <dgm:prSet/>
      <dgm:spPr/>
      <dgm:t>
        <a:bodyPr/>
        <a:lstStyle/>
        <a:p>
          <a:pPr algn="ctr"/>
          <a:endParaRPr lang="en-US"/>
        </a:p>
      </dgm:t>
    </dgm:pt>
    <dgm:pt modelId="{959B8C30-241D-4FBD-9688-DC00BF5B5BD2}">
      <dgm:prSet/>
      <dgm:spPr/>
      <dgm:t>
        <a:bodyPr/>
        <a:lstStyle/>
        <a:p>
          <a:pPr algn="ctr"/>
          <a:r>
            <a:rPr lang="en-US"/>
            <a:t>Quản lý danh sách khách hàng</a:t>
          </a:r>
        </a:p>
      </dgm:t>
    </dgm:pt>
    <dgm:pt modelId="{209B2A28-C4BF-4AA4-AD78-ACB17055A8B5}" type="parTrans" cxnId="{1A971C22-AB8E-4FFD-BC63-B5E49D779D80}">
      <dgm:prSet/>
      <dgm:spPr/>
      <dgm:t>
        <a:bodyPr/>
        <a:lstStyle/>
        <a:p>
          <a:pPr algn="ctr"/>
          <a:endParaRPr lang="en-US"/>
        </a:p>
      </dgm:t>
    </dgm:pt>
    <dgm:pt modelId="{63159AD0-CAF1-41CB-B0B2-419256785B53}" type="sibTrans" cxnId="{1A971C22-AB8E-4FFD-BC63-B5E49D779D80}">
      <dgm:prSet/>
      <dgm:spPr/>
      <dgm:t>
        <a:bodyPr/>
        <a:lstStyle/>
        <a:p>
          <a:pPr algn="ctr"/>
          <a:endParaRPr lang="en-US"/>
        </a:p>
      </dgm:t>
    </dgm:pt>
    <dgm:pt modelId="{FBF181AA-970D-4A81-A271-38C8EB456EA7}">
      <dgm:prSet/>
      <dgm:spPr/>
      <dgm:t>
        <a:bodyPr/>
        <a:lstStyle/>
        <a:p>
          <a:pPr algn="ctr"/>
          <a:r>
            <a:rPr lang="en-US"/>
            <a:t>Quản lý sản phẩm</a:t>
          </a:r>
        </a:p>
      </dgm:t>
    </dgm:pt>
    <dgm:pt modelId="{C1744D4B-5C4E-4143-A8A6-398E02C3932F}" type="parTrans" cxnId="{EB39A087-1FE5-4D6D-BA2B-1A053C34634B}">
      <dgm:prSet/>
      <dgm:spPr/>
      <dgm:t>
        <a:bodyPr/>
        <a:lstStyle/>
        <a:p>
          <a:pPr algn="ctr"/>
          <a:endParaRPr lang="en-US"/>
        </a:p>
      </dgm:t>
    </dgm:pt>
    <dgm:pt modelId="{E5B89445-3D75-432C-BE71-314B3AE9F596}" type="sibTrans" cxnId="{EB39A087-1FE5-4D6D-BA2B-1A053C34634B}">
      <dgm:prSet/>
      <dgm:spPr/>
      <dgm:t>
        <a:bodyPr/>
        <a:lstStyle/>
        <a:p>
          <a:pPr algn="ctr"/>
          <a:endParaRPr lang="en-US"/>
        </a:p>
      </dgm:t>
    </dgm:pt>
    <dgm:pt modelId="{A9ADDB1F-1A3B-4FC9-A054-4FD11F5FA699}">
      <dgm:prSet/>
      <dgm:spPr/>
      <dgm:t>
        <a:bodyPr/>
        <a:lstStyle/>
        <a:p>
          <a:pPr algn="ctr"/>
          <a:r>
            <a:rPr lang="en-US"/>
            <a:t>Quản lý thống kê</a:t>
          </a:r>
        </a:p>
      </dgm:t>
    </dgm:pt>
    <dgm:pt modelId="{37C25E9D-0B7C-494E-8621-97DAE68535C2}" type="parTrans" cxnId="{F5A35D0B-A2C1-49AF-8C61-2DD1AC481DE1}">
      <dgm:prSet/>
      <dgm:spPr/>
      <dgm:t>
        <a:bodyPr/>
        <a:lstStyle/>
        <a:p>
          <a:pPr algn="ctr"/>
          <a:endParaRPr lang="en-US"/>
        </a:p>
      </dgm:t>
    </dgm:pt>
    <dgm:pt modelId="{E1A02CEB-CB2E-4A9D-816A-B42B8071B270}" type="sibTrans" cxnId="{F5A35D0B-A2C1-49AF-8C61-2DD1AC481DE1}">
      <dgm:prSet/>
      <dgm:spPr/>
      <dgm:t>
        <a:bodyPr/>
        <a:lstStyle/>
        <a:p>
          <a:pPr algn="ctr"/>
          <a:endParaRPr lang="en-US"/>
        </a:p>
      </dgm:t>
    </dgm:pt>
    <dgm:pt modelId="{A417536F-7C14-4780-9011-75515F85618D}">
      <dgm:prSet/>
      <dgm:spPr/>
      <dgm:t>
        <a:bodyPr/>
        <a:lstStyle/>
        <a:p>
          <a:pPr algn="ctr"/>
          <a:r>
            <a:rPr lang="en-US"/>
            <a:t>Thống kê sản phẩm</a:t>
          </a:r>
        </a:p>
      </dgm:t>
    </dgm:pt>
    <dgm:pt modelId="{7E0D4FE1-327D-4E6F-A9F2-B60CD1F46BA5}" type="parTrans" cxnId="{4AC98E24-81EB-438C-8A71-9EC8621847CF}">
      <dgm:prSet/>
      <dgm:spPr/>
      <dgm:t>
        <a:bodyPr/>
        <a:lstStyle/>
        <a:p>
          <a:pPr algn="ctr"/>
          <a:endParaRPr lang="en-US"/>
        </a:p>
      </dgm:t>
    </dgm:pt>
    <dgm:pt modelId="{73F386E3-58D4-4068-8ED6-4F8BDC277D1C}" type="sibTrans" cxnId="{4AC98E24-81EB-438C-8A71-9EC8621847CF}">
      <dgm:prSet/>
      <dgm:spPr/>
      <dgm:t>
        <a:bodyPr/>
        <a:lstStyle/>
        <a:p>
          <a:pPr algn="ctr"/>
          <a:endParaRPr lang="en-US"/>
        </a:p>
      </dgm:t>
    </dgm:pt>
    <dgm:pt modelId="{9AE492A9-807E-4937-A902-7D57E02A5BBA}">
      <dgm:prSet/>
      <dgm:spPr/>
      <dgm:t>
        <a:bodyPr/>
        <a:lstStyle/>
        <a:p>
          <a:pPr algn="ctr"/>
          <a:r>
            <a:rPr lang="en-US"/>
            <a:t>Thông kê loại sản phẩm</a:t>
          </a:r>
        </a:p>
      </dgm:t>
    </dgm:pt>
    <dgm:pt modelId="{41EA1BA7-00F4-4702-BE60-F90CEC73AD91}" type="parTrans" cxnId="{B5B50F41-8E7E-4C75-A822-0D14A1A35159}">
      <dgm:prSet/>
      <dgm:spPr/>
      <dgm:t>
        <a:bodyPr/>
        <a:lstStyle/>
        <a:p>
          <a:pPr algn="ctr"/>
          <a:endParaRPr lang="en-US"/>
        </a:p>
      </dgm:t>
    </dgm:pt>
    <dgm:pt modelId="{C40D4D45-C0A0-4F31-B86A-D8A88D59CB8E}" type="sibTrans" cxnId="{B5B50F41-8E7E-4C75-A822-0D14A1A35159}">
      <dgm:prSet/>
      <dgm:spPr/>
      <dgm:t>
        <a:bodyPr/>
        <a:lstStyle/>
        <a:p>
          <a:pPr algn="ctr"/>
          <a:endParaRPr lang="en-US"/>
        </a:p>
      </dgm:t>
    </dgm:pt>
    <dgm:pt modelId="{D7F1DECA-77E0-46FE-9839-DCBBEB037CAB}">
      <dgm:prSet/>
      <dgm:spPr/>
      <dgm:t>
        <a:bodyPr/>
        <a:lstStyle/>
        <a:p>
          <a:pPr algn="ctr"/>
          <a:r>
            <a:rPr lang="en-US"/>
            <a:t>Thống kê theo tháng</a:t>
          </a:r>
        </a:p>
      </dgm:t>
    </dgm:pt>
    <dgm:pt modelId="{0FB92F9E-9D4B-475A-9F06-EBA71A5C9A8E}" type="parTrans" cxnId="{0E9378D0-0574-48AE-8C71-22E12FDF51BE}">
      <dgm:prSet/>
      <dgm:spPr/>
      <dgm:t>
        <a:bodyPr/>
        <a:lstStyle/>
        <a:p>
          <a:pPr algn="ctr"/>
          <a:endParaRPr lang="en-US"/>
        </a:p>
      </dgm:t>
    </dgm:pt>
    <dgm:pt modelId="{48677AC9-4099-4EF3-B6FD-B274DA9C79E7}" type="sibTrans" cxnId="{0E9378D0-0574-48AE-8C71-22E12FDF51BE}">
      <dgm:prSet/>
      <dgm:spPr/>
      <dgm:t>
        <a:bodyPr/>
        <a:lstStyle/>
        <a:p>
          <a:pPr algn="ctr"/>
          <a:endParaRPr lang="en-US"/>
        </a:p>
      </dgm:t>
    </dgm:pt>
    <dgm:pt modelId="{0E025FB0-D5D2-4441-8628-14EA0397D166}">
      <dgm:prSet/>
      <dgm:spPr/>
      <dgm:t>
        <a:bodyPr/>
        <a:lstStyle/>
        <a:p>
          <a:pPr algn="ctr"/>
          <a:r>
            <a:rPr lang="en-US"/>
            <a:t>Thống kê theo năm</a:t>
          </a:r>
        </a:p>
      </dgm:t>
    </dgm:pt>
    <dgm:pt modelId="{88F6674F-7A2C-47F9-98B0-4C29C481A918}" type="parTrans" cxnId="{96DCDB21-A871-4731-A91A-E193D644D9FC}">
      <dgm:prSet/>
      <dgm:spPr/>
      <dgm:t>
        <a:bodyPr/>
        <a:lstStyle/>
        <a:p>
          <a:pPr algn="ctr"/>
          <a:endParaRPr lang="en-US"/>
        </a:p>
      </dgm:t>
    </dgm:pt>
    <dgm:pt modelId="{49556C36-172C-43A5-BEB4-DA0F05D9993C}" type="sibTrans" cxnId="{96DCDB21-A871-4731-A91A-E193D644D9FC}">
      <dgm:prSet/>
      <dgm:spPr/>
      <dgm:t>
        <a:bodyPr/>
        <a:lstStyle/>
        <a:p>
          <a:pPr algn="ctr"/>
          <a:endParaRPr lang="en-US"/>
        </a:p>
      </dgm:t>
    </dgm:pt>
    <dgm:pt modelId="{5E7E8B36-0C74-4374-89B2-5F4812B83F81}">
      <dgm:prSet/>
      <dgm:spPr/>
      <dgm:t>
        <a:bodyPr/>
        <a:lstStyle/>
        <a:p>
          <a:pPr algn="ctr"/>
          <a:r>
            <a:rPr lang="en-US"/>
            <a:t>Quản lí loại sản phẩm</a:t>
          </a:r>
        </a:p>
      </dgm:t>
    </dgm:pt>
    <dgm:pt modelId="{E6D0AEA9-27F2-4745-9413-B875F3AEE97D}" type="parTrans" cxnId="{81912659-0A92-49CD-BD7C-4F5FF86E388A}">
      <dgm:prSet/>
      <dgm:spPr/>
      <dgm:t>
        <a:bodyPr/>
        <a:lstStyle/>
        <a:p>
          <a:pPr algn="ctr"/>
          <a:endParaRPr lang="en-US"/>
        </a:p>
      </dgm:t>
    </dgm:pt>
    <dgm:pt modelId="{06F36354-EFD3-450D-BE46-2AB75375120D}" type="sibTrans" cxnId="{81912659-0A92-49CD-BD7C-4F5FF86E388A}">
      <dgm:prSet/>
      <dgm:spPr/>
      <dgm:t>
        <a:bodyPr/>
        <a:lstStyle/>
        <a:p>
          <a:pPr algn="ctr"/>
          <a:endParaRPr lang="en-US"/>
        </a:p>
      </dgm:t>
    </dgm:pt>
    <dgm:pt modelId="{67661511-2AA5-4828-A039-53698E167721}">
      <dgm:prSet/>
      <dgm:spPr/>
      <dgm:t>
        <a:bodyPr/>
        <a:lstStyle/>
        <a:p>
          <a:pPr algn="ctr"/>
          <a:r>
            <a:rPr lang="en-US"/>
            <a:t>Quản lý</a:t>
          </a:r>
          <a:r>
            <a:rPr lang="vi-VN"/>
            <a:t> hóa</a:t>
          </a:r>
          <a:r>
            <a:rPr lang="en-US"/>
            <a:t> đơn</a:t>
          </a:r>
        </a:p>
      </dgm:t>
    </dgm:pt>
    <dgm:pt modelId="{B2182B1C-53B9-4CB4-B75C-2EBA5A7686E0}" type="parTrans" cxnId="{66E2C716-C088-4C39-8D3B-FCD4E0DB6062}">
      <dgm:prSet/>
      <dgm:spPr/>
      <dgm:t>
        <a:bodyPr/>
        <a:lstStyle/>
        <a:p>
          <a:pPr algn="ctr"/>
          <a:endParaRPr lang="en-US"/>
        </a:p>
      </dgm:t>
    </dgm:pt>
    <dgm:pt modelId="{E252A380-681D-4FCA-B073-DA6DDFB0AEE7}" type="sibTrans" cxnId="{66E2C716-C088-4C39-8D3B-FCD4E0DB6062}">
      <dgm:prSet/>
      <dgm:spPr/>
      <dgm:t>
        <a:bodyPr/>
        <a:lstStyle/>
        <a:p>
          <a:pPr algn="ctr"/>
          <a:endParaRPr lang="en-US"/>
        </a:p>
      </dgm:t>
    </dgm:pt>
    <dgm:pt modelId="{BE3A0365-3585-45C3-87A0-6F753BB6D337}">
      <dgm:prSet/>
      <dgm:spPr/>
      <dgm:t>
        <a:bodyPr/>
        <a:lstStyle/>
        <a:p>
          <a:pPr algn="ctr"/>
          <a:r>
            <a:rPr lang="en-US"/>
            <a:t>Quản lý</a:t>
          </a:r>
          <a:r>
            <a:rPr lang="vi-VN"/>
            <a:t> thông báo</a:t>
          </a:r>
          <a:endParaRPr lang="en-US"/>
        </a:p>
      </dgm:t>
    </dgm:pt>
    <dgm:pt modelId="{76DF4D42-8C48-46C4-9683-0C324462C5BA}" type="parTrans" cxnId="{AEE7FE2E-702E-40AD-92D3-5120F10E6C6E}">
      <dgm:prSet/>
      <dgm:spPr/>
      <dgm:t>
        <a:bodyPr/>
        <a:lstStyle/>
        <a:p>
          <a:pPr algn="ctr"/>
          <a:endParaRPr lang="en-US"/>
        </a:p>
      </dgm:t>
    </dgm:pt>
    <dgm:pt modelId="{5C05265C-5599-45F3-B7BD-30D10CB9D317}" type="sibTrans" cxnId="{AEE7FE2E-702E-40AD-92D3-5120F10E6C6E}">
      <dgm:prSet/>
      <dgm:spPr/>
      <dgm:t>
        <a:bodyPr/>
        <a:lstStyle/>
        <a:p>
          <a:pPr algn="ctr"/>
          <a:endParaRPr lang="en-US"/>
        </a:p>
      </dgm:t>
    </dgm:pt>
    <dgm:pt modelId="{AA51DF50-AFF5-4076-B0BF-30BADDDDF665}">
      <dgm:prSet/>
      <dgm:spPr/>
      <dgm:t>
        <a:bodyPr/>
        <a:lstStyle/>
        <a:p>
          <a:pPr algn="ctr"/>
          <a:r>
            <a:rPr lang="vi-VN"/>
            <a:t>CRUD</a:t>
          </a:r>
          <a:endParaRPr lang="en-US"/>
        </a:p>
      </dgm:t>
    </dgm:pt>
    <dgm:pt modelId="{35FEB6B0-0FB9-4769-B251-3FED65E012DD}" type="parTrans" cxnId="{5DB2260B-1C23-42C8-8189-21991F86C927}">
      <dgm:prSet/>
      <dgm:spPr/>
      <dgm:t>
        <a:bodyPr/>
        <a:lstStyle/>
        <a:p>
          <a:endParaRPr lang="en-GB"/>
        </a:p>
      </dgm:t>
    </dgm:pt>
    <dgm:pt modelId="{343FF102-7259-411D-AE7C-492EAC0A0FCF}" type="sibTrans" cxnId="{5DB2260B-1C23-42C8-8189-21991F86C927}">
      <dgm:prSet/>
      <dgm:spPr/>
      <dgm:t>
        <a:bodyPr/>
        <a:lstStyle/>
        <a:p>
          <a:endParaRPr lang="en-GB"/>
        </a:p>
      </dgm:t>
    </dgm:pt>
    <dgm:pt modelId="{76D2D076-F6AE-421A-BD58-B64BC431E04F}">
      <dgm:prSet/>
      <dgm:spPr/>
      <dgm:t>
        <a:bodyPr/>
        <a:lstStyle/>
        <a:p>
          <a:pPr algn="ctr"/>
          <a:r>
            <a:rPr lang="vi-VN"/>
            <a:t>CRUD</a:t>
          </a:r>
          <a:endParaRPr lang="en-US"/>
        </a:p>
      </dgm:t>
    </dgm:pt>
    <dgm:pt modelId="{EB943785-F3D2-42ED-8688-E3C458C2919E}" type="parTrans" cxnId="{D82B8F36-56EF-4D21-8223-F0F54F03A535}">
      <dgm:prSet/>
      <dgm:spPr/>
      <dgm:t>
        <a:bodyPr/>
        <a:lstStyle/>
        <a:p>
          <a:endParaRPr lang="en-GB"/>
        </a:p>
      </dgm:t>
    </dgm:pt>
    <dgm:pt modelId="{3C9A7F3E-964A-484C-8F07-8E30096FE5F3}" type="sibTrans" cxnId="{D82B8F36-56EF-4D21-8223-F0F54F03A535}">
      <dgm:prSet/>
      <dgm:spPr/>
      <dgm:t>
        <a:bodyPr/>
        <a:lstStyle/>
        <a:p>
          <a:endParaRPr lang="en-GB"/>
        </a:p>
      </dgm:t>
    </dgm:pt>
    <dgm:pt modelId="{64A7B42F-737C-4050-9BA2-FC18F3786C71}">
      <dgm:prSet/>
      <dgm:spPr/>
      <dgm:t>
        <a:bodyPr/>
        <a:lstStyle/>
        <a:p>
          <a:pPr algn="ctr"/>
          <a:r>
            <a:rPr lang="vi-VN"/>
            <a:t>CRUD</a:t>
          </a:r>
          <a:endParaRPr lang="en-US"/>
        </a:p>
      </dgm:t>
    </dgm:pt>
    <dgm:pt modelId="{294FFD31-6985-4A0E-9859-3BA16C4245C4}" type="parTrans" cxnId="{F6E68004-90D7-4687-8AE2-6D26A733D1F7}">
      <dgm:prSet/>
      <dgm:spPr/>
      <dgm:t>
        <a:bodyPr/>
        <a:lstStyle/>
        <a:p>
          <a:endParaRPr lang="en-GB"/>
        </a:p>
      </dgm:t>
    </dgm:pt>
    <dgm:pt modelId="{CD25FE3E-A96C-4F90-A36E-0D7BF83DA95E}" type="sibTrans" cxnId="{F6E68004-90D7-4687-8AE2-6D26A733D1F7}">
      <dgm:prSet/>
      <dgm:spPr/>
      <dgm:t>
        <a:bodyPr/>
        <a:lstStyle/>
        <a:p>
          <a:endParaRPr lang="en-GB"/>
        </a:p>
      </dgm:t>
    </dgm:pt>
    <dgm:pt modelId="{052078D5-21B1-4CB5-91EC-391F0B7D6707}">
      <dgm:prSet/>
      <dgm:spPr/>
      <dgm:t>
        <a:bodyPr/>
        <a:lstStyle/>
        <a:p>
          <a:pPr algn="ctr"/>
          <a:r>
            <a:rPr lang="vi-VN"/>
            <a:t>Danh sách</a:t>
          </a:r>
          <a:endParaRPr lang="en-US"/>
        </a:p>
      </dgm:t>
    </dgm:pt>
    <dgm:pt modelId="{EF6F1C71-2112-4357-8B49-66450275710C}" type="parTrans" cxnId="{C7C88FDA-4C29-4B1A-A686-024E64FA91EE}">
      <dgm:prSet/>
      <dgm:spPr/>
      <dgm:t>
        <a:bodyPr/>
        <a:lstStyle/>
        <a:p>
          <a:endParaRPr lang="en-GB"/>
        </a:p>
      </dgm:t>
    </dgm:pt>
    <dgm:pt modelId="{AFE2824F-4FFD-41A1-84F5-362D02C55EDF}" type="sibTrans" cxnId="{C7C88FDA-4C29-4B1A-A686-024E64FA91EE}">
      <dgm:prSet/>
      <dgm:spPr/>
      <dgm:t>
        <a:bodyPr/>
        <a:lstStyle/>
        <a:p>
          <a:endParaRPr lang="en-GB"/>
        </a:p>
      </dgm:t>
    </dgm:pt>
    <dgm:pt modelId="{5CFB974A-A4FA-4737-A899-A59D4D0A3D50}">
      <dgm:prSet/>
      <dgm:spPr/>
      <dgm:t>
        <a:bodyPr/>
        <a:lstStyle/>
        <a:p>
          <a:pPr algn="ctr"/>
          <a:r>
            <a:rPr lang="vi-VN"/>
            <a:t>Chi tiết</a:t>
          </a:r>
          <a:endParaRPr lang="en-US"/>
        </a:p>
      </dgm:t>
    </dgm:pt>
    <dgm:pt modelId="{909FCB1A-A997-4C8D-82D7-79C1310ABEF1}" type="parTrans" cxnId="{69F4F47E-D6C7-4283-B958-A12D4762FC7F}">
      <dgm:prSet/>
      <dgm:spPr/>
      <dgm:t>
        <a:bodyPr/>
        <a:lstStyle/>
        <a:p>
          <a:endParaRPr lang="en-GB"/>
        </a:p>
      </dgm:t>
    </dgm:pt>
    <dgm:pt modelId="{0BF6C989-2C27-4477-B0DD-3F81C870AB88}" type="sibTrans" cxnId="{69F4F47E-D6C7-4283-B958-A12D4762FC7F}">
      <dgm:prSet/>
      <dgm:spPr/>
      <dgm:t>
        <a:bodyPr/>
        <a:lstStyle/>
        <a:p>
          <a:endParaRPr lang="en-GB"/>
        </a:p>
      </dgm:t>
    </dgm:pt>
    <dgm:pt modelId="{9B9E5BE5-5718-4C43-9B3F-64139E0462C3}">
      <dgm:prSet/>
      <dgm:spPr/>
      <dgm:t>
        <a:bodyPr/>
        <a:lstStyle/>
        <a:p>
          <a:pPr algn="ctr"/>
          <a:r>
            <a:rPr lang="vi-VN"/>
            <a:t>CRUD</a:t>
          </a:r>
          <a:endParaRPr lang="en-US"/>
        </a:p>
      </dgm:t>
    </dgm:pt>
    <dgm:pt modelId="{8FBCEEB7-CE79-47F3-A982-CDFB5AA38101}" type="parTrans" cxnId="{570B00F8-81AC-4C7F-8C5C-1A27ABEAE6E9}">
      <dgm:prSet/>
      <dgm:spPr/>
      <dgm:t>
        <a:bodyPr/>
        <a:lstStyle/>
        <a:p>
          <a:endParaRPr lang="en-GB"/>
        </a:p>
      </dgm:t>
    </dgm:pt>
    <dgm:pt modelId="{49064B5F-6226-4518-B853-2D84729907D2}" type="sibTrans" cxnId="{570B00F8-81AC-4C7F-8C5C-1A27ABEAE6E9}">
      <dgm:prSet/>
      <dgm:spPr/>
      <dgm:t>
        <a:bodyPr/>
        <a:lstStyle/>
        <a:p>
          <a:endParaRPr lang="en-GB"/>
        </a:p>
      </dgm:t>
    </dgm:pt>
    <dgm:pt modelId="{788F6AD2-F240-41A0-A93F-48BAE65D8DB5}" type="pres">
      <dgm:prSet presAssocID="{6B0B4426-1D75-418E-B6FB-9F39196746F8}" presName="hierChild1" presStyleCnt="0">
        <dgm:presLayoutVars>
          <dgm:orgChart val="1"/>
          <dgm:chPref val="1"/>
          <dgm:dir/>
          <dgm:animOne val="branch"/>
          <dgm:animLvl val="lvl"/>
          <dgm:resizeHandles/>
        </dgm:presLayoutVars>
      </dgm:prSet>
      <dgm:spPr/>
    </dgm:pt>
    <dgm:pt modelId="{235F7BAF-9702-4BB7-9CA8-8B75A4F7819F}" type="pres">
      <dgm:prSet presAssocID="{E34C5D27-D000-48EE-BAC0-BD15291097D0}" presName="hierRoot1" presStyleCnt="0">
        <dgm:presLayoutVars>
          <dgm:hierBranch val="init"/>
        </dgm:presLayoutVars>
      </dgm:prSet>
      <dgm:spPr/>
    </dgm:pt>
    <dgm:pt modelId="{D10597C2-1826-4C7F-A852-FD88900F1023}" type="pres">
      <dgm:prSet presAssocID="{E34C5D27-D000-48EE-BAC0-BD15291097D0}" presName="rootComposite1" presStyleCnt="0"/>
      <dgm:spPr/>
    </dgm:pt>
    <dgm:pt modelId="{2A4C322C-1022-496E-B7E2-0883E677E506}" type="pres">
      <dgm:prSet presAssocID="{E34C5D27-D000-48EE-BAC0-BD15291097D0}" presName="rootText1" presStyleLbl="node0" presStyleIdx="0" presStyleCnt="1">
        <dgm:presLayoutVars>
          <dgm:chPref val="3"/>
        </dgm:presLayoutVars>
      </dgm:prSet>
      <dgm:spPr/>
    </dgm:pt>
    <dgm:pt modelId="{32E0F37B-B724-44CD-92B5-6701046DD752}" type="pres">
      <dgm:prSet presAssocID="{E34C5D27-D000-48EE-BAC0-BD15291097D0}" presName="rootConnector1" presStyleLbl="node1" presStyleIdx="0" presStyleCnt="0"/>
      <dgm:spPr/>
    </dgm:pt>
    <dgm:pt modelId="{EDB3D190-BF87-4F36-8554-15D1BBFA2654}" type="pres">
      <dgm:prSet presAssocID="{E34C5D27-D000-48EE-BAC0-BD15291097D0}" presName="hierChild2" presStyleCnt="0"/>
      <dgm:spPr/>
    </dgm:pt>
    <dgm:pt modelId="{0FE50A46-8D1C-4602-8CB9-2077EA73402A}" type="pres">
      <dgm:prSet presAssocID="{209B2A28-C4BF-4AA4-AD78-ACB17055A8B5}" presName="Name37" presStyleLbl="parChTrans1D2" presStyleIdx="0" presStyleCnt="6"/>
      <dgm:spPr/>
    </dgm:pt>
    <dgm:pt modelId="{DF0A6B4F-8B7F-4AA8-BD5D-2EBD9E5F563C}" type="pres">
      <dgm:prSet presAssocID="{959B8C30-241D-4FBD-9688-DC00BF5B5BD2}" presName="hierRoot2" presStyleCnt="0">
        <dgm:presLayoutVars>
          <dgm:hierBranch val="init"/>
        </dgm:presLayoutVars>
      </dgm:prSet>
      <dgm:spPr/>
    </dgm:pt>
    <dgm:pt modelId="{B2A091BF-484A-4F6A-949E-1AB0C25DDED8}" type="pres">
      <dgm:prSet presAssocID="{959B8C30-241D-4FBD-9688-DC00BF5B5BD2}" presName="rootComposite" presStyleCnt="0"/>
      <dgm:spPr/>
    </dgm:pt>
    <dgm:pt modelId="{48D26EB4-5724-49BC-9A14-AA602617A8A8}" type="pres">
      <dgm:prSet presAssocID="{959B8C30-241D-4FBD-9688-DC00BF5B5BD2}" presName="rootText" presStyleLbl="node2" presStyleIdx="0" presStyleCnt="6">
        <dgm:presLayoutVars>
          <dgm:chPref val="3"/>
        </dgm:presLayoutVars>
      </dgm:prSet>
      <dgm:spPr/>
    </dgm:pt>
    <dgm:pt modelId="{364D2B7C-5388-4DC1-ACCE-610BF2265F0D}" type="pres">
      <dgm:prSet presAssocID="{959B8C30-241D-4FBD-9688-DC00BF5B5BD2}" presName="rootConnector" presStyleLbl="node2" presStyleIdx="0" presStyleCnt="6"/>
      <dgm:spPr/>
    </dgm:pt>
    <dgm:pt modelId="{E5FAFCE8-92A3-4810-9139-FDCDF3899AA5}" type="pres">
      <dgm:prSet presAssocID="{959B8C30-241D-4FBD-9688-DC00BF5B5BD2}" presName="hierChild4" presStyleCnt="0"/>
      <dgm:spPr/>
    </dgm:pt>
    <dgm:pt modelId="{3AD0E1A9-D6AB-4B5F-A790-9338C3475410}" type="pres">
      <dgm:prSet presAssocID="{35FEB6B0-0FB9-4769-B251-3FED65E012DD}" presName="Name37" presStyleLbl="parChTrans1D3" presStyleIdx="0" presStyleCnt="10"/>
      <dgm:spPr/>
    </dgm:pt>
    <dgm:pt modelId="{14C19DAA-8850-49A2-A21E-24699AF2B143}" type="pres">
      <dgm:prSet presAssocID="{AA51DF50-AFF5-4076-B0BF-30BADDDDF665}" presName="hierRoot2" presStyleCnt="0">
        <dgm:presLayoutVars>
          <dgm:hierBranch val="init"/>
        </dgm:presLayoutVars>
      </dgm:prSet>
      <dgm:spPr/>
    </dgm:pt>
    <dgm:pt modelId="{69BBA4B3-404A-40FE-856E-2032B26B6E0C}" type="pres">
      <dgm:prSet presAssocID="{AA51DF50-AFF5-4076-B0BF-30BADDDDF665}" presName="rootComposite" presStyleCnt="0"/>
      <dgm:spPr/>
    </dgm:pt>
    <dgm:pt modelId="{2E628056-E086-4AC0-ADB7-4C6546C2AE11}" type="pres">
      <dgm:prSet presAssocID="{AA51DF50-AFF5-4076-B0BF-30BADDDDF665}" presName="rootText" presStyleLbl="node3" presStyleIdx="0" presStyleCnt="10">
        <dgm:presLayoutVars>
          <dgm:chPref val="3"/>
        </dgm:presLayoutVars>
      </dgm:prSet>
      <dgm:spPr/>
    </dgm:pt>
    <dgm:pt modelId="{CA6A90FB-0EE2-458A-B419-E54496F98C00}" type="pres">
      <dgm:prSet presAssocID="{AA51DF50-AFF5-4076-B0BF-30BADDDDF665}" presName="rootConnector" presStyleLbl="node3" presStyleIdx="0" presStyleCnt="10"/>
      <dgm:spPr/>
    </dgm:pt>
    <dgm:pt modelId="{0D98731C-51EA-4246-84E9-D4A73FA77867}" type="pres">
      <dgm:prSet presAssocID="{AA51DF50-AFF5-4076-B0BF-30BADDDDF665}" presName="hierChild4" presStyleCnt="0"/>
      <dgm:spPr/>
    </dgm:pt>
    <dgm:pt modelId="{E81858D0-86D4-4E11-8BEE-33168EF62A25}" type="pres">
      <dgm:prSet presAssocID="{AA51DF50-AFF5-4076-B0BF-30BADDDDF665}" presName="hierChild5" presStyleCnt="0"/>
      <dgm:spPr/>
    </dgm:pt>
    <dgm:pt modelId="{DB4D902C-124F-4A9D-B4BA-0476D2BDFBD7}" type="pres">
      <dgm:prSet presAssocID="{959B8C30-241D-4FBD-9688-DC00BF5B5BD2}" presName="hierChild5" presStyleCnt="0"/>
      <dgm:spPr/>
    </dgm:pt>
    <dgm:pt modelId="{182D4818-8D18-44CC-ACF6-1FCF0A1F3391}" type="pres">
      <dgm:prSet presAssocID="{C1744D4B-5C4E-4143-A8A6-398E02C3932F}" presName="Name37" presStyleLbl="parChTrans1D2" presStyleIdx="1" presStyleCnt="6"/>
      <dgm:spPr/>
    </dgm:pt>
    <dgm:pt modelId="{6D4CA70C-429B-4DC4-A460-C5433DDA7FE8}" type="pres">
      <dgm:prSet presAssocID="{FBF181AA-970D-4A81-A271-38C8EB456EA7}" presName="hierRoot2" presStyleCnt="0">
        <dgm:presLayoutVars>
          <dgm:hierBranch val="init"/>
        </dgm:presLayoutVars>
      </dgm:prSet>
      <dgm:spPr/>
    </dgm:pt>
    <dgm:pt modelId="{17CA0A40-E2E5-481C-83ED-F6500CC2D96D}" type="pres">
      <dgm:prSet presAssocID="{FBF181AA-970D-4A81-A271-38C8EB456EA7}" presName="rootComposite" presStyleCnt="0"/>
      <dgm:spPr/>
    </dgm:pt>
    <dgm:pt modelId="{486B211F-282C-4E6B-9029-DECBA1179A2C}" type="pres">
      <dgm:prSet presAssocID="{FBF181AA-970D-4A81-A271-38C8EB456EA7}" presName="rootText" presStyleLbl="node2" presStyleIdx="1" presStyleCnt="6">
        <dgm:presLayoutVars>
          <dgm:chPref val="3"/>
        </dgm:presLayoutVars>
      </dgm:prSet>
      <dgm:spPr/>
    </dgm:pt>
    <dgm:pt modelId="{1A76C229-A0A1-476B-BEF8-CD6FC7F40329}" type="pres">
      <dgm:prSet presAssocID="{FBF181AA-970D-4A81-A271-38C8EB456EA7}" presName="rootConnector" presStyleLbl="node2" presStyleIdx="1" presStyleCnt="6"/>
      <dgm:spPr/>
    </dgm:pt>
    <dgm:pt modelId="{0EC3D54A-4DF6-4783-93B1-32E74C71F3A7}" type="pres">
      <dgm:prSet presAssocID="{FBF181AA-970D-4A81-A271-38C8EB456EA7}" presName="hierChild4" presStyleCnt="0"/>
      <dgm:spPr/>
    </dgm:pt>
    <dgm:pt modelId="{F0D18FAE-33DF-4722-A3AE-FE4D7433C850}" type="pres">
      <dgm:prSet presAssocID="{EB943785-F3D2-42ED-8688-E3C458C2919E}" presName="Name37" presStyleLbl="parChTrans1D3" presStyleIdx="1" presStyleCnt="10"/>
      <dgm:spPr/>
    </dgm:pt>
    <dgm:pt modelId="{2B1CB882-091D-491A-AAC8-AFB6CD51DF81}" type="pres">
      <dgm:prSet presAssocID="{76D2D076-F6AE-421A-BD58-B64BC431E04F}" presName="hierRoot2" presStyleCnt="0">
        <dgm:presLayoutVars>
          <dgm:hierBranch val="init"/>
        </dgm:presLayoutVars>
      </dgm:prSet>
      <dgm:spPr/>
    </dgm:pt>
    <dgm:pt modelId="{D04988A9-A0DF-41A5-A159-EECA47A3E4D5}" type="pres">
      <dgm:prSet presAssocID="{76D2D076-F6AE-421A-BD58-B64BC431E04F}" presName="rootComposite" presStyleCnt="0"/>
      <dgm:spPr/>
    </dgm:pt>
    <dgm:pt modelId="{0F2A5E40-1822-4D65-BEA0-C852143C0C01}" type="pres">
      <dgm:prSet presAssocID="{76D2D076-F6AE-421A-BD58-B64BC431E04F}" presName="rootText" presStyleLbl="node3" presStyleIdx="1" presStyleCnt="10">
        <dgm:presLayoutVars>
          <dgm:chPref val="3"/>
        </dgm:presLayoutVars>
      </dgm:prSet>
      <dgm:spPr/>
    </dgm:pt>
    <dgm:pt modelId="{B47C27DD-49BA-40E0-97CF-2176F8B6EC11}" type="pres">
      <dgm:prSet presAssocID="{76D2D076-F6AE-421A-BD58-B64BC431E04F}" presName="rootConnector" presStyleLbl="node3" presStyleIdx="1" presStyleCnt="10"/>
      <dgm:spPr/>
    </dgm:pt>
    <dgm:pt modelId="{7A296206-6ABB-4804-8EDF-A4F894569F14}" type="pres">
      <dgm:prSet presAssocID="{76D2D076-F6AE-421A-BD58-B64BC431E04F}" presName="hierChild4" presStyleCnt="0"/>
      <dgm:spPr/>
    </dgm:pt>
    <dgm:pt modelId="{B4E8A4ED-D834-4C3A-98C2-32E6E6A913EF}" type="pres">
      <dgm:prSet presAssocID="{76D2D076-F6AE-421A-BD58-B64BC431E04F}" presName="hierChild5" presStyleCnt="0"/>
      <dgm:spPr/>
    </dgm:pt>
    <dgm:pt modelId="{7770BF9E-2B37-428E-85A7-15399EB31DAD}" type="pres">
      <dgm:prSet presAssocID="{FBF181AA-970D-4A81-A271-38C8EB456EA7}" presName="hierChild5" presStyleCnt="0"/>
      <dgm:spPr/>
    </dgm:pt>
    <dgm:pt modelId="{404149FD-6DA7-447D-9450-64D9DB60F636}" type="pres">
      <dgm:prSet presAssocID="{37C25E9D-0B7C-494E-8621-97DAE68535C2}" presName="Name37" presStyleLbl="parChTrans1D2" presStyleIdx="2" presStyleCnt="6"/>
      <dgm:spPr/>
    </dgm:pt>
    <dgm:pt modelId="{6009CFB2-BE76-4500-8EAF-B01DA6873EA4}" type="pres">
      <dgm:prSet presAssocID="{A9ADDB1F-1A3B-4FC9-A054-4FD11F5FA699}" presName="hierRoot2" presStyleCnt="0">
        <dgm:presLayoutVars>
          <dgm:hierBranch val="init"/>
        </dgm:presLayoutVars>
      </dgm:prSet>
      <dgm:spPr/>
    </dgm:pt>
    <dgm:pt modelId="{D6F3ED7E-DAD0-4F83-884E-5A1A8C278816}" type="pres">
      <dgm:prSet presAssocID="{A9ADDB1F-1A3B-4FC9-A054-4FD11F5FA699}" presName="rootComposite" presStyleCnt="0"/>
      <dgm:spPr/>
    </dgm:pt>
    <dgm:pt modelId="{BC5747B7-23FA-4EE9-AE07-03D70CF4B43D}" type="pres">
      <dgm:prSet presAssocID="{A9ADDB1F-1A3B-4FC9-A054-4FD11F5FA699}" presName="rootText" presStyleLbl="node2" presStyleIdx="2" presStyleCnt="6">
        <dgm:presLayoutVars>
          <dgm:chPref val="3"/>
        </dgm:presLayoutVars>
      </dgm:prSet>
      <dgm:spPr/>
    </dgm:pt>
    <dgm:pt modelId="{6D2AF63F-AC74-4924-806A-16210A0C1973}" type="pres">
      <dgm:prSet presAssocID="{A9ADDB1F-1A3B-4FC9-A054-4FD11F5FA699}" presName="rootConnector" presStyleLbl="node2" presStyleIdx="2" presStyleCnt="6"/>
      <dgm:spPr/>
    </dgm:pt>
    <dgm:pt modelId="{3B955083-FF65-457A-AD77-5B4168BB7B9A}" type="pres">
      <dgm:prSet presAssocID="{A9ADDB1F-1A3B-4FC9-A054-4FD11F5FA699}" presName="hierChild4" presStyleCnt="0"/>
      <dgm:spPr/>
    </dgm:pt>
    <dgm:pt modelId="{7A01E8C7-C6D9-46CF-BB33-8A473E690885}" type="pres">
      <dgm:prSet presAssocID="{7E0D4FE1-327D-4E6F-A9F2-B60CD1F46BA5}" presName="Name37" presStyleLbl="parChTrans1D3" presStyleIdx="2" presStyleCnt="10"/>
      <dgm:spPr/>
    </dgm:pt>
    <dgm:pt modelId="{573DD2E1-C588-440C-AC3A-E4FEE62AD175}" type="pres">
      <dgm:prSet presAssocID="{A417536F-7C14-4780-9011-75515F85618D}" presName="hierRoot2" presStyleCnt="0">
        <dgm:presLayoutVars>
          <dgm:hierBranch val="init"/>
        </dgm:presLayoutVars>
      </dgm:prSet>
      <dgm:spPr/>
    </dgm:pt>
    <dgm:pt modelId="{1F15D7D6-0C3D-41CE-B298-AA3BD062ACD1}" type="pres">
      <dgm:prSet presAssocID="{A417536F-7C14-4780-9011-75515F85618D}" presName="rootComposite" presStyleCnt="0"/>
      <dgm:spPr/>
    </dgm:pt>
    <dgm:pt modelId="{D050E119-E44E-4854-A382-0D7DE4CC53BF}" type="pres">
      <dgm:prSet presAssocID="{A417536F-7C14-4780-9011-75515F85618D}" presName="rootText" presStyleLbl="node3" presStyleIdx="2" presStyleCnt="10">
        <dgm:presLayoutVars>
          <dgm:chPref val="3"/>
        </dgm:presLayoutVars>
      </dgm:prSet>
      <dgm:spPr/>
    </dgm:pt>
    <dgm:pt modelId="{8FDD3F74-C720-419F-87EC-297E81A67A43}" type="pres">
      <dgm:prSet presAssocID="{A417536F-7C14-4780-9011-75515F85618D}" presName="rootConnector" presStyleLbl="node3" presStyleIdx="2" presStyleCnt="10"/>
      <dgm:spPr/>
    </dgm:pt>
    <dgm:pt modelId="{5198DDC0-541F-46E9-AACD-99BF60854059}" type="pres">
      <dgm:prSet presAssocID="{A417536F-7C14-4780-9011-75515F85618D}" presName="hierChild4" presStyleCnt="0"/>
      <dgm:spPr/>
    </dgm:pt>
    <dgm:pt modelId="{3843A5A8-1145-4F81-AC15-1F78DBD8215B}" type="pres">
      <dgm:prSet presAssocID="{A417536F-7C14-4780-9011-75515F85618D}" presName="hierChild5" presStyleCnt="0"/>
      <dgm:spPr/>
    </dgm:pt>
    <dgm:pt modelId="{E688AE39-69CA-4541-94A4-5B25D3F561BE}" type="pres">
      <dgm:prSet presAssocID="{41EA1BA7-00F4-4702-BE60-F90CEC73AD91}" presName="Name37" presStyleLbl="parChTrans1D3" presStyleIdx="3" presStyleCnt="10"/>
      <dgm:spPr/>
    </dgm:pt>
    <dgm:pt modelId="{8218D3E9-34A2-4749-8838-23C8D2540573}" type="pres">
      <dgm:prSet presAssocID="{9AE492A9-807E-4937-A902-7D57E02A5BBA}" presName="hierRoot2" presStyleCnt="0">
        <dgm:presLayoutVars>
          <dgm:hierBranch val="init"/>
        </dgm:presLayoutVars>
      </dgm:prSet>
      <dgm:spPr/>
    </dgm:pt>
    <dgm:pt modelId="{E0F29B01-8DC3-4816-B08A-65A9A8029DED}" type="pres">
      <dgm:prSet presAssocID="{9AE492A9-807E-4937-A902-7D57E02A5BBA}" presName="rootComposite" presStyleCnt="0"/>
      <dgm:spPr/>
    </dgm:pt>
    <dgm:pt modelId="{5DB0A0CF-2077-4983-A457-B3C0ECFF6E5D}" type="pres">
      <dgm:prSet presAssocID="{9AE492A9-807E-4937-A902-7D57E02A5BBA}" presName="rootText" presStyleLbl="node3" presStyleIdx="3" presStyleCnt="10">
        <dgm:presLayoutVars>
          <dgm:chPref val="3"/>
        </dgm:presLayoutVars>
      </dgm:prSet>
      <dgm:spPr/>
    </dgm:pt>
    <dgm:pt modelId="{DD33E66B-7801-40ED-8FE7-3C9B20C2668E}" type="pres">
      <dgm:prSet presAssocID="{9AE492A9-807E-4937-A902-7D57E02A5BBA}" presName="rootConnector" presStyleLbl="node3" presStyleIdx="3" presStyleCnt="10"/>
      <dgm:spPr/>
    </dgm:pt>
    <dgm:pt modelId="{93905DE1-25BF-4B17-9616-246F193A16C3}" type="pres">
      <dgm:prSet presAssocID="{9AE492A9-807E-4937-A902-7D57E02A5BBA}" presName="hierChild4" presStyleCnt="0"/>
      <dgm:spPr/>
    </dgm:pt>
    <dgm:pt modelId="{7F5E5ED9-BB3F-4174-8A33-FDF7E626A7A6}" type="pres">
      <dgm:prSet presAssocID="{9AE492A9-807E-4937-A902-7D57E02A5BBA}" presName="hierChild5" presStyleCnt="0"/>
      <dgm:spPr/>
    </dgm:pt>
    <dgm:pt modelId="{AEB1C124-1068-4064-B0C0-D5E2F25D9D6E}" type="pres">
      <dgm:prSet presAssocID="{0FB92F9E-9D4B-475A-9F06-EBA71A5C9A8E}" presName="Name37" presStyleLbl="parChTrans1D3" presStyleIdx="4" presStyleCnt="10"/>
      <dgm:spPr/>
    </dgm:pt>
    <dgm:pt modelId="{87C8DFA6-E86F-46E6-87D8-31E354B821AA}" type="pres">
      <dgm:prSet presAssocID="{D7F1DECA-77E0-46FE-9839-DCBBEB037CAB}" presName="hierRoot2" presStyleCnt="0">
        <dgm:presLayoutVars>
          <dgm:hierBranch val="init"/>
        </dgm:presLayoutVars>
      </dgm:prSet>
      <dgm:spPr/>
    </dgm:pt>
    <dgm:pt modelId="{34005963-E616-4047-9A37-FC977FCF7F9A}" type="pres">
      <dgm:prSet presAssocID="{D7F1DECA-77E0-46FE-9839-DCBBEB037CAB}" presName="rootComposite" presStyleCnt="0"/>
      <dgm:spPr/>
    </dgm:pt>
    <dgm:pt modelId="{CF6601C3-3731-4251-A001-630AF6C3BAA3}" type="pres">
      <dgm:prSet presAssocID="{D7F1DECA-77E0-46FE-9839-DCBBEB037CAB}" presName="rootText" presStyleLbl="node3" presStyleIdx="4" presStyleCnt="10">
        <dgm:presLayoutVars>
          <dgm:chPref val="3"/>
        </dgm:presLayoutVars>
      </dgm:prSet>
      <dgm:spPr/>
    </dgm:pt>
    <dgm:pt modelId="{E6CD1DD6-7A3C-4C3E-BC0E-020DAE5883A7}" type="pres">
      <dgm:prSet presAssocID="{D7F1DECA-77E0-46FE-9839-DCBBEB037CAB}" presName="rootConnector" presStyleLbl="node3" presStyleIdx="4" presStyleCnt="10"/>
      <dgm:spPr/>
    </dgm:pt>
    <dgm:pt modelId="{7F022FA9-2CC3-431D-9513-EF25EB9A37BB}" type="pres">
      <dgm:prSet presAssocID="{D7F1DECA-77E0-46FE-9839-DCBBEB037CAB}" presName="hierChild4" presStyleCnt="0"/>
      <dgm:spPr/>
    </dgm:pt>
    <dgm:pt modelId="{B8F82E17-F884-4977-86D1-6CDAEFF89E59}" type="pres">
      <dgm:prSet presAssocID="{D7F1DECA-77E0-46FE-9839-DCBBEB037CAB}" presName="hierChild5" presStyleCnt="0"/>
      <dgm:spPr/>
    </dgm:pt>
    <dgm:pt modelId="{87BBBDD7-FF7B-4EEE-9F6D-561FE45AA002}" type="pres">
      <dgm:prSet presAssocID="{88F6674F-7A2C-47F9-98B0-4C29C481A918}" presName="Name37" presStyleLbl="parChTrans1D3" presStyleIdx="5" presStyleCnt="10"/>
      <dgm:spPr/>
    </dgm:pt>
    <dgm:pt modelId="{CB31AE97-7F19-44EF-864B-1FFCDF1867C9}" type="pres">
      <dgm:prSet presAssocID="{0E025FB0-D5D2-4441-8628-14EA0397D166}" presName="hierRoot2" presStyleCnt="0">
        <dgm:presLayoutVars>
          <dgm:hierBranch val="init"/>
        </dgm:presLayoutVars>
      </dgm:prSet>
      <dgm:spPr/>
    </dgm:pt>
    <dgm:pt modelId="{42637321-50A4-4352-B592-1147C6868DFB}" type="pres">
      <dgm:prSet presAssocID="{0E025FB0-D5D2-4441-8628-14EA0397D166}" presName="rootComposite" presStyleCnt="0"/>
      <dgm:spPr/>
    </dgm:pt>
    <dgm:pt modelId="{43AF182B-0279-47B6-AB56-E769B88AEF33}" type="pres">
      <dgm:prSet presAssocID="{0E025FB0-D5D2-4441-8628-14EA0397D166}" presName="rootText" presStyleLbl="node3" presStyleIdx="5" presStyleCnt="10">
        <dgm:presLayoutVars>
          <dgm:chPref val="3"/>
        </dgm:presLayoutVars>
      </dgm:prSet>
      <dgm:spPr/>
    </dgm:pt>
    <dgm:pt modelId="{B3ACD5DD-861A-4727-9C6E-510CE575480F}" type="pres">
      <dgm:prSet presAssocID="{0E025FB0-D5D2-4441-8628-14EA0397D166}" presName="rootConnector" presStyleLbl="node3" presStyleIdx="5" presStyleCnt="10"/>
      <dgm:spPr/>
    </dgm:pt>
    <dgm:pt modelId="{65D7F593-C8B0-4A0D-B859-7A2E1F396FF2}" type="pres">
      <dgm:prSet presAssocID="{0E025FB0-D5D2-4441-8628-14EA0397D166}" presName="hierChild4" presStyleCnt="0"/>
      <dgm:spPr/>
    </dgm:pt>
    <dgm:pt modelId="{685E835D-2323-4C63-8D89-4251896B77C7}" type="pres">
      <dgm:prSet presAssocID="{0E025FB0-D5D2-4441-8628-14EA0397D166}" presName="hierChild5" presStyleCnt="0"/>
      <dgm:spPr/>
    </dgm:pt>
    <dgm:pt modelId="{073CA920-2DB0-4573-BCC5-753DAD23CFF7}" type="pres">
      <dgm:prSet presAssocID="{A9ADDB1F-1A3B-4FC9-A054-4FD11F5FA699}" presName="hierChild5" presStyleCnt="0"/>
      <dgm:spPr/>
    </dgm:pt>
    <dgm:pt modelId="{F700BF47-E904-4789-9F95-8F10822EE60E}" type="pres">
      <dgm:prSet presAssocID="{E6D0AEA9-27F2-4745-9413-B875F3AEE97D}" presName="Name37" presStyleLbl="parChTrans1D2" presStyleIdx="3" presStyleCnt="6"/>
      <dgm:spPr/>
    </dgm:pt>
    <dgm:pt modelId="{3E077757-3EEE-4C96-B480-B5E2E045B68B}" type="pres">
      <dgm:prSet presAssocID="{5E7E8B36-0C74-4374-89B2-5F4812B83F81}" presName="hierRoot2" presStyleCnt="0">
        <dgm:presLayoutVars>
          <dgm:hierBranch val="init"/>
        </dgm:presLayoutVars>
      </dgm:prSet>
      <dgm:spPr/>
    </dgm:pt>
    <dgm:pt modelId="{4E66C1D5-0AFE-4780-B61F-2C090F1B0C39}" type="pres">
      <dgm:prSet presAssocID="{5E7E8B36-0C74-4374-89B2-5F4812B83F81}" presName="rootComposite" presStyleCnt="0"/>
      <dgm:spPr/>
    </dgm:pt>
    <dgm:pt modelId="{DBCC7542-BAED-4D24-AE12-C6F4D3134D45}" type="pres">
      <dgm:prSet presAssocID="{5E7E8B36-0C74-4374-89B2-5F4812B83F81}" presName="rootText" presStyleLbl="node2" presStyleIdx="3" presStyleCnt="6">
        <dgm:presLayoutVars>
          <dgm:chPref val="3"/>
        </dgm:presLayoutVars>
      </dgm:prSet>
      <dgm:spPr/>
    </dgm:pt>
    <dgm:pt modelId="{F0BCB977-113F-461A-A0E1-1987F59C7406}" type="pres">
      <dgm:prSet presAssocID="{5E7E8B36-0C74-4374-89B2-5F4812B83F81}" presName="rootConnector" presStyleLbl="node2" presStyleIdx="3" presStyleCnt="6"/>
      <dgm:spPr/>
    </dgm:pt>
    <dgm:pt modelId="{73DED300-909C-42CC-8CE7-08BCAC6AFCDA}" type="pres">
      <dgm:prSet presAssocID="{5E7E8B36-0C74-4374-89B2-5F4812B83F81}" presName="hierChild4" presStyleCnt="0"/>
      <dgm:spPr/>
    </dgm:pt>
    <dgm:pt modelId="{26BC6516-1C8A-433F-AD36-2F7C7EE09716}" type="pres">
      <dgm:prSet presAssocID="{294FFD31-6985-4A0E-9859-3BA16C4245C4}" presName="Name37" presStyleLbl="parChTrans1D3" presStyleIdx="6" presStyleCnt="10"/>
      <dgm:spPr/>
    </dgm:pt>
    <dgm:pt modelId="{1F58CE79-E499-4057-9E70-3F3C489AA2E7}" type="pres">
      <dgm:prSet presAssocID="{64A7B42F-737C-4050-9BA2-FC18F3786C71}" presName="hierRoot2" presStyleCnt="0">
        <dgm:presLayoutVars>
          <dgm:hierBranch val="init"/>
        </dgm:presLayoutVars>
      </dgm:prSet>
      <dgm:spPr/>
    </dgm:pt>
    <dgm:pt modelId="{84339379-92A3-4F9E-9072-CE6DBF568711}" type="pres">
      <dgm:prSet presAssocID="{64A7B42F-737C-4050-9BA2-FC18F3786C71}" presName="rootComposite" presStyleCnt="0"/>
      <dgm:spPr/>
    </dgm:pt>
    <dgm:pt modelId="{2F50838C-CD7F-4AE4-84D7-53783853D07E}" type="pres">
      <dgm:prSet presAssocID="{64A7B42F-737C-4050-9BA2-FC18F3786C71}" presName="rootText" presStyleLbl="node3" presStyleIdx="6" presStyleCnt="10">
        <dgm:presLayoutVars>
          <dgm:chPref val="3"/>
        </dgm:presLayoutVars>
      </dgm:prSet>
      <dgm:spPr/>
    </dgm:pt>
    <dgm:pt modelId="{285BF122-3619-4561-B1B8-9090015BCA35}" type="pres">
      <dgm:prSet presAssocID="{64A7B42F-737C-4050-9BA2-FC18F3786C71}" presName="rootConnector" presStyleLbl="node3" presStyleIdx="6" presStyleCnt="10"/>
      <dgm:spPr/>
    </dgm:pt>
    <dgm:pt modelId="{B4D1509E-99D2-4AD3-B3F4-8003A518C206}" type="pres">
      <dgm:prSet presAssocID="{64A7B42F-737C-4050-9BA2-FC18F3786C71}" presName="hierChild4" presStyleCnt="0"/>
      <dgm:spPr/>
    </dgm:pt>
    <dgm:pt modelId="{91376BDB-3EDA-481E-BD6A-8BA2F05F8559}" type="pres">
      <dgm:prSet presAssocID="{64A7B42F-737C-4050-9BA2-FC18F3786C71}" presName="hierChild5" presStyleCnt="0"/>
      <dgm:spPr/>
    </dgm:pt>
    <dgm:pt modelId="{5FFC0AF6-8305-4744-B6C1-0E9F3CBED32E}" type="pres">
      <dgm:prSet presAssocID="{5E7E8B36-0C74-4374-89B2-5F4812B83F81}" presName="hierChild5" presStyleCnt="0"/>
      <dgm:spPr/>
    </dgm:pt>
    <dgm:pt modelId="{3BD77787-4B97-4B75-83CB-28B5AFF573DA}" type="pres">
      <dgm:prSet presAssocID="{B2182B1C-53B9-4CB4-B75C-2EBA5A7686E0}" presName="Name37" presStyleLbl="parChTrans1D2" presStyleIdx="4" presStyleCnt="6"/>
      <dgm:spPr/>
    </dgm:pt>
    <dgm:pt modelId="{DFBF0767-FE50-46D6-AD6C-DA4CE377B05E}" type="pres">
      <dgm:prSet presAssocID="{67661511-2AA5-4828-A039-53698E167721}" presName="hierRoot2" presStyleCnt="0">
        <dgm:presLayoutVars>
          <dgm:hierBranch val="init"/>
        </dgm:presLayoutVars>
      </dgm:prSet>
      <dgm:spPr/>
    </dgm:pt>
    <dgm:pt modelId="{FF53C559-B1D9-4EB5-8EF7-F7FAF3406D67}" type="pres">
      <dgm:prSet presAssocID="{67661511-2AA5-4828-A039-53698E167721}" presName="rootComposite" presStyleCnt="0"/>
      <dgm:spPr/>
    </dgm:pt>
    <dgm:pt modelId="{E8C13B15-BD5F-4B3C-A49B-BE024A744D74}" type="pres">
      <dgm:prSet presAssocID="{67661511-2AA5-4828-A039-53698E167721}" presName="rootText" presStyleLbl="node2" presStyleIdx="4" presStyleCnt="6" custScaleX="114516">
        <dgm:presLayoutVars>
          <dgm:chPref val="3"/>
        </dgm:presLayoutVars>
      </dgm:prSet>
      <dgm:spPr/>
    </dgm:pt>
    <dgm:pt modelId="{BBF5656E-16E1-427D-8525-E4625022003C}" type="pres">
      <dgm:prSet presAssocID="{67661511-2AA5-4828-A039-53698E167721}" presName="rootConnector" presStyleLbl="node2" presStyleIdx="4" presStyleCnt="6"/>
      <dgm:spPr/>
    </dgm:pt>
    <dgm:pt modelId="{DAB41D3E-CA72-43D6-B916-91B4A690E3A8}" type="pres">
      <dgm:prSet presAssocID="{67661511-2AA5-4828-A039-53698E167721}" presName="hierChild4" presStyleCnt="0"/>
      <dgm:spPr/>
    </dgm:pt>
    <dgm:pt modelId="{4E7CCFCD-3A9D-42D9-9A8F-5138F6B6F3AF}" type="pres">
      <dgm:prSet presAssocID="{EF6F1C71-2112-4357-8B49-66450275710C}" presName="Name37" presStyleLbl="parChTrans1D3" presStyleIdx="7" presStyleCnt="10"/>
      <dgm:spPr/>
    </dgm:pt>
    <dgm:pt modelId="{3FDBA857-27F8-4B43-87DC-074D577495B3}" type="pres">
      <dgm:prSet presAssocID="{052078D5-21B1-4CB5-91EC-391F0B7D6707}" presName="hierRoot2" presStyleCnt="0">
        <dgm:presLayoutVars>
          <dgm:hierBranch val="init"/>
        </dgm:presLayoutVars>
      </dgm:prSet>
      <dgm:spPr/>
    </dgm:pt>
    <dgm:pt modelId="{1A677EBE-EEF8-43C0-B8D1-E586D936D9A6}" type="pres">
      <dgm:prSet presAssocID="{052078D5-21B1-4CB5-91EC-391F0B7D6707}" presName="rootComposite" presStyleCnt="0"/>
      <dgm:spPr/>
    </dgm:pt>
    <dgm:pt modelId="{EF7CF874-2B5F-474E-BB86-F07D2A3C5E22}" type="pres">
      <dgm:prSet presAssocID="{052078D5-21B1-4CB5-91EC-391F0B7D6707}" presName="rootText" presStyleLbl="node3" presStyleIdx="7" presStyleCnt="10">
        <dgm:presLayoutVars>
          <dgm:chPref val="3"/>
        </dgm:presLayoutVars>
      </dgm:prSet>
      <dgm:spPr/>
    </dgm:pt>
    <dgm:pt modelId="{B2C72C08-D77C-4EEF-AF4E-4456053BD3E7}" type="pres">
      <dgm:prSet presAssocID="{052078D5-21B1-4CB5-91EC-391F0B7D6707}" presName="rootConnector" presStyleLbl="node3" presStyleIdx="7" presStyleCnt="10"/>
      <dgm:spPr/>
    </dgm:pt>
    <dgm:pt modelId="{41314E45-1626-4F87-A7C2-8B1FC2C64806}" type="pres">
      <dgm:prSet presAssocID="{052078D5-21B1-4CB5-91EC-391F0B7D6707}" presName="hierChild4" presStyleCnt="0"/>
      <dgm:spPr/>
    </dgm:pt>
    <dgm:pt modelId="{980D8F25-3E52-447E-ABBB-4656798E90D6}" type="pres">
      <dgm:prSet presAssocID="{052078D5-21B1-4CB5-91EC-391F0B7D6707}" presName="hierChild5" presStyleCnt="0"/>
      <dgm:spPr/>
    </dgm:pt>
    <dgm:pt modelId="{C58BB6F5-4B33-4235-88C8-01B18CA538CB}" type="pres">
      <dgm:prSet presAssocID="{909FCB1A-A997-4C8D-82D7-79C1310ABEF1}" presName="Name37" presStyleLbl="parChTrans1D3" presStyleIdx="8" presStyleCnt="10"/>
      <dgm:spPr/>
    </dgm:pt>
    <dgm:pt modelId="{74BA7A8F-7EA7-4A46-94F5-A539BBCBDDF4}" type="pres">
      <dgm:prSet presAssocID="{5CFB974A-A4FA-4737-A899-A59D4D0A3D50}" presName="hierRoot2" presStyleCnt="0">
        <dgm:presLayoutVars>
          <dgm:hierBranch val="init"/>
        </dgm:presLayoutVars>
      </dgm:prSet>
      <dgm:spPr/>
    </dgm:pt>
    <dgm:pt modelId="{6FB41C0E-4F7F-4540-989B-D28A968E5A20}" type="pres">
      <dgm:prSet presAssocID="{5CFB974A-A4FA-4737-A899-A59D4D0A3D50}" presName="rootComposite" presStyleCnt="0"/>
      <dgm:spPr/>
    </dgm:pt>
    <dgm:pt modelId="{2F4E50FF-2B09-4063-99BC-49E8D964AAD0}" type="pres">
      <dgm:prSet presAssocID="{5CFB974A-A4FA-4737-A899-A59D4D0A3D50}" presName="rootText" presStyleLbl="node3" presStyleIdx="8" presStyleCnt="10">
        <dgm:presLayoutVars>
          <dgm:chPref val="3"/>
        </dgm:presLayoutVars>
      </dgm:prSet>
      <dgm:spPr/>
    </dgm:pt>
    <dgm:pt modelId="{AB4D2A42-B1C3-493E-9DAD-ACC1F5AEC573}" type="pres">
      <dgm:prSet presAssocID="{5CFB974A-A4FA-4737-A899-A59D4D0A3D50}" presName="rootConnector" presStyleLbl="node3" presStyleIdx="8" presStyleCnt="10"/>
      <dgm:spPr/>
    </dgm:pt>
    <dgm:pt modelId="{7EC6A3A8-666B-4E32-841E-18DC235FE565}" type="pres">
      <dgm:prSet presAssocID="{5CFB974A-A4FA-4737-A899-A59D4D0A3D50}" presName="hierChild4" presStyleCnt="0"/>
      <dgm:spPr/>
    </dgm:pt>
    <dgm:pt modelId="{CEB1D3A8-3E7F-40B4-BD8C-3CB15DE31349}" type="pres">
      <dgm:prSet presAssocID="{5CFB974A-A4FA-4737-A899-A59D4D0A3D50}" presName="hierChild5" presStyleCnt="0"/>
      <dgm:spPr/>
    </dgm:pt>
    <dgm:pt modelId="{3454C972-8EDA-4337-8A0C-802FEC0C2389}" type="pres">
      <dgm:prSet presAssocID="{67661511-2AA5-4828-A039-53698E167721}" presName="hierChild5" presStyleCnt="0"/>
      <dgm:spPr/>
    </dgm:pt>
    <dgm:pt modelId="{EFB9290F-306C-4697-95A3-0D6BE526A811}" type="pres">
      <dgm:prSet presAssocID="{76DF4D42-8C48-46C4-9683-0C324462C5BA}" presName="Name37" presStyleLbl="parChTrans1D2" presStyleIdx="5" presStyleCnt="6"/>
      <dgm:spPr/>
    </dgm:pt>
    <dgm:pt modelId="{A742F732-BCFF-4FFE-8215-7DE55F8EBFAC}" type="pres">
      <dgm:prSet presAssocID="{BE3A0365-3585-45C3-87A0-6F753BB6D337}" presName="hierRoot2" presStyleCnt="0">
        <dgm:presLayoutVars>
          <dgm:hierBranch val="init"/>
        </dgm:presLayoutVars>
      </dgm:prSet>
      <dgm:spPr/>
    </dgm:pt>
    <dgm:pt modelId="{EF0AD6EC-2DA9-487E-B4F3-5A0AD8CC8148}" type="pres">
      <dgm:prSet presAssocID="{BE3A0365-3585-45C3-87A0-6F753BB6D337}" presName="rootComposite" presStyleCnt="0"/>
      <dgm:spPr/>
    </dgm:pt>
    <dgm:pt modelId="{3D0E64C9-8924-4B78-A347-6D96DE289787}" type="pres">
      <dgm:prSet presAssocID="{BE3A0365-3585-45C3-87A0-6F753BB6D337}" presName="rootText" presStyleLbl="node2" presStyleIdx="5" presStyleCnt="6">
        <dgm:presLayoutVars>
          <dgm:chPref val="3"/>
        </dgm:presLayoutVars>
      </dgm:prSet>
      <dgm:spPr/>
    </dgm:pt>
    <dgm:pt modelId="{50F1A6D2-42FF-4BE3-9CEF-53BB4D977369}" type="pres">
      <dgm:prSet presAssocID="{BE3A0365-3585-45C3-87A0-6F753BB6D337}" presName="rootConnector" presStyleLbl="node2" presStyleIdx="5" presStyleCnt="6"/>
      <dgm:spPr/>
    </dgm:pt>
    <dgm:pt modelId="{B3502E9F-E24F-4D7A-B3BF-5B61E3A23A76}" type="pres">
      <dgm:prSet presAssocID="{BE3A0365-3585-45C3-87A0-6F753BB6D337}" presName="hierChild4" presStyleCnt="0"/>
      <dgm:spPr/>
    </dgm:pt>
    <dgm:pt modelId="{879E1549-E5DB-4302-8842-8A90BC84BAE6}" type="pres">
      <dgm:prSet presAssocID="{8FBCEEB7-CE79-47F3-A982-CDFB5AA38101}" presName="Name37" presStyleLbl="parChTrans1D3" presStyleIdx="9" presStyleCnt="10"/>
      <dgm:spPr/>
    </dgm:pt>
    <dgm:pt modelId="{991CDCAA-793F-4276-9A89-34F9CD7E2004}" type="pres">
      <dgm:prSet presAssocID="{9B9E5BE5-5718-4C43-9B3F-64139E0462C3}" presName="hierRoot2" presStyleCnt="0">
        <dgm:presLayoutVars>
          <dgm:hierBranch val="init"/>
        </dgm:presLayoutVars>
      </dgm:prSet>
      <dgm:spPr/>
    </dgm:pt>
    <dgm:pt modelId="{756D05EF-9446-4B70-AA63-684491BB3F79}" type="pres">
      <dgm:prSet presAssocID="{9B9E5BE5-5718-4C43-9B3F-64139E0462C3}" presName="rootComposite" presStyleCnt="0"/>
      <dgm:spPr/>
    </dgm:pt>
    <dgm:pt modelId="{9033B0C0-B14E-4D26-9913-F291B9DB4080}" type="pres">
      <dgm:prSet presAssocID="{9B9E5BE5-5718-4C43-9B3F-64139E0462C3}" presName="rootText" presStyleLbl="node3" presStyleIdx="9" presStyleCnt="10">
        <dgm:presLayoutVars>
          <dgm:chPref val="3"/>
        </dgm:presLayoutVars>
      </dgm:prSet>
      <dgm:spPr/>
    </dgm:pt>
    <dgm:pt modelId="{D956617E-5F01-4263-B1F8-563803BE3AB7}" type="pres">
      <dgm:prSet presAssocID="{9B9E5BE5-5718-4C43-9B3F-64139E0462C3}" presName="rootConnector" presStyleLbl="node3" presStyleIdx="9" presStyleCnt="10"/>
      <dgm:spPr/>
    </dgm:pt>
    <dgm:pt modelId="{0D585F75-28A4-4ECA-922D-41F57F05C0F3}" type="pres">
      <dgm:prSet presAssocID="{9B9E5BE5-5718-4C43-9B3F-64139E0462C3}" presName="hierChild4" presStyleCnt="0"/>
      <dgm:spPr/>
    </dgm:pt>
    <dgm:pt modelId="{F382628B-B3A4-4EBC-8C02-306A8D93FF26}" type="pres">
      <dgm:prSet presAssocID="{9B9E5BE5-5718-4C43-9B3F-64139E0462C3}" presName="hierChild5" presStyleCnt="0"/>
      <dgm:spPr/>
    </dgm:pt>
    <dgm:pt modelId="{6C23226F-7AB8-4B86-9938-3D290E99FF88}" type="pres">
      <dgm:prSet presAssocID="{BE3A0365-3585-45C3-87A0-6F753BB6D337}" presName="hierChild5" presStyleCnt="0"/>
      <dgm:spPr/>
    </dgm:pt>
    <dgm:pt modelId="{1A1D39EB-5555-4738-A5C8-822073109BC9}" type="pres">
      <dgm:prSet presAssocID="{E34C5D27-D000-48EE-BAC0-BD15291097D0}" presName="hierChild3" presStyleCnt="0"/>
      <dgm:spPr/>
    </dgm:pt>
  </dgm:ptLst>
  <dgm:cxnLst>
    <dgm:cxn modelId="{F6E68004-90D7-4687-8AE2-6D26A733D1F7}" srcId="{5E7E8B36-0C74-4374-89B2-5F4812B83F81}" destId="{64A7B42F-737C-4050-9BA2-FC18F3786C71}" srcOrd="0" destOrd="0" parTransId="{294FFD31-6985-4A0E-9859-3BA16C4245C4}" sibTransId="{CD25FE3E-A96C-4F90-A36E-0D7BF83DA95E}"/>
    <dgm:cxn modelId="{3B6D3E0A-FCB2-4509-8091-1B5B820A5A68}" type="presOf" srcId="{FBF181AA-970D-4A81-A271-38C8EB456EA7}" destId="{486B211F-282C-4E6B-9029-DECBA1179A2C}" srcOrd="0" destOrd="0" presId="urn:microsoft.com/office/officeart/2005/8/layout/orgChart1"/>
    <dgm:cxn modelId="{5DB2260B-1C23-42C8-8189-21991F86C927}" srcId="{959B8C30-241D-4FBD-9688-DC00BF5B5BD2}" destId="{AA51DF50-AFF5-4076-B0BF-30BADDDDF665}" srcOrd="0" destOrd="0" parTransId="{35FEB6B0-0FB9-4769-B251-3FED65E012DD}" sibTransId="{343FF102-7259-411D-AE7C-492EAC0A0FCF}"/>
    <dgm:cxn modelId="{F5A35D0B-A2C1-49AF-8C61-2DD1AC481DE1}" srcId="{E34C5D27-D000-48EE-BAC0-BD15291097D0}" destId="{A9ADDB1F-1A3B-4FC9-A054-4FD11F5FA699}" srcOrd="2" destOrd="0" parTransId="{37C25E9D-0B7C-494E-8621-97DAE68535C2}" sibTransId="{E1A02CEB-CB2E-4A9D-816A-B42B8071B270}"/>
    <dgm:cxn modelId="{E5CC2211-C19B-4057-A140-628A85B89B9C}" type="presOf" srcId="{9AE492A9-807E-4937-A902-7D57E02A5BBA}" destId="{5DB0A0CF-2077-4983-A457-B3C0ECFF6E5D}" srcOrd="0" destOrd="0" presId="urn:microsoft.com/office/officeart/2005/8/layout/orgChart1"/>
    <dgm:cxn modelId="{AE371B14-5633-41B0-AE51-EC97B78EFC82}" type="presOf" srcId="{E34C5D27-D000-48EE-BAC0-BD15291097D0}" destId="{32E0F37B-B724-44CD-92B5-6701046DD752}" srcOrd="1" destOrd="0" presId="urn:microsoft.com/office/officeart/2005/8/layout/orgChart1"/>
    <dgm:cxn modelId="{66E2C716-C088-4C39-8D3B-FCD4E0DB6062}" srcId="{E34C5D27-D000-48EE-BAC0-BD15291097D0}" destId="{67661511-2AA5-4828-A039-53698E167721}" srcOrd="4" destOrd="0" parTransId="{B2182B1C-53B9-4CB4-B75C-2EBA5A7686E0}" sibTransId="{E252A380-681D-4FCA-B073-DA6DDFB0AEE7}"/>
    <dgm:cxn modelId="{5DE03C19-FA46-4110-8D57-29807D78C0B5}" type="presOf" srcId="{35FEB6B0-0FB9-4769-B251-3FED65E012DD}" destId="{3AD0E1A9-D6AB-4B5F-A790-9338C3475410}" srcOrd="0" destOrd="0" presId="urn:microsoft.com/office/officeart/2005/8/layout/orgChart1"/>
    <dgm:cxn modelId="{96DCDB21-A871-4731-A91A-E193D644D9FC}" srcId="{A9ADDB1F-1A3B-4FC9-A054-4FD11F5FA699}" destId="{0E025FB0-D5D2-4441-8628-14EA0397D166}" srcOrd="3" destOrd="0" parTransId="{88F6674F-7A2C-47F9-98B0-4C29C481A918}" sibTransId="{49556C36-172C-43A5-BEB4-DA0F05D9993C}"/>
    <dgm:cxn modelId="{1A971C22-AB8E-4FFD-BC63-B5E49D779D80}" srcId="{E34C5D27-D000-48EE-BAC0-BD15291097D0}" destId="{959B8C30-241D-4FBD-9688-DC00BF5B5BD2}" srcOrd="0" destOrd="0" parTransId="{209B2A28-C4BF-4AA4-AD78-ACB17055A8B5}" sibTransId="{63159AD0-CAF1-41CB-B0B2-419256785B53}"/>
    <dgm:cxn modelId="{E4853C24-FD81-4E3F-8940-DE24480AEC62}" type="presOf" srcId="{64A7B42F-737C-4050-9BA2-FC18F3786C71}" destId="{2F50838C-CD7F-4AE4-84D7-53783853D07E}" srcOrd="0" destOrd="0" presId="urn:microsoft.com/office/officeart/2005/8/layout/orgChart1"/>
    <dgm:cxn modelId="{4AC98E24-81EB-438C-8A71-9EC8621847CF}" srcId="{A9ADDB1F-1A3B-4FC9-A054-4FD11F5FA699}" destId="{A417536F-7C14-4780-9011-75515F85618D}" srcOrd="0" destOrd="0" parTransId="{7E0D4FE1-327D-4E6F-A9F2-B60CD1F46BA5}" sibTransId="{73F386E3-58D4-4068-8ED6-4F8BDC277D1C}"/>
    <dgm:cxn modelId="{F9AECC29-82A4-4A09-8777-C4BA65120BBC}" type="presOf" srcId="{9AE492A9-807E-4937-A902-7D57E02A5BBA}" destId="{DD33E66B-7801-40ED-8FE7-3C9B20C2668E}" srcOrd="1" destOrd="0" presId="urn:microsoft.com/office/officeart/2005/8/layout/orgChart1"/>
    <dgm:cxn modelId="{AEE7FE2E-702E-40AD-92D3-5120F10E6C6E}" srcId="{E34C5D27-D000-48EE-BAC0-BD15291097D0}" destId="{BE3A0365-3585-45C3-87A0-6F753BB6D337}" srcOrd="5" destOrd="0" parTransId="{76DF4D42-8C48-46C4-9683-0C324462C5BA}" sibTransId="{5C05265C-5599-45F3-B7BD-30D10CB9D317}"/>
    <dgm:cxn modelId="{D82B8F36-56EF-4D21-8223-F0F54F03A535}" srcId="{FBF181AA-970D-4A81-A271-38C8EB456EA7}" destId="{76D2D076-F6AE-421A-BD58-B64BC431E04F}" srcOrd="0" destOrd="0" parTransId="{EB943785-F3D2-42ED-8688-E3C458C2919E}" sibTransId="{3C9A7F3E-964A-484C-8F07-8E30096FE5F3}"/>
    <dgm:cxn modelId="{7D1DBE37-6BC8-42D1-A704-9FCCAC1F736F}" type="presOf" srcId="{BE3A0365-3585-45C3-87A0-6F753BB6D337}" destId="{3D0E64C9-8924-4B78-A347-6D96DE289787}" srcOrd="0" destOrd="0" presId="urn:microsoft.com/office/officeart/2005/8/layout/orgChart1"/>
    <dgm:cxn modelId="{FFC3DB40-D6AC-49E1-B05D-48CFE58D75F6}" type="presOf" srcId="{959B8C30-241D-4FBD-9688-DC00BF5B5BD2}" destId="{48D26EB4-5724-49BC-9A14-AA602617A8A8}" srcOrd="0" destOrd="0" presId="urn:microsoft.com/office/officeart/2005/8/layout/orgChart1"/>
    <dgm:cxn modelId="{B5B50F41-8E7E-4C75-A822-0D14A1A35159}" srcId="{A9ADDB1F-1A3B-4FC9-A054-4FD11F5FA699}" destId="{9AE492A9-807E-4937-A902-7D57E02A5BBA}" srcOrd="1" destOrd="0" parTransId="{41EA1BA7-00F4-4702-BE60-F90CEC73AD91}" sibTransId="{C40D4D45-C0A0-4F31-B86A-D8A88D59CB8E}"/>
    <dgm:cxn modelId="{F7136763-343F-447F-A4CD-4485459AD5E7}" srcId="{6B0B4426-1D75-418E-B6FB-9F39196746F8}" destId="{E34C5D27-D000-48EE-BAC0-BD15291097D0}" srcOrd="0" destOrd="0" parTransId="{FBA39B8D-4C45-450C-8B60-15E3B551B210}" sibTransId="{00A320A6-FBCE-491A-89A1-70861553D7F8}"/>
    <dgm:cxn modelId="{62D98744-CF73-4417-A361-730423EE7A26}" type="presOf" srcId="{0FB92F9E-9D4B-475A-9F06-EBA71A5C9A8E}" destId="{AEB1C124-1068-4064-B0C0-D5E2F25D9D6E}" srcOrd="0" destOrd="0" presId="urn:microsoft.com/office/officeart/2005/8/layout/orgChart1"/>
    <dgm:cxn modelId="{7C889144-73D0-410D-85CB-01BFBE4AC002}" type="presOf" srcId="{5E7E8B36-0C74-4374-89B2-5F4812B83F81}" destId="{F0BCB977-113F-461A-A0E1-1987F59C7406}" srcOrd="1" destOrd="0" presId="urn:microsoft.com/office/officeart/2005/8/layout/orgChart1"/>
    <dgm:cxn modelId="{BE46AC65-8073-455C-B51B-63A4E2845237}" type="presOf" srcId="{67661511-2AA5-4828-A039-53698E167721}" destId="{E8C13B15-BD5F-4B3C-A49B-BE024A744D74}" srcOrd="0" destOrd="0" presId="urn:microsoft.com/office/officeart/2005/8/layout/orgChart1"/>
    <dgm:cxn modelId="{FAECAC46-8727-49F3-9925-E9716C0AEFE7}" type="presOf" srcId="{8FBCEEB7-CE79-47F3-A982-CDFB5AA38101}" destId="{879E1549-E5DB-4302-8842-8A90BC84BAE6}" srcOrd="0" destOrd="0" presId="urn:microsoft.com/office/officeart/2005/8/layout/orgChart1"/>
    <dgm:cxn modelId="{DB64B549-33EF-44C6-AEC5-339E5C00E50C}" type="presOf" srcId="{AA51DF50-AFF5-4076-B0BF-30BADDDDF665}" destId="{CA6A90FB-0EE2-458A-B419-E54496F98C00}" srcOrd="1" destOrd="0" presId="urn:microsoft.com/office/officeart/2005/8/layout/orgChart1"/>
    <dgm:cxn modelId="{991BC54D-FBEE-410F-BF6A-60A65E362F9D}" type="presOf" srcId="{C1744D4B-5C4E-4143-A8A6-398E02C3932F}" destId="{182D4818-8D18-44CC-ACF6-1FCF0A1F3391}" srcOrd="0" destOrd="0" presId="urn:microsoft.com/office/officeart/2005/8/layout/orgChart1"/>
    <dgm:cxn modelId="{DCAA986E-3AF7-4621-B9F4-42A2142E448B}" type="presOf" srcId="{37C25E9D-0B7C-494E-8621-97DAE68535C2}" destId="{404149FD-6DA7-447D-9450-64D9DB60F636}" srcOrd="0" destOrd="0" presId="urn:microsoft.com/office/officeart/2005/8/layout/orgChart1"/>
    <dgm:cxn modelId="{5A55796F-3C8E-445C-A35A-7405146FEE19}" type="presOf" srcId="{9B9E5BE5-5718-4C43-9B3F-64139E0462C3}" destId="{D956617E-5F01-4263-B1F8-563803BE3AB7}" srcOrd="1" destOrd="0" presId="urn:microsoft.com/office/officeart/2005/8/layout/orgChart1"/>
    <dgm:cxn modelId="{3CC0C34F-6934-43B2-BAA0-C1BADE97882B}" type="presOf" srcId="{909FCB1A-A997-4C8D-82D7-79C1310ABEF1}" destId="{C58BB6F5-4B33-4235-88C8-01B18CA538CB}" srcOrd="0" destOrd="0" presId="urn:microsoft.com/office/officeart/2005/8/layout/orgChart1"/>
    <dgm:cxn modelId="{63FFC46F-AFB6-4187-A56C-C0C9A51E85C5}" type="presOf" srcId="{D7F1DECA-77E0-46FE-9839-DCBBEB037CAB}" destId="{CF6601C3-3731-4251-A001-630AF6C3BAA3}" srcOrd="0" destOrd="0" presId="urn:microsoft.com/office/officeart/2005/8/layout/orgChart1"/>
    <dgm:cxn modelId="{1997D84F-53C6-4D94-BC8D-D295994B2BE1}" type="presOf" srcId="{0E025FB0-D5D2-4441-8628-14EA0397D166}" destId="{43AF182B-0279-47B6-AB56-E769B88AEF33}" srcOrd="0" destOrd="0" presId="urn:microsoft.com/office/officeart/2005/8/layout/orgChart1"/>
    <dgm:cxn modelId="{32002D51-E31E-45F9-A711-43C7D767FD3A}" type="presOf" srcId="{A417536F-7C14-4780-9011-75515F85618D}" destId="{8FDD3F74-C720-419F-87EC-297E81A67A43}" srcOrd="1" destOrd="0" presId="urn:microsoft.com/office/officeart/2005/8/layout/orgChart1"/>
    <dgm:cxn modelId="{255FF856-1893-4755-8720-2FFAAF1A772E}" type="presOf" srcId="{A9ADDB1F-1A3B-4FC9-A054-4FD11F5FA699}" destId="{BC5747B7-23FA-4EE9-AE07-03D70CF4B43D}" srcOrd="0" destOrd="0" presId="urn:microsoft.com/office/officeart/2005/8/layout/orgChart1"/>
    <dgm:cxn modelId="{81912659-0A92-49CD-BD7C-4F5FF86E388A}" srcId="{E34C5D27-D000-48EE-BAC0-BD15291097D0}" destId="{5E7E8B36-0C74-4374-89B2-5F4812B83F81}" srcOrd="3" destOrd="0" parTransId="{E6D0AEA9-27F2-4745-9413-B875F3AEE97D}" sibTransId="{06F36354-EFD3-450D-BE46-2AB75375120D}"/>
    <dgm:cxn modelId="{C219A079-BD3C-44FA-8304-5E18A1FF77DA}" type="presOf" srcId="{EB943785-F3D2-42ED-8688-E3C458C2919E}" destId="{F0D18FAE-33DF-4722-A3AE-FE4D7433C850}" srcOrd="0" destOrd="0" presId="urn:microsoft.com/office/officeart/2005/8/layout/orgChart1"/>
    <dgm:cxn modelId="{41060E7D-7D24-426A-8BFF-44F5B0271B27}" type="presOf" srcId="{FBF181AA-970D-4A81-A271-38C8EB456EA7}" destId="{1A76C229-A0A1-476B-BEF8-CD6FC7F40329}" srcOrd="1" destOrd="0" presId="urn:microsoft.com/office/officeart/2005/8/layout/orgChart1"/>
    <dgm:cxn modelId="{1A5FD37E-263B-49E5-A2C9-BF213F075102}" type="presOf" srcId="{A9ADDB1F-1A3B-4FC9-A054-4FD11F5FA699}" destId="{6D2AF63F-AC74-4924-806A-16210A0C1973}" srcOrd="1" destOrd="0" presId="urn:microsoft.com/office/officeart/2005/8/layout/orgChart1"/>
    <dgm:cxn modelId="{69F4F47E-D6C7-4283-B958-A12D4762FC7F}" srcId="{67661511-2AA5-4828-A039-53698E167721}" destId="{5CFB974A-A4FA-4737-A899-A59D4D0A3D50}" srcOrd="1" destOrd="0" parTransId="{909FCB1A-A997-4C8D-82D7-79C1310ABEF1}" sibTransId="{0BF6C989-2C27-4477-B0DD-3F81C870AB88}"/>
    <dgm:cxn modelId="{EB39A087-1FE5-4D6D-BA2B-1A053C34634B}" srcId="{E34C5D27-D000-48EE-BAC0-BD15291097D0}" destId="{FBF181AA-970D-4A81-A271-38C8EB456EA7}" srcOrd="1" destOrd="0" parTransId="{C1744D4B-5C4E-4143-A8A6-398E02C3932F}" sibTransId="{E5B89445-3D75-432C-BE71-314B3AE9F596}"/>
    <dgm:cxn modelId="{83EEFF87-DC8B-42A8-8074-A2EB2FAE69EB}" type="presOf" srcId="{88F6674F-7A2C-47F9-98B0-4C29C481A918}" destId="{87BBBDD7-FF7B-4EEE-9F6D-561FE45AA002}" srcOrd="0" destOrd="0" presId="urn:microsoft.com/office/officeart/2005/8/layout/orgChart1"/>
    <dgm:cxn modelId="{F3E83789-E909-4A9A-B6A4-E537004FBD1A}" type="presOf" srcId="{41EA1BA7-00F4-4702-BE60-F90CEC73AD91}" destId="{E688AE39-69CA-4541-94A4-5B25D3F561BE}" srcOrd="0" destOrd="0" presId="urn:microsoft.com/office/officeart/2005/8/layout/orgChart1"/>
    <dgm:cxn modelId="{7096268D-6349-47AE-A9A6-76BED4B8CD54}" type="presOf" srcId="{6B0B4426-1D75-418E-B6FB-9F39196746F8}" destId="{788F6AD2-F240-41A0-A93F-48BAE65D8DB5}" srcOrd="0" destOrd="0" presId="urn:microsoft.com/office/officeart/2005/8/layout/orgChart1"/>
    <dgm:cxn modelId="{9D00288F-205E-4121-9B0A-DC0545E12627}" type="presOf" srcId="{76DF4D42-8C48-46C4-9683-0C324462C5BA}" destId="{EFB9290F-306C-4697-95A3-0D6BE526A811}" srcOrd="0" destOrd="0" presId="urn:microsoft.com/office/officeart/2005/8/layout/orgChart1"/>
    <dgm:cxn modelId="{801B7F8F-F3F4-453D-B493-D87A3EC2B947}" type="presOf" srcId="{B2182B1C-53B9-4CB4-B75C-2EBA5A7686E0}" destId="{3BD77787-4B97-4B75-83CB-28B5AFF573DA}" srcOrd="0" destOrd="0" presId="urn:microsoft.com/office/officeart/2005/8/layout/orgChart1"/>
    <dgm:cxn modelId="{17981A93-A788-476E-B2E4-41A50469758E}" type="presOf" srcId="{EF6F1C71-2112-4357-8B49-66450275710C}" destId="{4E7CCFCD-3A9D-42D9-9A8F-5138F6B6F3AF}" srcOrd="0" destOrd="0" presId="urn:microsoft.com/office/officeart/2005/8/layout/orgChart1"/>
    <dgm:cxn modelId="{F99B6497-D7D4-4AC8-9344-352C261A714E}" type="presOf" srcId="{76D2D076-F6AE-421A-BD58-B64BC431E04F}" destId="{B47C27DD-49BA-40E0-97CF-2176F8B6EC11}" srcOrd="1" destOrd="0" presId="urn:microsoft.com/office/officeart/2005/8/layout/orgChart1"/>
    <dgm:cxn modelId="{D55EE39E-7AF1-41DA-8450-1A67DD04A43C}" type="presOf" srcId="{AA51DF50-AFF5-4076-B0BF-30BADDDDF665}" destId="{2E628056-E086-4AC0-ADB7-4C6546C2AE11}" srcOrd="0" destOrd="0" presId="urn:microsoft.com/office/officeart/2005/8/layout/orgChart1"/>
    <dgm:cxn modelId="{0D5B0AA9-B8A6-4E5F-B3EA-2A6E8BE66151}" type="presOf" srcId="{7E0D4FE1-327D-4E6F-A9F2-B60CD1F46BA5}" destId="{7A01E8C7-C6D9-46CF-BB33-8A473E690885}" srcOrd="0" destOrd="0" presId="urn:microsoft.com/office/officeart/2005/8/layout/orgChart1"/>
    <dgm:cxn modelId="{77D6DBBA-0DEB-482F-B398-F0C3A938DA0E}" type="presOf" srcId="{9B9E5BE5-5718-4C43-9B3F-64139E0462C3}" destId="{9033B0C0-B14E-4D26-9913-F291B9DB4080}" srcOrd="0" destOrd="0" presId="urn:microsoft.com/office/officeart/2005/8/layout/orgChart1"/>
    <dgm:cxn modelId="{545CBFBF-D08B-4197-AC02-28C2C55FCEBD}" type="presOf" srcId="{959B8C30-241D-4FBD-9688-DC00BF5B5BD2}" destId="{364D2B7C-5388-4DC1-ACCE-610BF2265F0D}" srcOrd="1" destOrd="0" presId="urn:microsoft.com/office/officeart/2005/8/layout/orgChart1"/>
    <dgm:cxn modelId="{BE2D18C1-F042-4DE2-8559-CA9B3C9A64E6}" type="presOf" srcId="{64A7B42F-737C-4050-9BA2-FC18F3786C71}" destId="{285BF122-3619-4561-B1B8-9090015BCA35}" srcOrd="1" destOrd="0" presId="urn:microsoft.com/office/officeart/2005/8/layout/orgChart1"/>
    <dgm:cxn modelId="{88B559C1-255D-4131-9DC8-B54175C7D89B}" type="presOf" srcId="{0E025FB0-D5D2-4441-8628-14EA0397D166}" destId="{B3ACD5DD-861A-4727-9C6E-510CE575480F}" srcOrd="1" destOrd="0" presId="urn:microsoft.com/office/officeart/2005/8/layout/orgChart1"/>
    <dgm:cxn modelId="{9B7F3AC2-7485-4E2D-A705-F1D3F63FBE4E}" type="presOf" srcId="{294FFD31-6985-4A0E-9859-3BA16C4245C4}" destId="{26BC6516-1C8A-433F-AD36-2F7C7EE09716}" srcOrd="0" destOrd="0" presId="urn:microsoft.com/office/officeart/2005/8/layout/orgChart1"/>
    <dgm:cxn modelId="{BAE6CCC7-6061-4CFD-873B-16F3F8C12A21}" type="presOf" srcId="{5CFB974A-A4FA-4737-A899-A59D4D0A3D50}" destId="{AB4D2A42-B1C3-493E-9DAD-ACC1F5AEC573}" srcOrd="1" destOrd="0" presId="urn:microsoft.com/office/officeart/2005/8/layout/orgChart1"/>
    <dgm:cxn modelId="{8B80DBCE-295B-4163-9E85-0CE7D0058C62}" type="presOf" srcId="{052078D5-21B1-4CB5-91EC-391F0B7D6707}" destId="{EF7CF874-2B5F-474E-BB86-F07D2A3C5E22}" srcOrd="0" destOrd="0" presId="urn:microsoft.com/office/officeart/2005/8/layout/orgChart1"/>
    <dgm:cxn modelId="{0E9378D0-0574-48AE-8C71-22E12FDF51BE}" srcId="{A9ADDB1F-1A3B-4FC9-A054-4FD11F5FA699}" destId="{D7F1DECA-77E0-46FE-9839-DCBBEB037CAB}" srcOrd="2" destOrd="0" parTransId="{0FB92F9E-9D4B-475A-9F06-EBA71A5C9A8E}" sibTransId="{48677AC9-4099-4EF3-B6FD-B274DA9C79E7}"/>
    <dgm:cxn modelId="{E84F7CD1-88AA-4359-9774-E279A567ABEC}" type="presOf" srcId="{BE3A0365-3585-45C3-87A0-6F753BB6D337}" destId="{50F1A6D2-42FF-4BE3-9CEF-53BB4D977369}" srcOrd="1" destOrd="0" presId="urn:microsoft.com/office/officeart/2005/8/layout/orgChart1"/>
    <dgm:cxn modelId="{C8D8E1D8-8730-4A52-8E50-2C7BBCFB588B}" type="presOf" srcId="{E34C5D27-D000-48EE-BAC0-BD15291097D0}" destId="{2A4C322C-1022-496E-B7E2-0883E677E506}" srcOrd="0" destOrd="0" presId="urn:microsoft.com/office/officeart/2005/8/layout/orgChart1"/>
    <dgm:cxn modelId="{1C8555DA-50E5-4641-B7C6-95880FBB486E}" type="presOf" srcId="{5E7E8B36-0C74-4374-89B2-5F4812B83F81}" destId="{DBCC7542-BAED-4D24-AE12-C6F4D3134D45}" srcOrd="0" destOrd="0" presId="urn:microsoft.com/office/officeart/2005/8/layout/orgChart1"/>
    <dgm:cxn modelId="{C7C88FDA-4C29-4B1A-A686-024E64FA91EE}" srcId="{67661511-2AA5-4828-A039-53698E167721}" destId="{052078D5-21B1-4CB5-91EC-391F0B7D6707}" srcOrd="0" destOrd="0" parTransId="{EF6F1C71-2112-4357-8B49-66450275710C}" sibTransId="{AFE2824F-4FFD-41A1-84F5-362D02C55EDF}"/>
    <dgm:cxn modelId="{3DDEC0ED-DC13-4F9E-9E3D-E78D24993B34}" type="presOf" srcId="{A417536F-7C14-4780-9011-75515F85618D}" destId="{D050E119-E44E-4854-A382-0D7DE4CC53BF}" srcOrd="0" destOrd="0" presId="urn:microsoft.com/office/officeart/2005/8/layout/orgChart1"/>
    <dgm:cxn modelId="{E86153EE-8BBA-4206-8AB3-0C28586AF4E2}" type="presOf" srcId="{5CFB974A-A4FA-4737-A899-A59D4D0A3D50}" destId="{2F4E50FF-2B09-4063-99BC-49E8D964AAD0}" srcOrd="0" destOrd="0" presId="urn:microsoft.com/office/officeart/2005/8/layout/orgChart1"/>
    <dgm:cxn modelId="{79A163F1-780C-40C5-9EC8-8D38B801D4B6}" type="presOf" srcId="{209B2A28-C4BF-4AA4-AD78-ACB17055A8B5}" destId="{0FE50A46-8D1C-4602-8CB9-2077EA73402A}" srcOrd="0" destOrd="0" presId="urn:microsoft.com/office/officeart/2005/8/layout/orgChart1"/>
    <dgm:cxn modelId="{F1FBE1F7-6678-44BD-B286-80925E63B82C}" type="presOf" srcId="{E6D0AEA9-27F2-4745-9413-B875F3AEE97D}" destId="{F700BF47-E904-4789-9F95-8F10822EE60E}" srcOrd="0" destOrd="0" presId="urn:microsoft.com/office/officeart/2005/8/layout/orgChart1"/>
    <dgm:cxn modelId="{570B00F8-81AC-4C7F-8C5C-1A27ABEAE6E9}" srcId="{BE3A0365-3585-45C3-87A0-6F753BB6D337}" destId="{9B9E5BE5-5718-4C43-9B3F-64139E0462C3}" srcOrd="0" destOrd="0" parTransId="{8FBCEEB7-CE79-47F3-A982-CDFB5AA38101}" sibTransId="{49064B5F-6226-4518-B853-2D84729907D2}"/>
    <dgm:cxn modelId="{18589AFC-DC45-4B9D-8570-B3EA12CC7F1F}" type="presOf" srcId="{67661511-2AA5-4828-A039-53698E167721}" destId="{BBF5656E-16E1-427D-8525-E4625022003C}" srcOrd="1" destOrd="0" presId="urn:microsoft.com/office/officeart/2005/8/layout/orgChart1"/>
    <dgm:cxn modelId="{776E20FD-EEF7-49CD-BA26-824CA8DA7C91}" type="presOf" srcId="{76D2D076-F6AE-421A-BD58-B64BC431E04F}" destId="{0F2A5E40-1822-4D65-BEA0-C852143C0C01}" srcOrd="0" destOrd="0" presId="urn:microsoft.com/office/officeart/2005/8/layout/orgChart1"/>
    <dgm:cxn modelId="{CA310EFE-7A14-41E3-815C-4BE473F00B18}" type="presOf" srcId="{052078D5-21B1-4CB5-91EC-391F0B7D6707}" destId="{B2C72C08-D77C-4EEF-AF4E-4456053BD3E7}" srcOrd="1" destOrd="0" presId="urn:microsoft.com/office/officeart/2005/8/layout/orgChart1"/>
    <dgm:cxn modelId="{A62544FE-4498-4151-9B10-92C7128AAC32}" type="presOf" srcId="{D7F1DECA-77E0-46FE-9839-DCBBEB037CAB}" destId="{E6CD1DD6-7A3C-4C3E-BC0E-020DAE5883A7}" srcOrd="1" destOrd="0" presId="urn:microsoft.com/office/officeart/2005/8/layout/orgChart1"/>
    <dgm:cxn modelId="{2B7F4096-8A0B-4B10-811B-2A31F694FFB5}" type="presParOf" srcId="{788F6AD2-F240-41A0-A93F-48BAE65D8DB5}" destId="{235F7BAF-9702-4BB7-9CA8-8B75A4F7819F}" srcOrd="0" destOrd="0" presId="urn:microsoft.com/office/officeart/2005/8/layout/orgChart1"/>
    <dgm:cxn modelId="{D71C24B7-7C94-4AD0-8B41-438E184AFD3B}" type="presParOf" srcId="{235F7BAF-9702-4BB7-9CA8-8B75A4F7819F}" destId="{D10597C2-1826-4C7F-A852-FD88900F1023}" srcOrd="0" destOrd="0" presId="urn:microsoft.com/office/officeart/2005/8/layout/orgChart1"/>
    <dgm:cxn modelId="{E9FF7D87-9D6D-47BF-A4E7-941C6D4321FE}" type="presParOf" srcId="{D10597C2-1826-4C7F-A852-FD88900F1023}" destId="{2A4C322C-1022-496E-B7E2-0883E677E506}" srcOrd="0" destOrd="0" presId="urn:microsoft.com/office/officeart/2005/8/layout/orgChart1"/>
    <dgm:cxn modelId="{CCBDF97D-903F-4B36-9B22-BF8F7799AFB1}" type="presParOf" srcId="{D10597C2-1826-4C7F-A852-FD88900F1023}" destId="{32E0F37B-B724-44CD-92B5-6701046DD752}" srcOrd="1" destOrd="0" presId="urn:microsoft.com/office/officeart/2005/8/layout/orgChart1"/>
    <dgm:cxn modelId="{495D81AA-2CA8-4415-BA64-577EAE934359}" type="presParOf" srcId="{235F7BAF-9702-4BB7-9CA8-8B75A4F7819F}" destId="{EDB3D190-BF87-4F36-8554-15D1BBFA2654}" srcOrd="1" destOrd="0" presId="urn:microsoft.com/office/officeart/2005/8/layout/orgChart1"/>
    <dgm:cxn modelId="{331DCE52-9AA4-4054-B245-5E357175F6A4}" type="presParOf" srcId="{EDB3D190-BF87-4F36-8554-15D1BBFA2654}" destId="{0FE50A46-8D1C-4602-8CB9-2077EA73402A}" srcOrd="0" destOrd="0" presId="urn:microsoft.com/office/officeart/2005/8/layout/orgChart1"/>
    <dgm:cxn modelId="{1B5E79C2-6E69-43D2-BF82-3446F96E4B84}" type="presParOf" srcId="{EDB3D190-BF87-4F36-8554-15D1BBFA2654}" destId="{DF0A6B4F-8B7F-4AA8-BD5D-2EBD9E5F563C}" srcOrd="1" destOrd="0" presId="urn:microsoft.com/office/officeart/2005/8/layout/orgChart1"/>
    <dgm:cxn modelId="{07FB9C40-908D-4421-929A-45AC66DF99F0}" type="presParOf" srcId="{DF0A6B4F-8B7F-4AA8-BD5D-2EBD9E5F563C}" destId="{B2A091BF-484A-4F6A-949E-1AB0C25DDED8}" srcOrd="0" destOrd="0" presId="urn:microsoft.com/office/officeart/2005/8/layout/orgChart1"/>
    <dgm:cxn modelId="{464C7C81-6F33-4130-A5B0-C1E8D11FF993}" type="presParOf" srcId="{B2A091BF-484A-4F6A-949E-1AB0C25DDED8}" destId="{48D26EB4-5724-49BC-9A14-AA602617A8A8}" srcOrd="0" destOrd="0" presId="urn:microsoft.com/office/officeart/2005/8/layout/orgChart1"/>
    <dgm:cxn modelId="{F7AE665D-8C9E-41A0-BDB4-710C219F9DE7}" type="presParOf" srcId="{B2A091BF-484A-4F6A-949E-1AB0C25DDED8}" destId="{364D2B7C-5388-4DC1-ACCE-610BF2265F0D}" srcOrd="1" destOrd="0" presId="urn:microsoft.com/office/officeart/2005/8/layout/orgChart1"/>
    <dgm:cxn modelId="{89C3C475-1EBB-4D81-9500-3435A113E9B0}" type="presParOf" srcId="{DF0A6B4F-8B7F-4AA8-BD5D-2EBD9E5F563C}" destId="{E5FAFCE8-92A3-4810-9139-FDCDF3899AA5}" srcOrd="1" destOrd="0" presId="urn:microsoft.com/office/officeart/2005/8/layout/orgChart1"/>
    <dgm:cxn modelId="{4D991269-2113-45FE-9B7E-764F72ACC792}" type="presParOf" srcId="{E5FAFCE8-92A3-4810-9139-FDCDF3899AA5}" destId="{3AD0E1A9-D6AB-4B5F-A790-9338C3475410}" srcOrd="0" destOrd="0" presId="urn:microsoft.com/office/officeart/2005/8/layout/orgChart1"/>
    <dgm:cxn modelId="{0DE4E186-57FF-448F-ADFF-70B1CA4FF364}" type="presParOf" srcId="{E5FAFCE8-92A3-4810-9139-FDCDF3899AA5}" destId="{14C19DAA-8850-49A2-A21E-24699AF2B143}" srcOrd="1" destOrd="0" presId="urn:microsoft.com/office/officeart/2005/8/layout/orgChart1"/>
    <dgm:cxn modelId="{C1F9D16C-0890-4D73-9985-64418B370CBE}" type="presParOf" srcId="{14C19DAA-8850-49A2-A21E-24699AF2B143}" destId="{69BBA4B3-404A-40FE-856E-2032B26B6E0C}" srcOrd="0" destOrd="0" presId="urn:microsoft.com/office/officeart/2005/8/layout/orgChart1"/>
    <dgm:cxn modelId="{A3983F81-67FC-4436-A63E-FFBAA47719E8}" type="presParOf" srcId="{69BBA4B3-404A-40FE-856E-2032B26B6E0C}" destId="{2E628056-E086-4AC0-ADB7-4C6546C2AE11}" srcOrd="0" destOrd="0" presId="urn:microsoft.com/office/officeart/2005/8/layout/orgChart1"/>
    <dgm:cxn modelId="{9A8501D2-2D5B-4379-9D20-A4F3B8FDD906}" type="presParOf" srcId="{69BBA4B3-404A-40FE-856E-2032B26B6E0C}" destId="{CA6A90FB-0EE2-458A-B419-E54496F98C00}" srcOrd="1" destOrd="0" presId="urn:microsoft.com/office/officeart/2005/8/layout/orgChart1"/>
    <dgm:cxn modelId="{10571457-A532-4305-BB10-EDB0BB84209D}" type="presParOf" srcId="{14C19DAA-8850-49A2-A21E-24699AF2B143}" destId="{0D98731C-51EA-4246-84E9-D4A73FA77867}" srcOrd="1" destOrd="0" presId="urn:microsoft.com/office/officeart/2005/8/layout/orgChart1"/>
    <dgm:cxn modelId="{9CC51FC2-619C-4E25-9099-1EA7FDEF2B73}" type="presParOf" srcId="{14C19DAA-8850-49A2-A21E-24699AF2B143}" destId="{E81858D0-86D4-4E11-8BEE-33168EF62A25}" srcOrd="2" destOrd="0" presId="urn:microsoft.com/office/officeart/2005/8/layout/orgChart1"/>
    <dgm:cxn modelId="{2F614DDE-049A-4144-AF50-6A8E6C7690E2}" type="presParOf" srcId="{DF0A6B4F-8B7F-4AA8-BD5D-2EBD9E5F563C}" destId="{DB4D902C-124F-4A9D-B4BA-0476D2BDFBD7}" srcOrd="2" destOrd="0" presId="urn:microsoft.com/office/officeart/2005/8/layout/orgChart1"/>
    <dgm:cxn modelId="{11EF2F6E-A237-44FA-88BE-B4DE0E99ED8F}" type="presParOf" srcId="{EDB3D190-BF87-4F36-8554-15D1BBFA2654}" destId="{182D4818-8D18-44CC-ACF6-1FCF0A1F3391}" srcOrd="2" destOrd="0" presId="urn:microsoft.com/office/officeart/2005/8/layout/orgChart1"/>
    <dgm:cxn modelId="{93E4B35B-9863-473D-B610-CF82620DF924}" type="presParOf" srcId="{EDB3D190-BF87-4F36-8554-15D1BBFA2654}" destId="{6D4CA70C-429B-4DC4-A460-C5433DDA7FE8}" srcOrd="3" destOrd="0" presId="urn:microsoft.com/office/officeart/2005/8/layout/orgChart1"/>
    <dgm:cxn modelId="{91B2CF47-966C-4744-85FA-A6C24E720283}" type="presParOf" srcId="{6D4CA70C-429B-4DC4-A460-C5433DDA7FE8}" destId="{17CA0A40-E2E5-481C-83ED-F6500CC2D96D}" srcOrd="0" destOrd="0" presId="urn:microsoft.com/office/officeart/2005/8/layout/orgChart1"/>
    <dgm:cxn modelId="{402D1C20-402A-4694-80C0-C63DC1A08B1B}" type="presParOf" srcId="{17CA0A40-E2E5-481C-83ED-F6500CC2D96D}" destId="{486B211F-282C-4E6B-9029-DECBA1179A2C}" srcOrd="0" destOrd="0" presId="urn:microsoft.com/office/officeart/2005/8/layout/orgChart1"/>
    <dgm:cxn modelId="{3609A310-9F8E-4336-AD85-99188DBDE555}" type="presParOf" srcId="{17CA0A40-E2E5-481C-83ED-F6500CC2D96D}" destId="{1A76C229-A0A1-476B-BEF8-CD6FC7F40329}" srcOrd="1" destOrd="0" presId="urn:microsoft.com/office/officeart/2005/8/layout/orgChart1"/>
    <dgm:cxn modelId="{7C80F05E-B7E3-47A4-894C-2E9039B01BE1}" type="presParOf" srcId="{6D4CA70C-429B-4DC4-A460-C5433DDA7FE8}" destId="{0EC3D54A-4DF6-4783-93B1-32E74C71F3A7}" srcOrd="1" destOrd="0" presId="urn:microsoft.com/office/officeart/2005/8/layout/orgChart1"/>
    <dgm:cxn modelId="{F617B86A-02F4-43FC-BDF5-FE2DFA4BE653}" type="presParOf" srcId="{0EC3D54A-4DF6-4783-93B1-32E74C71F3A7}" destId="{F0D18FAE-33DF-4722-A3AE-FE4D7433C850}" srcOrd="0" destOrd="0" presId="urn:microsoft.com/office/officeart/2005/8/layout/orgChart1"/>
    <dgm:cxn modelId="{779780C2-D506-44B6-ACCA-6E645E6424D0}" type="presParOf" srcId="{0EC3D54A-4DF6-4783-93B1-32E74C71F3A7}" destId="{2B1CB882-091D-491A-AAC8-AFB6CD51DF81}" srcOrd="1" destOrd="0" presId="urn:microsoft.com/office/officeart/2005/8/layout/orgChart1"/>
    <dgm:cxn modelId="{734F962F-AA9B-4436-A8E6-B6E900A9E8BB}" type="presParOf" srcId="{2B1CB882-091D-491A-AAC8-AFB6CD51DF81}" destId="{D04988A9-A0DF-41A5-A159-EECA47A3E4D5}" srcOrd="0" destOrd="0" presId="urn:microsoft.com/office/officeart/2005/8/layout/orgChart1"/>
    <dgm:cxn modelId="{54646BC6-0EC8-4E7E-97C2-3A1CE921311D}" type="presParOf" srcId="{D04988A9-A0DF-41A5-A159-EECA47A3E4D5}" destId="{0F2A5E40-1822-4D65-BEA0-C852143C0C01}" srcOrd="0" destOrd="0" presId="urn:microsoft.com/office/officeart/2005/8/layout/orgChart1"/>
    <dgm:cxn modelId="{50D4082A-341A-481D-AE44-14EEE6BD1ACA}" type="presParOf" srcId="{D04988A9-A0DF-41A5-A159-EECA47A3E4D5}" destId="{B47C27DD-49BA-40E0-97CF-2176F8B6EC11}" srcOrd="1" destOrd="0" presId="urn:microsoft.com/office/officeart/2005/8/layout/orgChart1"/>
    <dgm:cxn modelId="{3E08F30B-524B-41F5-B7A8-1C02AEFBE7D7}" type="presParOf" srcId="{2B1CB882-091D-491A-AAC8-AFB6CD51DF81}" destId="{7A296206-6ABB-4804-8EDF-A4F894569F14}" srcOrd="1" destOrd="0" presId="urn:microsoft.com/office/officeart/2005/8/layout/orgChart1"/>
    <dgm:cxn modelId="{74ABB128-8DD5-4617-A0D2-B1466B2CA276}" type="presParOf" srcId="{2B1CB882-091D-491A-AAC8-AFB6CD51DF81}" destId="{B4E8A4ED-D834-4C3A-98C2-32E6E6A913EF}" srcOrd="2" destOrd="0" presId="urn:microsoft.com/office/officeart/2005/8/layout/orgChart1"/>
    <dgm:cxn modelId="{971D985D-3AB0-4266-9E51-4DDD8B2AAB7F}" type="presParOf" srcId="{6D4CA70C-429B-4DC4-A460-C5433DDA7FE8}" destId="{7770BF9E-2B37-428E-85A7-15399EB31DAD}" srcOrd="2" destOrd="0" presId="urn:microsoft.com/office/officeart/2005/8/layout/orgChart1"/>
    <dgm:cxn modelId="{9C0101F6-7436-4F38-83EF-AFA6615230DE}" type="presParOf" srcId="{EDB3D190-BF87-4F36-8554-15D1BBFA2654}" destId="{404149FD-6DA7-447D-9450-64D9DB60F636}" srcOrd="4" destOrd="0" presId="urn:microsoft.com/office/officeart/2005/8/layout/orgChart1"/>
    <dgm:cxn modelId="{3F78873A-8A98-48AB-8493-6756F93FE1BD}" type="presParOf" srcId="{EDB3D190-BF87-4F36-8554-15D1BBFA2654}" destId="{6009CFB2-BE76-4500-8EAF-B01DA6873EA4}" srcOrd="5" destOrd="0" presId="urn:microsoft.com/office/officeart/2005/8/layout/orgChart1"/>
    <dgm:cxn modelId="{B2367CD2-68FC-433D-844A-6A37CA10D22D}" type="presParOf" srcId="{6009CFB2-BE76-4500-8EAF-B01DA6873EA4}" destId="{D6F3ED7E-DAD0-4F83-884E-5A1A8C278816}" srcOrd="0" destOrd="0" presId="urn:microsoft.com/office/officeart/2005/8/layout/orgChart1"/>
    <dgm:cxn modelId="{9EBEFBD8-A984-4B52-8D64-4BCFACC4E0EC}" type="presParOf" srcId="{D6F3ED7E-DAD0-4F83-884E-5A1A8C278816}" destId="{BC5747B7-23FA-4EE9-AE07-03D70CF4B43D}" srcOrd="0" destOrd="0" presId="urn:microsoft.com/office/officeart/2005/8/layout/orgChart1"/>
    <dgm:cxn modelId="{01E2BFB6-1E87-4F72-A1C9-5A61FE5F191E}" type="presParOf" srcId="{D6F3ED7E-DAD0-4F83-884E-5A1A8C278816}" destId="{6D2AF63F-AC74-4924-806A-16210A0C1973}" srcOrd="1" destOrd="0" presId="urn:microsoft.com/office/officeart/2005/8/layout/orgChart1"/>
    <dgm:cxn modelId="{0A90559C-D856-4117-86DA-B01B9169F58B}" type="presParOf" srcId="{6009CFB2-BE76-4500-8EAF-B01DA6873EA4}" destId="{3B955083-FF65-457A-AD77-5B4168BB7B9A}" srcOrd="1" destOrd="0" presId="urn:microsoft.com/office/officeart/2005/8/layout/orgChart1"/>
    <dgm:cxn modelId="{B12A24DA-C33B-4CAD-A7C6-1E8BBF2F6F7B}" type="presParOf" srcId="{3B955083-FF65-457A-AD77-5B4168BB7B9A}" destId="{7A01E8C7-C6D9-46CF-BB33-8A473E690885}" srcOrd="0" destOrd="0" presId="urn:microsoft.com/office/officeart/2005/8/layout/orgChart1"/>
    <dgm:cxn modelId="{F40CC093-CF6F-45AD-AF96-EC52967D5E8B}" type="presParOf" srcId="{3B955083-FF65-457A-AD77-5B4168BB7B9A}" destId="{573DD2E1-C588-440C-AC3A-E4FEE62AD175}" srcOrd="1" destOrd="0" presId="urn:microsoft.com/office/officeart/2005/8/layout/orgChart1"/>
    <dgm:cxn modelId="{538DB43B-A919-411B-84C1-2067C4A1E440}" type="presParOf" srcId="{573DD2E1-C588-440C-AC3A-E4FEE62AD175}" destId="{1F15D7D6-0C3D-41CE-B298-AA3BD062ACD1}" srcOrd="0" destOrd="0" presId="urn:microsoft.com/office/officeart/2005/8/layout/orgChart1"/>
    <dgm:cxn modelId="{2A484CAA-ED3E-4E21-9274-279EC54D78BE}" type="presParOf" srcId="{1F15D7D6-0C3D-41CE-B298-AA3BD062ACD1}" destId="{D050E119-E44E-4854-A382-0D7DE4CC53BF}" srcOrd="0" destOrd="0" presId="urn:microsoft.com/office/officeart/2005/8/layout/orgChart1"/>
    <dgm:cxn modelId="{CB775BE1-DE6F-456F-AD17-85176FEBC00C}" type="presParOf" srcId="{1F15D7D6-0C3D-41CE-B298-AA3BD062ACD1}" destId="{8FDD3F74-C720-419F-87EC-297E81A67A43}" srcOrd="1" destOrd="0" presId="urn:microsoft.com/office/officeart/2005/8/layout/orgChart1"/>
    <dgm:cxn modelId="{DB7CC57C-1EC3-4FF3-A071-1CA5B025E6CD}" type="presParOf" srcId="{573DD2E1-C588-440C-AC3A-E4FEE62AD175}" destId="{5198DDC0-541F-46E9-AACD-99BF60854059}" srcOrd="1" destOrd="0" presId="urn:microsoft.com/office/officeart/2005/8/layout/orgChart1"/>
    <dgm:cxn modelId="{47AD81CD-7C3E-4EDC-96ED-F6C95FC146F7}" type="presParOf" srcId="{573DD2E1-C588-440C-AC3A-E4FEE62AD175}" destId="{3843A5A8-1145-4F81-AC15-1F78DBD8215B}" srcOrd="2" destOrd="0" presId="urn:microsoft.com/office/officeart/2005/8/layout/orgChart1"/>
    <dgm:cxn modelId="{FF41E770-C707-4093-8217-DF8E249F000D}" type="presParOf" srcId="{3B955083-FF65-457A-AD77-5B4168BB7B9A}" destId="{E688AE39-69CA-4541-94A4-5B25D3F561BE}" srcOrd="2" destOrd="0" presId="urn:microsoft.com/office/officeart/2005/8/layout/orgChart1"/>
    <dgm:cxn modelId="{057439D6-58D3-4968-8C56-D52F3DD4EF5B}" type="presParOf" srcId="{3B955083-FF65-457A-AD77-5B4168BB7B9A}" destId="{8218D3E9-34A2-4749-8838-23C8D2540573}" srcOrd="3" destOrd="0" presId="urn:microsoft.com/office/officeart/2005/8/layout/orgChart1"/>
    <dgm:cxn modelId="{D9493982-D152-4455-94D9-635A96A61E79}" type="presParOf" srcId="{8218D3E9-34A2-4749-8838-23C8D2540573}" destId="{E0F29B01-8DC3-4816-B08A-65A9A8029DED}" srcOrd="0" destOrd="0" presId="urn:microsoft.com/office/officeart/2005/8/layout/orgChart1"/>
    <dgm:cxn modelId="{57907B5A-C8E5-4030-AA0E-33BF4398E520}" type="presParOf" srcId="{E0F29B01-8DC3-4816-B08A-65A9A8029DED}" destId="{5DB0A0CF-2077-4983-A457-B3C0ECFF6E5D}" srcOrd="0" destOrd="0" presId="urn:microsoft.com/office/officeart/2005/8/layout/orgChart1"/>
    <dgm:cxn modelId="{8774F6AE-E66E-4513-AC69-5001E59AFAC1}" type="presParOf" srcId="{E0F29B01-8DC3-4816-B08A-65A9A8029DED}" destId="{DD33E66B-7801-40ED-8FE7-3C9B20C2668E}" srcOrd="1" destOrd="0" presId="urn:microsoft.com/office/officeart/2005/8/layout/orgChart1"/>
    <dgm:cxn modelId="{34EEEDED-F042-4061-916E-2AC9357F08C4}" type="presParOf" srcId="{8218D3E9-34A2-4749-8838-23C8D2540573}" destId="{93905DE1-25BF-4B17-9616-246F193A16C3}" srcOrd="1" destOrd="0" presId="urn:microsoft.com/office/officeart/2005/8/layout/orgChart1"/>
    <dgm:cxn modelId="{46E890D6-57B6-43DF-9EC9-5C173B2441B4}" type="presParOf" srcId="{8218D3E9-34A2-4749-8838-23C8D2540573}" destId="{7F5E5ED9-BB3F-4174-8A33-FDF7E626A7A6}" srcOrd="2" destOrd="0" presId="urn:microsoft.com/office/officeart/2005/8/layout/orgChart1"/>
    <dgm:cxn modelId="{BA1EDE00-33B8-45F9-BD4F-74F46C3C4BB8}" type="presParOf" srcId="{3B955083-FF65-457A-AD77-5B4168BB7B9A}" destId="{AEB1C124-1068-4064-B0C0-D5E2F25D9D6E}" srcOrd="4" destOrd="0" presId="urn:microsoft.com/office/officeart/2005/8/layout/orgChart1"/>
    <dgm:cxn modelId="{4DBEEA0F-9DA1-4400-BA2E-1315865D450B}" type="presParOf" srcId="{3B955083-FF65-457A-AD77-5B4168BB7B9A}" destId="{87C8DFA6-E86F-46E6-87D8-31E354B821AA}" srcOrd="5" destOrd="0" presId="urn:microsoft.com/office/officeart/2005/8/layout/orgChart1"/>
    <dgm:cxn modelId="{B009B6D0-3F10-4796-A419-B5CB3B8A02D5}" type="presParOf" srcId="{87C8DFA6-E86F-46E6-87D8-31E354B821AA}" destId="{34005963-E616-4047-9A37-FC977FCF7F9A}" srcOrd="0" destOrd="0" presId="urn:microsoft.com/office/officeart/2005/8/layout/orgChart1"/>
    <dgm:cxn modelId="{ADDFA5C3-C7FF-4C3D-89F6-6F8555B40E84}" type="presParOf" srcId="{34005963-E616-4047-9A37-FC977FCF7F9A}" destId="{CF6601C3-3731-4251-A001-630AF6C3BAA3}" srcOrd="0" destOrd="0" presId="urn:microsoft.com/office/officeart/2005/8/layout/orgChart1"/>
    <dgm:cxn modelId="{805B1935-D28E-42CB-88D2-A1525C569195}" type="presParOf" srcId="{34005963-E616-4047-9A37-FC977FCF7F9A}" destId="{E6CD1DD6-7A3C-4C3E-BC0E-020DAE5883A7}" srcOrd="1" destOrd="0" presId="urn:microsoft.com/office/officeart/2005/8/layout/orgChart1"/>
    <dgm:cxn modelId="{3FD293D1-5068-4D09-8D22-B4AE74D3BF73}" type="presParOf" srcId="{87C8DFA6-E86F-46E6-87D8-31E354B821AA}" destId="{7F022FA9-2CC3-431D-9513-EF25EB9A37BB}" srcOrd="1" destOrd="0" presId="urn:microsoft.com/office/officeart/2005/8/layout/orgChart1"/>
    <dgm:cxn modelId="{7C871079-46AF-43D5-9C41-27A3F82E1F24}" type="presParOf" srcId="{87C8DFA6-E86F-46E6-87D8-31E354B821AA}" destId="{B8F82E17-F884-4977-86D1-6CDAEFF89E59}" srcOrd="2" destOrd="0" presId="urn:microsoft.com/office/officeart/2005/8/layout/orgChart1"/>
    <dgm:cxn modelId="{330F7C25-3926-4649-BCB4-32DDD56CF52C}" type="presParOf" srcId="{3B955083-FF65-457A-AD77-5B4168BB7B9A}" destId="{87BBBDD7-FF7B-4EEE-9F6D-561FE45AA002}" srcOrd="6" destOrd="0" presId="urn:microsoft.com/office/officeart/2005/8/layout/orgChart1"/>
    <dgm:cxn modelId="{5DC3C114-2C22-4A57-88E7-3112B39B74EF}" type="presParOf" srcId="{3B955083-FF65-457A-AD77-5B4168BB7B9A}" destId="{CB31AE97-7F19-44EF-864B-1FFCDF1867C9}" srcOrd="7" destOrd="0" presId="urn:microsoft.com/office/officeart/2005/8/layout/orgChart1"/>
    <dgm:cxn modelId="{6274E018-628C-4661-ADE2-11305226715F}" type="presParOf" srcId="{CB31AE97-7F19-44EF-864B-1FFCDF1867C9}" destId="{42637321-50A4-4352-B592-1147C6868DFB}" srcOrd="0" destOrd="0" presId="urn:microsoft.com/office/officeart/2005/8/layout/orgChart1"/>
    <dgm:cxn modelId="{A068B2F4-C13D-4CD5-AE08-5A4251D01B73}" type="presParOf" srcId="{42637321-50A4-4352-B592-1147C6868DFB}" destId="{43AF182B-0279-47B6-AB56-E769B88AEF33}" srcOrd="0" destOrd="0" presId="urn:microsoft.com/office/officeart/2005/8/layout/orgChart1"/>
    <dgm:cxn modelId="{58931CCA-27AC-4C27-916C-AF03A27936FD}" type="presParOf" srcId="{42637321-50A4-4352-B592-1147C6868DFB}" destId="{B3ACD5DD-861A-4727-9C6E-510CE575480F}" srcOrd="1" destOrd="0" presId="urn:microsoft.com/office/officeart/2005/8/layout/orgChart1"/>
    <dgm:cxn modelId="{4D10B426-3CAA-4D89-AF33-1B393547CC3C}" type="presParOf" srcId="{CB31AE97-7F19-44EF-864B-1FFCDF1867C9}" destId="{65D7F593-C8B0-4A0D-B859-7A2E1F396FF2}" srcOrd="1" destOrd="0" presId="urn:microsoft.com/office/officeart/2005/8/layout/orgChart1"/>
    <dgm:cxn modelId="{58909AF6-6F1B-4346-B5BE-77673209FA12}" type="presParOf" srcId="{CB31AE97-7F19-44EF-864B-1FFCDF1867C9}" destId="{685E835D-2323-4C63-8D89-4251896B77C7}" srcOrd="2" destOrd="0" presId="urn:microsoft.com/office/officeart/2005/8/layout/orgChart1"/>
    <dgm:cxn modelId="{8F7651B2-8476-4001-9DA0-0BB9CD9F8E6D}" type="presParOf" srcId="{6009CFB2-BE76-4500-8EAF-B01DA6873EA4}" destId="{073CA920-2DB0-4573-BCC5-753DAD23CFF7}" srcOrd="2" destOrd="0" presId="urn:microsoft.com/office/officeart/2005/8/layout/orgChart1"/>
    <dgm:cxn modelId="{CB327896-8FDA-4C7F-B631-6F13445B5F3F}" type="presParOf" srcId="{EDB3D190-BF87-4F36-8554-15D1BBFA2654}" destId="{F700BF47-E904-4789-9F95-8F10822EE60E}" srcOrd="6" destOrd="0" presId="urn:microsoft.com/office/officeart/2005/8/layout/orgChart1"/>
    <dgm:cxn modelId="{B3AE925C-B22A-4529-8E6A-C0AA0981C4D5}" type="presParOf" srcId="{EDB3D190-BF87-4F36-8554-15D1BBFA2654}" destId="{3E077757-3EEE-4C96-B480-B5E2E045B68B}" srcOrd="7" destOrd="0" presId="urn:microsoft.com/office/officeart/2005/8/layout/orgChart1"/>
    <dgm:cxn modelId="{79AAD612-1CED-4440-BA39-009B98244413}" type="presParOf" srcId="{3E077757-3EEE-4C96-B480-B5E2E045B68B}" destId="{4E66C1D5-0AFE-4780-B61F-2C090F1B0C39}" srcOrd="0" destOrd="0" presId="urn:microsoft.com/office/officeart/2005/8/layout/orgChart1"/>
    <dgm:cxn modelId="{AD142446-997E-424E-9499-1BB7DBCD73D8}" type="presParOf" srcId="{4E66C1D5-0AFE-4780-B61F-2C090F1B0C39}" destId="{DBCC7542-BAED-4D24-AE12-C6F4D3134D45}" srcOrd="0" destOrd="0" presId="urn:microsoft.com/office/officeart/2005/8/layout/orgChart1"/>
    <dgm:cxn modelId="{3E190363-2FFE-43DF-957B-BECBAE8403C8}" type="presParOf" srcId="{4E66C1D5-0AFE-4780-B61F-2C090F1B0C39}" destId="{F0BCB977-113F-461A-A0E1-1987F59C7406}" srcOrd="1" destOrd="0" presId="urn:microsoft.com/office/officeart/2005/8/layout/orgChart1"/>
    <dgm:cxn modelId="{159D12C1-1483-4A1B-A51E-B1E3A06EAACD}" type="presParOf" srcId="{3E077757-3EEE-4C96-B480-B5E2E045B68B}" destId="{73DED300-909C-42CC-8CE7-08BCAC6AFCDA}" srcOrd="1" destOrd="0" presId="urn:microsoft.com/office/officeart/2005/8/layout/orgChart1"/>
    <dgm:cxn modelId="{0B0DBBB2-3F29-40F4-8E9E-BD14AAD98819}" type="presParOf" srcId="{73DED300-909C-42CC-8CE7-08BCAC6AFCDA}" destId="{26BC6516-1C8A-433F-AD36-2F7C7EE09716}" srcOrd="0" destOrd="0" presId="urn:microsoft.com/office/officeart/2005/8/layout/orgChart1"/>
    <dgm:cxn modelId="{C50ACB73-2407-41DA-97B9-E7CBB2798425}" type="presParOf" srcId="{73DED300-909C-42CC-8CE7-08BCAC6AFCDA}" destId="{1F58CE79-E499-4057-9E70-3F3C489AA2E7}" srcOrd="1" destOrd="0" presId="urn:microsoft.com/office/officeart/2005/8/layout/orgChart1"/>
    <dgm:cxn modelId="{745597AE-DCB9-4190-B903-2C98A256866C}" type="presParOf" srcId="{1F58CE79-E499-4057-9E70-3F3C489AA2E7}" destId="{84339379-92A3-4F9E-9072-CE6DBF568711}" srcOrd="0" destOrd="0" presId="urn:microsoft.com/office/officeart/2005/8/layout/orgChart1"/>
    <dgm:cxn modelId="{44C976C8-7651-420D-BE55-D10759B53B18}" type="presParOf" srcId="{84339379-92A3-4F9E-9072-CE6DBF568711}" destId="{2F50838C-CD7F-4AE4-84D7-53783853D07E}" srcOrd="0" destOrd="0" presId="urn:microsoft.com/office/officeart/2005/8/layout/orgChart1"/>
    <dgm:cxn modelId="{17097651-8D80-41A8-BCBC-4A4D5838E3C8}" type="presParOf" srcId="{84339379-92A3-4F9E-9072-CE6DBF568711}" destId="{285BF122-3619-4561-B1B8-9090015BCA35}" srcOrd="1" destOrd="0" presId="urn:microsoft.com/office/officeart/2005/8/layout/orgChart1"/>
    <dgm:cxn modelId="{A858D770-9C78-46EC-851A-22BE25B22104}" type="presParOf" srcId="{1F58CE79-E499-4057-9E70-3F3C489AA2E7}" destId="{B4D1509E-99D2-4AD3-B3F4-8003A518C206}" srcOrd="1" destOrd="0" presId="urn:microsoft.com/office/officeart/2005/8/layout/orgChart1"/>
    <dgm:cxn modelId="{65C71A34-3E96-427E-B3B0-042204622482}" type="presParOf" srcId="{1F58CE79-E499-4057-9E70-3F3C489AA2E7}" destId="{91376BDB-3EDA-481E-BD6A-8BA2F05F8559}" srcOrd="2" destOrd="0" presId="urn:microsoft.com/office/officeart/2005/8/layout/orgChart1"/>
    <dgm:cxn modelId="{627434F2-28D1-4ADF-BEDA-6911EC3A848C}" type="presParOf" srcId="{3E077757-3EEE-4C96-B480-B5E2E045B68B}" destId="{5FFC0AF6-8305-4744-B6C1-0E9F3CBED32E}" srcOrd="2" destOrd="0" presId="urn:microsoft.com/office/officeart/2005/8/layout/orgChart1"/>
    <dgm:cxn modelId="{CBCCEBA3-F3B8-4BD8-923F-FBCDAA0E9B83}" type="presParOf" srcId="{EDB3D190-BF87-4F36-8554-15D1BBFA2654}" destId="{3BD77787-4B97-4B75-83CB-28B5AFF573DA}" srcOrd="8" destOrd="0" presId="urn:microsoft.com/office/officeart/2005/8/layout/orgChart1"/>
    <dgm:cxn modelId="{8FB3CD7E-C9E6-4308-880C-E0F0AA61D842}" type="presParOf" srcId="{EDB3D190-BF87-4F36-8554-15D1BBFA2654}" destId="{DFBF0767-FE50-46D6-AD6C-DA4CE377B05E}" srcOrd="9" destOrd="0" presId="urn:microsoft.com/office/officeart/2005/8/layout/orgChart1"/>
    <dgm:cxn modelId="{6215CF51-6E26-4813-AFF3-9A46C3A911B8}" type="presParOf" srcId="{DFBF0767-FE50-46D6-AD6C-DA4CE377B05E}" destId="{FF53C559-B1D9-4EB5-8EF7-F7FAF3406D67}" srcOrd="0" destOrd="0" presId="urn:microsoft.com/office/officeart/2005/8/layout/orgChart1"/>
    <dgm:cxn modelId="{2AB0457B-BB2A-4622-B3E3-1F30E4C8FA83}" type="presParOf" srcId="{FF53C559-B1D9-4EB5-8EF7-F7FAF3406D67}" destId="{E8C13B15-BD5F-4B3C-A49B-BE024A744D74}" srcOrd="0" destOrd="0" presId="urn:microsoft.com/office/officeart/2005/8/layout/orgChart1"/>
    <dgm:cxn modelId="{B6BF0E6C-D968-4152-94B9-591BDCBDDBAD}" type="presParOf" srcId="{FF53C559-B1D9-4EB5-8EF7-F7FAF3406D67}" destId="{BBF5656E-16E1-427D-8525-E4625022003C}" srcOrd="1" destOrd="0" presId="urn:microsoft.com/office/officeart/2005/8/layout/orgChart1"/>
    <dgm:cxn modelId="{559AE87C-9B12-4CD0-9D42-3484EBC05C53}" type="presParOf" srcId="{DFBF0767-FE50-46D6-AD6C-DA4CE377B05E}" destId="{DAB41D3E-CA72-43D6-B916-91B4A690E3A8}" srcOrd="1" destOrd="0" presId="urn:microsoft.com/office/officeart/2005/8/layout/orgChart1"/>
    <dgm:cxn modelId="{5B2DB068-CD7D-42F3-AEF6-20DE799AE491}" type="presParOf" srcId="{DAB41D3E-CA72-43D6-B916-91B4A690E3A8}" destId="{4E7CCFCD-3A9D-42D9-9A8F-5138F6B6F3AF}" srcOrd="0" destOrd="0" presId="urn:microsoft.com/office/officeart/2005/8/layout/orgChart1"/>
    <dgm:cxn modelId="{DCD70106-890D-4C86-9CA4-77A429D780A6}" type="presParOf" srcId="{DAB41D3E-CA72-43D6-B916-91B4A690E3A8}" destId="{3FDBA857-27F8-4B43-87DC-074D577495B3}" srcOrd="1" destOrd="0" presId="urn:microsoft.com/office/officeart/2005/8/layout/orgChart1"/>
    <dgm:cxn modelId="{E4EB1005-CF2A-427C-A4B6-3E30ECD81A4D}" type="presParOf" srcId="{3FDBA857-27F8-4B43-87DC-074D577495B3}" destId="{1A677EBE-EEF8-43C0-B8D1-E586D936D9A6}" srcOrd="0" destOrd="0" presId="urn:microsoft.com/office/officeart/2005/8/layout/orgChart1"/>
    <dgm:cxn modelId="{29A2FFAB-9FF5-4937-A510-91338D361AC7}" type="presParOf" srcId="{1A677EBE-EEF8-43C0-B8D1-E586D936D9A6}" destId="{EF7CF874-2B5F-474E-BB86-F07D2A3C5E22}" srcOrd="0" destOrd="0" presId="urn:microsoft.com/office/officeart/2005/8/layout/orgChart1"/>
    <dgm:cxn modelId="{E17FA0DE-03B5-4408-80FF-C135A08211F6}" type="presParOf" srcId="{1A677EBE-EEF8-43C0-B8D1-E586D936D9A6}" destId="{B2C72C08-D77C-4EEF-AF4E-4456053BD3E7}" srcOrd="1" destOrd="0" presId="urn:microsoft.com/office/officeart/2005/8/layout/orgChart1"/>
    <dgm:cxn modelId="{2B7D4626-2A06-4722-A655-FA87EC4FA8AB}" type="presParOf" srcId="{3FDBA857-27F8-4B43-87DC-074D577495B3}" destId="{41314E45-1626-4F87-A7C2-8B1FC2C64806}" srcOrd="1" destOrd="0" presId="urn:microsoft.com/office/officeart/2005/8/layout/orgChart1"/>
    <dgm:cxn modelId="{31856078-4B75-40FC-AA57-0C5F36990F6F}" type="presParOf" srcId="{3FDBA857-27F8-4B43-87DC-074D577495B3}" destId="{980D8F25-3E52-447E-ABBB-4656798E90D6}" srcOrd="2" destOrd="0" presId="urn:microsoft.com/office/officeart/2005/8/layout/orgChart1"/>
    <dgm:cxn modelId="{F06CFC3E-0F1C-44A7-A682-47863336977D}" type="presParOf" srcId="{DAB41D3E-CA72-43D6-B916-91B4A690E3A8}" destId="{C58BB6F5-4B33-4235-88C8-01B18CA538CB}" srcOrd="2" destOrd="0" presId="urn:microsoft.com/office/officeart/2005/8/layout/orgChart1"/>
    <dgm:cxn modelId="{24EFF117-EDE8-410B-BF9F-3E4D2BCC9640}" type="presParOf" srcId="{DAB41D3E-CA72-43D6-B916-91B4A690E3A8}" destId="{74BA7A8F-7EA7-4A46-94F5-A539BBCBDDF4}" srcOrd="3" destOrd="0" presId="urn:microsoft.com/office/officeart/2005/8/layout/orgChart1"/>
    <dgm:cxn modelId="{5565F48D-74F9-4CF6-AA5C-0538793B71DA}" type="presParOf" srcId="{74BA7A8F-7EA7-4A46-94F5-A539BBCBDDF4}" destId="{6FB41C0E-4F7F-4540-989B-D28A968E5A20}" srcOrd="0" destOrd="0" presId="urn:microsoft.com/office/officeart/2005/8/layout/orgChart1"/>
    <dgm:cxn modelId="{717538AF-AD31-45D8-A001-9FC324886E7D}" type="presParOf" srcId="{6FB41C0E-4F7F-4540-989B-D28A968E5A20}" destId="{2F4E50FF-2B09-4063-99BC-49E8D964AAD0}" srcOrd="0" destOrd="0" presId="urn:microsoft.com/office/officeart/2005/8/layout/orgChart1"/>
    <dgm:cxn modelId="{1D97CE2D-F64D-44CD-94FE-03CC6502A578}" type="presParOf" srcId="{6FB41C0E-4F7F-4540-989B-D28A968E5A20}" destId="{AB4D2A42-B1C3-493E-9DAD-ACC1F5AEC573}" srcOrd="1" destOrd="0" presId="urn:microsoft.com/office/officeart/2005/8/layout/orgChart1"/>
    <dgm:cxn modelId="{814667FB-EF08-41E4-88F1-7FBC2DF7E085}" type="presParOf" srcId="{74BA7A8F-7EA7-4A46-94F5-A539BBCBDDF4}" destId="{7EC6A3A8-666B-4E32-841E-18DC235FE565}" srcOrd="1" destOrd="0" presId="urn:microsoft.com/office/officeart/2005/8/layout/orgChart1"/>
    <dgm:cxn modelId="{6EC5B470-34DC-445F-8F6E-6C1996AC2293}" type="presParOf" srcId="{74BA7A8F-7EA7-4A46-94F5-A539BBCBDDF4}" destId="{CEB1D3A8-3E7F-40B4-BD8C-3CB15DE31349}" srcOrd="2" destOrd="0" presId="urn:microsoft.com/office/officeart/2005/8/layout/orgChart1"/>
    <dgm:cxn modelId="{95D79F5E-C7FC-47C5-B937-530A1F9469D1}" type="presParOf" srcId="{DFBF0767-FE50-46D6-AD6C-DA4CE377B05E}" destId="{3454C972-8EDA-4337-8A0C-802FEC0C2389}" srcOrd="2" destOrd="0" presId="urn:microsoft.com/office/officeart/2005/8/layout/orgChart1"/>
    <dgm:cxn modelId="{2901AD90-BA0A-4EC3-A803-1C0964913398}" type="presParOf" srcId="{EDB3D190-BF87-4F36-8554-15D1BBFA2654}" destId="{EFB9290F-306C-4697-95A3-0D6BE526A811}" srcOrd="10" destOrd="0" presId="urn:microsoft.com/office/officeart/2005/8/layout/orgChart1"/>
    <dgm:cxn modelId="{6BCE6A46-E071-4A03-A6A9-4A972C6147E4}" type="presParOf" srcId="{EDB3D190-BF87-4F36-8554-15D1BBFA2654}" destId="{A742F732-BCFF-4FFE-8215-7DE55F8EBFAC}" srcOrd="11" destOrd="0" presId="urn:microsoft.com/office/officeart/2005/8/layout/orgChart1"/>
    <dgm:cxn modelId="{62B8B82C-8FC1-48CC-9415-620B1F29615B}" type="presParOf" srcId="{A742F732-BCFF-4FFE-8215-7DE55F8EBFAC}" destId="{EF0AD6EC-2DA9-487E-B4F3-5A0AD8CC8148}" srcOrd="0" destOrd="0" presId="urn:microsoft.com/office/officeart/2005/8/layout/orgChart1"/>
    <dgm:cxn modelId="{E930B66B-FEE9-4250-B0D5-6496FFCD2A70}" type="presParOf" srcId="{EF0AD6EC-2DA9-487E-B4F3-5A0AD8CC8148}" destId="{3D0E64C9-8924-4B78-A347-6D96DE289787}" srcOrd="0" destOrd="0" presId="urn:microsoft.com/office/officeart/2005/8/layout/orgChart1"/>
    <dgm:cxn modelId="{E80F8798-D478-4119-9582-286680C2B935}" type="presParOf" srcId="{EF0AD6EC-2DA9-487E-B4F3-5A0AD8CC8148}" destId="{50F1A6D2-42FF-4BE3-9CEF-53BB4D977369}" srcOrd="1" destOrd="0" presId="urn:microsoft.com/office/officeart/2005/8/layout/orgChart1"/>
    <dgm:cxn modelId="{7E3FBC80-FA8A-42F9-B507-6DEBE7062C37}" type="presParOf" srcId="{A742F732-BCFF-4FFE-8215-7DE55F8EBFAC}" destId="{B3502E9F-E24F-4D7A-B3BF-5B61E3A23A76}" srcOrd="1" destOrd="0" presId="urn:microsoft.com/office/officeart/2005/8/layout/orgChart1"/>
    <dgm:cxn modelId="{989D4564-8E6B-4908-BC83-0DF0F4AB0C66}" type="presParOf" srcId="{B3502E9F-E24F-4D7A-B3BF-5B61E3A23A76}" destId="{879E1549-E5DB-4302-8842-8A90BC84BAE6}" srcOrd="0" destOrd="0" presId="urn:microsoft.com/office/officeart/2005/8/layout/orgChart1"/>
    <dgm:cxn modelId="{AF2E3F42-C57F-4076-9A52-DFC89BE9783D}" type="presParOf" srcId="{B3502E9F-E24F-4D7A-B3BF-5B61E3A23A76}" destId="{991CDCAA-793F-4276-9A89-34F9CD7E2004}" srcOrd="1" destOrd="0" presId="urn:microsoft.com/office/officeart/2005/8/layout/orgChart1"/>
    <dgm:cxn modelId="{ACE48661-EAD4-4C5C-999A-3B5B179453E4}" type="presParOf" srcId="{991CDCAA-793F-4276-9A89-34F9CD7E2004}" destId="{756D05EF-9446-4B70-AA63-684491BB3F79}" srcOrd="0" destOrd="0" presId="urn:microsoft.com/office/officeart/2005/8/layout/orgChart1"/>
    <dgm:cxn modelId="{EA274454-BB94-4426-98D7-563E753A32E5}" type="presParOf" srcId="{756D05EF-9446-4B70-AA63-684491BB3F79}" destId="{9033B0C0-B14E-4D26-9913-F291B9DB4080}" srcOrd="0" destOrd="0" presId="urn:microsoft.com/office/officeart/2005/8/layout/orgChart1"/>
    <dgm:cxn modelId="{D018DBA7-702D-43C9-AF29-8DC3F32DE2C4}" type="presParOf" srcId="{756D05EF-9446-4B70-AA63-684491BB3F79}" destId="{D956617E-5F01-4263-B1F8-563803BE3AB7}" srcOrd="1" destOrd="0" presId="urn:microsoft.com/office/officeart/2005/8/layout/orgChart1"/>
    <dgm:cxn modelId="{559CFF6A-DBE2-4801-9575-214C316512AC}" type="presParOf" srcId="{991CDCAA-793F-4276-9A89-34F9CD7E2004}" destId="{0D585F75-28A4-4ECA-922D-41F57F05C0F3}" srcOrd="1" destOrd="0" presId="urn:microsoft.com/office/officeart/2005/8/layout/orgChart1"/>
    <dgm:cxn modelId="{887399C7-C9F2-4C4A-86F7-5528377345F3}" type="presParOf" srcId="{991CDCAA-793F-4276-9A89-34F9CD7E2004}" destId="{F382628B-B3A4-4EBC-8C02-306A8D93FF26}" srcOrd="2" destOrd="0" presId="urn:microsoft.com/office/officeart/2005/8/layout/orgChart1"/>
    <dgm:cxn modelId="{BE656C46-9DF3-4E81-9588-49B6E44BB896}" type="presParOf" srcId="{A742F732-BCFF-4FFE-8215-7DE55F8EBFAC}" destId="{6C23226F-7AB8-4B86-9938-3D290E99FF88}" srcOrd="2" destOrd="0" presId="urn:microsoft.com/office/officeart/2005/8/layout/orgChart1"/>
    <dgm:cxn modelId="{7B93A0F1-9C07-4813-B271-341737CF6162}" type="presParOf" srcId="{235F7BAF-9702-4BB7-9CA8-8B75A4F7819F}" destId="{1A1D39EB-5555-4738-A5C8-822073109BC9}"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50C32B0-C66E-4CA3-BD7D-96D344B114FD}"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US"/>
        </a:p>
      </dgm:t>
    </dgm:pt>
    <dgm:pt modelId="{811781AF-5711-444F-804A-F84A394E446F}">
      <dgm:prSet phldrT="[Text]"/>
      <dgm:spPr/>
      <dgm:t>
        <a:bodyPr/>
        <a:lstStyle/>
        <a:p>
          <a:r>
            <a:rPr lang="en-US"/>
            <a:t>Khách hàng</a:t>
          </a:r>
        </a:p>
      </dgm:t>
    </dgm:pt>
    <dgm:pt modelId="{640D8109-430F-48EF-B161-1CA92D9492BE}" type="parTrans" cxnId="{758C5BE3-B861-4179-A229-44C12FADB412}">
      <dgm:prSet/>
      <dgm:spPr/>
      <dgm:t>
        <a:bodyPr/>
        <a:lstStyle/>
        <a:p>
          <a:endParaRPr lang="en-US"/>
        </a:p>
      </dgm:t>
    </dgm:pt>
    <dgm:pt modelId="{57CF6F3B-E9E7-478F-A07D-C331DA037050}" type="sibTrans" cxnId="{758C5BE3-B861-4179-A229-44C12FADB412}">
      <dgm:prSet/>
      <dgm:spPr/>
      <dgm:t>
        <a:bodyPr/>
        <a:lstStyle/>
        <a:p>
          <a:endParaRPr lang="en-US"/>
        </a:p>
      </dgm:t>
    </dgm:pt>
    <dgm:pt modelId="{99DD9313-0F16-4B7B-A2C3-90B29181E6A6}">
      <dgm:prSet/>
      <dgm:spPr/>
      <dgm:t>
        <a:bodyPr/>
        <a:lstStyle/>
        <a:p>
          <a:r>
            <a:rPr lang="en-US"/>
            <a:t>Xem sản phẩm</a:t>
          </a:r>
        </a:p>
      </dgm:t>
    </dgm:pt>
    <dgm:pt modelId="{75C94AF6-3391-4E45-AFE3-B8D396051CB4}" type="parTrans" cxnId="{EBEEC6F2-6AEF-4096-A1ED-774AF4E4C1A8}">
      <dgm:prSet/>
      <dgm:spPr/>
      <dgm:t>
        <a:bodyPr/>
        <a:lstStyle/>
        <a:p>
          <a:endParaRPr lang="en-US"/>
        </a:p>
      </dgm:t>
    </dgm:pt>
    <dgm:pt modelId="{68980ECE-5981-4BDC-89BF-693A660065F4}" type="sibTrans" cxnId="{EBEEC6F2-6AEF-4096-A1ED-774AF4E4C1A8}">
      <dgm:prSet/>
      <dgm:spPr/>
      <dgm:t>
        <a:bodyPr/>
        <a:lstStyle/>
        <a:p>
          <a:endParaRPr lang="en-US"/>
        </a:p>
      </dgm:t>
    </dgm:pt>
    <dgm:pt modelId="{B0AFA867-6B65-4DB0-85BA-F3F3E156B19A}">
      <dgm:prSet/>
      <dgm:spPr/>
      <dgm:t>
        <a:bodyPr/>
        <a:lstStyle/>
        <a:p>
          <a:r>
            <a:rPr lang="en-US"/>
            <a:t>Tìm kiếm sản phẩm</a:t>
          </a:r>
        </a:p>
      </dgm:t>
    </dgm:pt>
    <dgm:pt modelId="{02A86B1F-621B-4AEA-9CA2-0E0B178CA591}" type="parTrans" cxnId="{E75B5DD3-3E04-4C4A-BE35-4000A6929786}">
      <dgm:prSet/>
      <dgm:spPr/>
      <dgm:t>
        <a:bodyPr/>
        <a:lstStyle/>
        <a:p>
          <a:endParaRPr lang="en-US"/>
        </a:p>
      </dgm:t>
    </dgm:pt>
    <dgm:pt modelId="{E65C01AA-74D7-46B6-B195-C05F580B1973}" type="sibTrans" cxnId="{E75B5DD3-3E04-4C4A-BE35-4000A6929786}">
      <dgm:prSet/>
      <dgm:spPr/>
      <dgm:t>
        <a:bodyPr/>
        <a:lstStyle/>
        <a:p>
          <a:endParaRPr lang="en-US"/>
        </a:p>
      </dgm:t>
    </dgm:pt>
    <dgm:pt modelId="{0147B165-B589-4498-8140-8B739AFB5E22}">
      <dgm:prSet/>
      <dgm:spPr/>
      <dgm:t>
        <a:bodyPr/>
        <a:lstStyle/>
        <a:p>
          <a:r>
            <a:rPr lang="en-US"/>
            <a:t>Mua hàng</a:t>
          </a:r>
        </a:p>
      </dgm:t>
    </dgm:pt>
    <dgm:pt modelId="{0433EF46-1407-4F08-9E8B-17D7347B8746}" type="parTrans" cxnId="{F414AAA1-8AA4-4F16-9F81-227E0BA46F98}">
      <dgm:prSet/>
      <dgm:spPr/>
      <dgm:t>
        <a:bodyPr/>
        <a:lstStyle/>
        <a:p>
          <a:endParaRPr lang="en-US"/>
        </a:p>
      </dgm:t>
    </dgm:pt>
    <dgm:pt modelId="{1BEB9902-103A-40F4-A8EB-8F59465BC882}" type="sibTrans" cxnId="{F414AAA1-8AA4-4F16-9F81-227E0BA46F98}">
      <dgm:prSet/>
      <dgm:spPr/>
      <dgm:t>
        <a:bodyPr/>
        <a:lstStyle/>
        <a:p>
          <a:endParaRPr lang="en-US"/>
        </a:p>
      </dgm:t>
    </dgm:pt>
    <dgm:pt modelId="{49D32009-AA01-4B43-8689-FB0AE58AD58F}">
      <dgm:prSet/>
      <dgm:spPr/>
      <dgm:t>
        <a:bodyPr/>
        <a:lstStyle/>
        <a:p>
          <a:r>
            <a:rPr lang="en-US"/>
            <a:t>Thêm sản phẩm vào giỏ hàng</a:t>
          </a:r>
        </a:p>
      </dgm:t>
    </dgm:pt>
    <dgm:pt modelId="{A1E115B0-04FC-4F8E-AAF7-81B8B2542CF0}" type="parTrans" cxnId="{38502354-F81A-450D-B24E-4CCF6E2B13D3}">
      <dgm:prSet/>
      <dgm:spPr/>
      <dgm:t>
        <a:bodyPr/>
        <a:lstStyle/>
        <a:p>
          <a:endParaRPr lang="en-US"/>
        </a:p>
      </dgm:t>
    </dgm:pt>
    <dgm:pt modelId="{13161A3D-7981-4482-8B75-4C6A79E8810C}" type="sibTrans" cxnId="{38502354-F81A-450D-B24E-4CCF6E2B13D3}">
      <dgm:prSet/>
      <dgm:spPr/>
      <dgm:t>
        <a:bodyPr/>
        <a:lstStyle/>
        <a:p>
          <a:endParaRPr lang="en-US"/>
        </a:p>
      </dgm:t>
    </dgm:pt>
    <dgm:pt modelId="{74FC3189-7993-46C9-8774-18F7EEDD5B31}">
      <dgm:prSet/>
      <dgm:spPr/>
      <dgm:t>
        <a:bodyPr/>
        <a:lstStyle/>
        <a:p>
          <a:r>
            <a:rPr lang="en-US"/>
            <a:t>Xem giỏ hàng</a:t>
          </a:r>
        </a:p>
      </dgm:t>
    </dgm:pt>
    <dgm:pt modelId="{781FE54A-8B10-4363-847E-0BF7C218658C}" type="parTrans" cxnId="{2DA41794-9F40-43F0-B8AB-3D5513E50FFE}">
      <dgm:prSet/>
      <dgm:spPr/>
      <dgm:t>
        <a:bodyPr/>
        <a:lstStyle/>
        <a:p>
          <a:endParaRPr lang="en-US"/>
        </a:p>
      </dgm:t>
    </dgm:pt>
    <dgm:pt modelId="{1477860D-BB69-442D-87EA-F472E4309260}" type="sibTrans" cxnId="{2DA41794-9F40-43F0-B8AB-3D5513E50FFE}">
      <dgm:prSet/>
      <dgm:spPr/>
      <dgm:t>
        <a:bodyPr/>
        <a:lstStyle/>
        <a:p>
          <a:endParaRPr lang="en-US"/>
        </a:p>
      </dgm:t>
    </dgm:pt>
    <dgm:pt modelId="{82F62D7A-CE43-4A44-AD2E-40CDFCF40860}">
      <dgm:prSet/>
      <dgm:spPr/>
      <dgm:t>
        <a:bodyPr/>
        <a:lstStyle/>
        <a:p>
          <a:r>
            <a:rPr lang="en-US"/>
            <a:t>Xem thông báo</a:t>
          </a:r>
        </a:p>
      </dgm:t>
    </dgm:pt>
    <dgm:pt modelId="{39B65F10-AE99-4984-B9F2-EBEEC12FCC5B}" type="parTrans" cxnId="{8DAB946D-763F-4E2B-A1D7-F5D2D6748EE8}">
      <dgm:prSet/>
      <dgm:spPr/>
      <dgm:t>
        <a:bodyPr/>
        <a:lstStyle/>
        <a:p>
          <a:endParaRPr lang="en-US"/>
        </a:p>
      </dgm:t>
    </dgm:pt>
    <dgm:pt modelId="{F4BCF603-E7F1-4024-8A9C-7565DC9A3798}" type="sibTrans" cxnId="{8DAB946D-763F-4E2B-A1D7-F5D2D6748EE8}">
      <dgm:prSet/>
      <dgm:spPr/>
      <dgm:t>
        <a:bodyPr/>
        <a:lstStyle/>
        <a:p>
          <a:endParaRPr lang="en-US"/>
        </a:p>
      </dgm:t>
    </dgm:pt>
    <dgm:pt modelId="{BFCDB6E4-F146-495F-8B99-6453BE81BA0C}">
      <dgm:prSet/>
      <dgm:spPr/>
      <dgm:t>
        <a:bodyPr/>
        <a:lstStyle/>
        <a:p>
          <a:r>
            <a:rPr lang="en-US"/>
            <a:t>Thanh toán</a:t>
          </a:r>
        </a:p>
      </dgm:t>
    </dgm:pt>
    <dgm:pt modelId="{A154E3C2-1AC4-48E3-A367-EFEE34287858}" type="parTrans" cxnId="{89DB69BB-C030-46DF-9A39-8B30EA4B1F1A}">
      <dgm:prSet/>
      <dgm:spPr/>
      <dgm:t>
        <a:bodyPr/>
        <a:lstStyle/>
        <a:p>
          <a:endParaRPr lang="en-US"/>
        </a:p>
      </dgm:t>
    </dgm:pt>
    <dgm:pt modelId="{A7C1E1EF-51AE-4ADA-9E9C-8215A78A4BA4}" type="sibTrans" cxnId="{89DB69BB-C030-46DF-9A39-8B30EA4B1F1A}">
      <dgm:prSet/>
      <dgm:spPr/>
      <dgm:t>
        <a:bodyPr/>
        <a:lstStyle/>
        <a:p>
          <a:endParaRPr lang="en-US"/>
        </a:p>
      </dgm:t>
    </dgm:pt>
    <dgm:pt modelId="{DFB55DD5-0438-4F63-A92A-6F6034F5009D}">
      <dgm:prSet/>
      <dgm:spPr/>
      <dgm:t>
        <a:bodyPr/>
        <a:lstStyle/>
        <a:p>
          <a:r>
            <a:rPr lang="en-US"/>
            <a:t>Đăng kí</a:t>
          </a:r>
        </a:p>
      </dgm:t>
    </dgm:pt>
    <dgm:pt modelId="{1B3B62CF-A571-418D-876F-200CE13110AE}" type="parTrans" cxnId="{B4BFFB3B-4F0E-4370-97D2-F627F4FAD864}">
      <dgm:prSet/>
      <dgm:spPr/>
      <dgm:t>
        <a:bodyPr/>
        <a:lstStyle/>
        <a:p>
          <a:endParaRPr lang="en-US"/>
        </a:p>
      </dgm:t>
    </dgm:pt>
    <dgm:pt modelId="{08BD31B3-0C55-434E-A35C-3C0F62BC1C22}" type="sibTrans" cxnId="{B4BFFB3B-4F0E-4370-97D2-F627F4FAD864}">
      <dgm:prSet/>
      <dgm:spPr/>
      <dgm:t>
        <a:bodyPr/>
        <a:lstStyle/>
        <a:p>
          <a:endParaRPr lang="en-US"/>
        </a:p>
      </dgm:t>
    </dgm:pt>
    <dgm:pt modelId="{942B0E1D-1528-4BF0-B8BB-C185D7CC75BE}">
      <dgm:prSet/>
      <dgm:spPr/>
      <dgm:t>
        <a:bodyPr/>
        <a:lstStyle/>
        <a:p>
          <a:r>
            <a:rPr lang="en-US"/>
            <a:t>Đăng nhập</a:t>
          </a:r>
        </a:p>
      </dgm:t>
    </dgm:pt>
    <dgm:pt modelId="{A76907A9-CA9D-40CE-8AD1-887E81904B7F}" type="parTrans" cxnId="{ED756EB5-2FD4-43F5-9A33-978B777BEA97}">
      <dgm:prSet/>
      <dgm:spPr/>
      <dgm:t>
        <a:bodyPr/>
        <a:lstStyle/>
        <a:p>
          <a:endParaRPr lang="en-US"/>
        </a:p>
      </dgm:t>
    </dgm:pt>
    <dgm:pt modelId="{E8D11FA6-FA00-4FF5-9987-96353AC58476}" type="sibTrans" cxnId="{ED756EB5-2FD4-43F5-9A33-978B777BEA97}">
      <dgm:prSet/>
      <dgm:spPr/>
      <dgm:t>
        <a:bodyPr/>
        <a:lstStyle/>
        <a:p>
          <a:endParaRPr lang="en-US"/>
        </a:p>
      </dgm:t>
    </dgm:pt>
    <dgm:pt modelId="{82D2FC49-D44D-4445-B5C2-05A318647986}">
      <dgm:prSet/>
      <dgm:spPr/>
      <dgm:t>
        <a:bodyPr/>
        <a:lstStyle/>
        <a:p>
          <a:r>
            <a:rPr lang="en-US"/>
            <a:t>Đánh giá sản phẩm</a:t>
          </a:r>
        </a:p>
      </dgm:t>
    </dgm:pt>
    <dgm:pt modelId="{712F1A6E-9BA7-4A23-850F-1B2D99FED23D}" type="parTrans" cxnId="{572983A3-AC37-499C-B9F8-5AC5B4EA340D}">
      <dgm:prSet/>
      <dgm:spPr/>
      <dgm:t>
        <a:bodyPr/>
        <a:lstStyle/>
        <a:p>
          <a:endParaRPr lang="en-US"/>
        </a:p>
      </dgm:t>
    </dgm:pt>
    <dgm:pt modelId="{ED80D0E1-E2B6-46D2-BCA1-D6588B1F890A}" type="sibTrans" cxnId="{572983A3-AC37-499C-B9F8-5AC5B4EA340D}">
      <dgm:prSet/>
      <dgm:spPr/>
      <dgm:t>
        <a:bodyPr/>
        <a:lstStyle/>
        <a:p>
          <a:endParaRPr lang="en-US"/>
        </a:p>
      </dgm:t>
    </dgm:pt>
    <dgm:pt modelId="{72DB1D55-0BF6-4C12-BC48-B782A319D151}">
      <dgm:prSet/>
      <dgm:spPr/>
      <dgm:t>
        <a:bodyPr/>
        <a:lstStyle/>
        <a:p>
          <a:r>
            <a:rPr lang="vi-VN"/>
            <a:t>Thêm yêu thích</a:t>
          </a:r>
          <a:endParaRPr lang="en-US"/>
        </a:p>
      </dgm:t>
    </dgm:pt>
    <dgm:pt modelId="{2ECE3DA9-5965-47F1-AC12-2508A1805243}" type="parTrans" cxnId="{4A87EED2-3C0F-4AB8-BF6C-627A9971F249}">
      <dgm:prSet/>
      <dgm:spPr/>
      <dgm:t>
        <a:bodyPr/>
        <a:lstStyle/>
        <a:p>
          <a:endParaRPr lang="en-GB"/>
        </a:p>
      </dgm:t>
    </dgm:pt>
    <dgm:pt modelId="{1A6CCD91-470D-4AB3-94DF-5B26E8B5F636}" type="sibTrans" cxnId="{4A87EED2-3C0F-4AB8-BF6C-627A9971F249}">
      <dgm:prSet/>
      <dgm:spPr/>
      <dgm:t>
        <a:bodyPr/>
        <a:lstStyle/>
        <a:p>
          <a:endParaRPr lang="en-GB"/>
        </a:p>
      </dgm:t>
    </dgm:pt>
    <dgm:pt modelId="{B2DB9048-6C8D-4608-894D-6976CA6C5ACC}">
      <dgm:prSet/>
      <dgm:spPr/>
      <dgm:t>
        <a:bodyPr/>
        <a:lstStyle/>
        <a:p>
          <a:r>
            <a:rPr lang="vi-VN"/>
            <a:t>Xem Chi tiết</a:t>
          </a:r>
          <a:endParaRPr lang="en-US"/>
        </a:p>
      </dgm:t>
    </dgm:pt>
    <dgm:pt modelId="{D776D055-BEA4-491D-AA61-9EAC3A13542E}" type="parTrans" cxnId="{79919931-154D-40D4-9E62-C9250FD2BBED}">
      <dgm:prSet/>
      <dgm:spPr/>
      <dgm:t>
        <a:bodyPr/>
        <a:lstStyle/>
        <a:p>
          <a:endParaRPr lang="en-GB"/>
        </a:p>
      </dgm:t>
    </dgm:pt>
    <dgm:pt modelId="{86DD1C30-D366-4526-BFE4-231D997D389B}" type="sibTrans" cxnId="{79919931-154D-40D4-9E62-C9250FD2BBED}">
      <dgm:prSet/>
      <dgm:spPr/>
      <dgm:t>
        <a:bodyPr/>
        <a:lstStyle/>
        <a:p>
          <a:endParaRPr lang="en-GB"/>
        </a:p>
      </dgm:t>
    </dgm:pt>
    <dgm:pt modelId="{5DF819C6-653C-4161-9CA7-8230C36727AA}">
      <dgm:prSet/>
      <dgm:spPr/>
      <dgm:t>
        <a:bodyPr/>
        <a:lstStyle/>
        <a:p>
          <a:r>
            <a:rPr lang="vi-VN"/>
            <a:t>Thêm đánh giá </a:t>
          </a:r>
          <a:endParaRPr lang="en-US"/>
        </a:p>
      </dgm:t>
    </dgm:pt>
    <dgm:pt modelId="{25142FF8-FDD6-4676-A149-03F5BA7EAFBD}" type="parTrans" cxnId="{F02037D9-0134-410A-8F8F-61F589AF95E9}">
      <dgm:prSet/>
      <dgm:spPr/>
      <dgm:t>
        <a:bodyPr/>
        <a:lstStyle/>
        <a:p>
          <a:endParaRPr lang="en-GB"/>
        </a:p>
      </dgm:t>
    </dgm:pt>
    <dgm:pt modelId="{CB3061EC-3672-45E5-977D-2683D3B7CF6C}" type="sibTrans" cxnId="{F02037D9-0134-410A-8F8F-61F589AF95E9}">
      <dgm:prSet/>
      <dgm:spPr/>
      <dgm:t>
        <a:bodyPr/>
        <a:lstStyle/>
        <a:p>
          <a:endParaRPr lang="en-GB"/>
        </a:p>
      </dgm:t>
    </dgm:pt>
    <dgm:pt modelId="{6C60C72B-E69E-4065-8AD0-F38A49458E78}">
      <dgm:prSet/>
      <dgm:spPr/>
      <dgm:t>
        <a:bodyPr/>
        <a:lstStyle/>
        <a:p>
          <a:r>
            <a:rPr lang="vi-VN"/>
            <a:t>Danh Sách</a:t>
          </a:r>
          <a:endParaRPr lang="en-US"/>
        </a:p>
      </dgm:t>
    </dgm:pt>
    <dgm:pt modelId="{EC8A443E-9DE0-469C-A261-91348F1CF0A5}" type="parTrans" cxnId="{B146C588-F2C3-4D0F-AEF5-23641B327529}">
      <dgm:prSet/>
      <dgm:spPr/>
      <dgm:t>
        <a:bodyPr/>
        <a:lstStyle/>
        <a:p>
          <a:endParaRPr lang="en-US"/>
        </a:p>
      </dgm:t>
    </dgm:pt>
    <dgm:pt modelId="{672F7F41-2824-4BBE-939E-D492327407CA}" type="sibTrans" cxnId="{B146C588-F2C3-4D0F-AEF5-23641B327529}">
      <dgm:prSet/>
      <dgm:spPr/>
      <dgm:t>
        <a:bodyPr/>
        <a:lstStyle/>
        <a:p>
          <a:endParaRPr lang="en-US"/>
        </a:p>
      </dgm:t>
    </dgm:pt>
    <dgm:pt modelId="{571286FB-E90B-4269-872B-2E8462284036}" type="pres">
      <dgm:prSet presAssocID="{250C32B0-C66E-4CA3-BD7D-96D344B114FD}" presName="hierChild1" presStyleCnt="0">
        <dgm:presLayoutVars>
          <dgm:orgChart val="1"/>
          <dgm:chPref val="1"/>
          <dgm:dir/>
          <dgm:animOne val="branch"/>
          <dgm:animLvl val="lvl"/>
          <dgm:resizeHandles/>
        </dgm:presLayoutVars>
      </dgm:prSet>
      <dgm:spPr/>
    </dgm:pt>
    <dgm:pt modelId="{D932857D-9B58-4493-9181-0A182ECD2901}" type="pres">
      <dgm:prSet presAssocID="{811781AF-5711-444F-804A-F84A394E446F}" presName="hierRoot1" presStyleCnt="0">
        <dgm:presLayoutVars>
          <dgm:hierBranch val="init"/>
        </dgm:presLayoutVars>
      </dgm:prSet>
      <dgm:spPr/>
    </dgm:pt>
    <dgm:pt modelId="{323D14B5-CFFF-4C74-A1CC-FEADB84F50C0}" type="pres">
      <dgm:prSet presAssocID="{811781AF-5711-444F-804A-F84A394E446F}" presName="rootComposite1" presStyleCnt="0"/>
      <dgm:spPr/>
    </dgm:pt>
    <dgm:pt modelId="{E8B5ECDC-EB92-4340-9A9F-F3C18130F2E4}" type="pres">
      <dgm:prSet presAssocID="{811781AF-5711-444F-804A-F84A394E446F}" presName="rootText1" presStyleLbl="node0" presStyleIdx="0" presStyleCnt="1">
        <dgm:presLayoutVars>
          <dgm:chPref val="3"/>
        </dgm:presLayoutVars>
      </dgm:prSet>
      <dgm:spPr/>
    </dgm:pt>
    <dgm:pt modelId="{18F53295-AEDD-40CC-A25D-D34CF3E3DD4F}" type="pres">
      <dgm:prSet presAssocID="{811781AF-5711-444F-804A-F84A394E446F}" presName="rootConnector1" presStyleLbl="node1" presStyleIdx="0" presStyleCnt="0"/>
      <dgm:spPr/>
    </dgm:pt>
    <dgm:pt modelId="{F5C0BB93-4567-486D-83CB-1865631EBEDC}" type="pres">
      <dgm:prSet presAssocID="{811781AF-5711-444F-804A-F84A394E446F}" presName="hierChild2" presStyleCnt="0"/>
      <dgm:spPr/>
    </dgm:pt>
    <dgm:pt modelId="{B4C5B260-3F37-4753-BADF-1355E4C424DE}" type="pres">
      <dgm:prSet presAssocID="{75C94AF6-3391-4E45-AFE3-B8D396051CB4}" presName="Name37" presStyleLbl="parChTrans1D2" presStyleIdx="0" presStyleCnt="6"/>
      <dgm:spPr/>
    </dgm:pt>
    <dgm:pt modelId="{D85FFFC5-5BF7-4186-B7F7-05741436D741}" type="pres">
      <dgm:prSet presAssocID="{99DD9313-0F16-4B7B-A2C3-90B29181E6A6}" presName="hierRoot2" presStyleCnt="0">
        <dgm:presLayoutVars>
          <dgm:hierBranch val="init"/>
        </dgm:presLayoutVars>
      </dgm:prSet>
      <dgm:spPr/>
    </dgm:pt>
    <dgm:pt modelId="{5F940FBF-4CB4-41DF-8F8D-D22E61857703}" type="pres">
      <dgm:prSet presAssocID="{99DD9313-0F16-4B7B-A2C3-90B29181E6A6}" presName="rootComposite" presStyleCnt="0"/>
      <dgm:spPr/>
    </dgm:pt>
    <dgm:pt modelId="{81BA0FB1-7E6B-4F94-967A-A67B0B64A899}" type="pres">
      <dgm:prSet presAssocID="{99DD9313-0F16-4B7B-A2C3-90B29181E6A6}" presName="rootText" presStyleLbl="node2" presStyleIdx="0" presStyleCnt="6">
        <dgm:presLayoutVars>
          <dgm:chPref val="3"/>
        </dgm:presLayoutVars>
      </dgm:prSet>
      <dgm:spPr/>
    </dgm:pt>
    <dgm:pt modelId="{584A9D51-F28F-4191-9E55-98F620EC1EBF}" type="pres">
      <dgm:prSet presAssocID="{99DD9313-0F16-4B7B-A2C3-90B29181E6A6}" presName="rootConnector" presStyleLbl="node2" presStyleIdx="0" presStyleCnt="6"/>
      <dgm:spPr/>
    </dgm:pt>
    <dgm:pt modelId="{D6BAB9ED-B8E3-4E2E-84BE-78370786829E}" type="pres">
      <dgm:prSet presAssocID="{99DD9313-0F16-4B7B-A2C3-90B29181E6A6}" presName="hierChild4" presStyleCnt="0"/>
      <dgm:spPr/>
    </dgm:pt>
    <dgm:pt modelId="{E1655B97-404D-4403-8EBE-C7EC644E9974}" type="pres">
      <dgm:prSet presAssocID="{D776D055-BEA4-491D-AA61-9EAC3A13542E}" presName="Name37" presStyleLbl="parChTrans1D3" presStyleIdx="0" presStyleCnt="8"/>
      <dgm:spPr/>
    </dgm:pt>
    <dgm:pt modelId="{7160D8D6-4AAE-48BD-80D2-0F4E114075CB}" type="pres">
      <dgm:prSet presAssocID="{B2DB9048-6C8D-4608-894D-6976CA6C5ACC}" presName="hierRoot2" presStyleCnt="0">
        <dgm:presLayoutVars>
          <dgm:hierBranch val="init"/>
        </dgm:presLayoutVars>
      </dgm:prSet>
      <dgm:spPr/>
    </dgm:pt>
    <dgm:pt modelId="{5B5F50F0-0D0F-4123-BAE8-479B07D8333A}" type="pres">
      <dgm:prSet presAssocID="{B2DB9048-6C8D-4608-894D-6976CA6C5ACC}" presName="rootComposite" presStyleCnt="0"/>
      <dgm:spPr/>
    </dgm:pt>
    <dgm:pt modelId="{A9F56D96-180C-4461-8D64-BA98D932FFB2}" type="pres">
      <dgm:prSet presAssocID="{B2DB9048-6C8D-4608-894D-6976CA6C5ACC}" presName="rootText" presStyleLbl="node3" presStyleIdx="0" presStyleCnt="8">
        <dgm:presLayoutVars>
          <dgm:chPref val="3"/>
        </dgm:presLayoutVars>
      </dgm:prSet>
      <dgm:spPr/>
    </dgm:pt>
    <dgm:pt modelId="{DF848BFF-0BEF-485A-A14F-5EACF483DCCD}" type="pres">
      <dgm:prSet presAssocID="{B2DB9048-6C8D-4608-894D-6976CA6C5ACC}" presName="rootConnector" presStyleLbl="node3" presStyleIdx="0" presStyleCnt="8"/>
      <dgm:spPr/>
    </dgm:pt>
    <dgm:pt modelId="{9D361D45-B2C8-4452-8F6A-E2FD917FDC99}" type="pres">
      <dgm:prSet presAssocID="{B2DB9048-6C8D-4608-894D-6976CA6C5ACC}" presName="hierChild4" presStyleCnt="0"/>
      <dgm:spPr/>
    </dgm:pt>
    <dgm:pt modelId="{96E87C03-5FEC-40A0-8EE4-EEF3323202F5}" type="pres">
      <dgm:prSet presAssocID="{B2DB9048-6C8D-4608-894D-6976CA6C5ACC}" presName="hierChild5" presStyleCnt="0"/>
      <dgm:spPr/>
    </dgm:pt>
    <dgm:pt modelId="{15C9E2D5-FFDF-4840-A07D-B8ED20231550}" type="pres">
      <dgm:prSet presAssocID="{2ECE3DA9-5965-47F1-AC12-2508A1805243}" presName="Name37" presStyleLbl="parChTrans1D3" presStyleIdx="1" presStyleCnt="8"/>
      <dgm:spPr/>
    </dgm:pt>
    <dgm:pt modelId="{9F71A827-2592-436D-A006-F7825939B99B}" type="pres">
      <dgm:prSet presAssocID="{72DB1D55-0BF6-4C12-BC48-B782A319D151}" presName="hierRoot2" presStyleCnt="0">
        <dgm:presLayoutVars>
          <dgm:hierBranch val="init"/>
        </dgm:presLayoutVars>
      </dgm:prSet>
      <dgm:spPr/>
    </dgm:pt>
    <dgm:pt modelId="{9D863910-B4CF-4877-B1D3-2D3E66EF03F8}" type="pres">
      <dgm:prSet presAssocID="{72DB1D55-0BF6-4C12-BC48-B782A319D151}" presName="rootComposite" presStyleCnt="0"/>
      <dgm:spPr/>
    </dgm:pt>
    <dgm:pt modelId="{D0B4D0E6-8994-4A16-8F8A-49E92C3A1AE0}" type="pres">
      <dgm:prSet presAssocID="{72DB1D55-0BF6-4C12-BC48-B782A319D151}" presName="rootText" presStyleLbl="node3" presStyleIdx="1" presStyleCnt="8">
        <dgm:presLayoutVars>
          <dgm:chPref val="3"/>
        </dgm:presLayoutVars>
      </dgm:prSet>
      <dgm:spPr/>
    </dgm:pt>
    <dgm:pt modelId="{EB8CE856-DEF8-4C03-90CF-422749C27A22}" type="pres">
      <dgm:prSet presAssocID="{72DB1D55-0BF6-4C12-BC48-B782A319D151}" presName="rootConnector" presStyleLbl="node3" presStyleIdx="1" presStyleCnt="8"/>
      <dgm:spPr/>
    </dgm:pt>
    <dgm:pt modelId="{E82AC418-FB1B-4151-B635-F8E2ED993EAA}" type="pres">
      <dgm:prSet presAssocID="{72DB1D55-0BF6-4C12-BC48-B782A319D151}" presName="hierChild4" presStyleCnt="0"/>
      <dgm:spPr/>
    </dgm:pt>
    <dgm:pt modelId="{86E8C6B2-A3B2-4DE0-851C-C75E5BAA9568}" type="pres">
      <dgm:prSet presAssocID="{72DB1D55-0BF6-4C12-BC48-B782A319D151}" presName="hierChild5" presStyleCnt="0"/>
      <dgm:spPr/>
    </dgm:pt>
    <dgm:pt modelId="{945A8187-2795-45A2-B2C8-3C8DE98C30C1}" type="pres">
      <dgm:prSet presAssocID="{99DD9313-0F16-4B7B-A2C3-90B29181E6A6}" presName="hierChild5" presStyleCnt="0"/>
      <dgm:spPr/>
    </dgm:pt>
    <dgm:pt modelId="{7D60097B-4D3B-4B92-897A-6D1C95B8B705}" type="pres">
      <dgm:prSet presAssocID="{02A86B1F-621B-4AEA-9CA2-0E0B178CA591}" presName="Name37" presStyleLbl="parChTrans1D2" presStyleIdx="1" presStyleCnt="6"/>
      <dgm:spPr/>
    </dgm:pt>
    <dgm:pt modelId="{EE61FE09-DEE6-4E7B-A851-F496509BABE6}" type="pres">
      <dgm:prSet presAssocID="{B0AFA867-6B65-4DB0-85BA-F3F3E156B19A}" presName="hierRoot2" presStyleCnt="0">
        <dgm:presLayoutVars>
          <dgm:hierBranch val="init"/>
        </dgm:presLayoutVars>
      </dgm:prSet>
      <dgm:spPr/>
    </dgm:pt>
    <dgm:pt modelId="{4C59D64E-8C8D-498B-92A8-0A25484A87DB}" type="pres">
      <dgm:prSet presAssocID="{B0AFA867-6B65-4DB0-85BA-F3F3E156B19A}" presName="rootComposite" presStyleCnt="0"/>
      <dgm:spPr/>
    </dgm:pt>
    <dgm:pt modelId="{7D7391EF-DA9E-456B-B152-E94ED745072A}" type="pres">
      <dgm:prSet presAssocID="{B0AFA867-6B65-4DB0-85BA-F3F3E156B19A}" presName="rootText" presStyleLbl="node2" presStyleIdx="1" presStyleCnt="6">
        <dgm:presLayoutVars>
          <dgm:chPref val="3"/>
        </dgm:presLayoutVars>
      </dgm:prSet>
      <dgm:spPr/>
    </dgm:pt>
    <dgm:pt modelId="{3A2FBA21-2207-4525-B6FA-3E3B0528BE7A}" type="pres">
      <dgm:prSet presAssocID="{B0AFA867-6B65-4DB0-85BA-F3F3E156B19A}" presName="rootConnector" presStyleLbl="node2" presStyleIdx="1" presStyleCnt="6"/>
      <dgm:spPr/>
    </dgm:pt>
    <dgm:pt modelId="{7E687610-36DA-49E3-BA3B-95BADC576349}" type="pres">
      <dgm:prSet presAssocID="{B0AFA867-6B65-4DB0-85BA-F3F3E156B19A}" presName="hierChild4" presStyleCnt="0"/>
      <dgm:spPr/>
    </dgm:pt>
    <dgm:pt modelId="{BB68C252-705E-44AA-A464-E7437E292B39}" type="pres">
      <dgm:prSet presAssocID="{B0AFA867-6B65-4DB0-85BA-F3F3E156B19A}" presName="hierChild5" presStyleCnt="0"/>
      <dgm:spPr/>
    </dgm:pt>
    <dgm:pt modelId="{55FBF171-09D8-42DC-ABCD-E096C00430CA}" type="pres">
      <dgm:prSet presAssocID="{0433EF46-1407-4F08-9E8B-17D7347B8746}" presName="Name37" presStyleLbl="parChTrans1D2" presStyleIdx="2" presStyleCnt="6"/>
      <dgm:spPr/>
    </dgm:pt>
    <dgm:pt modelId="{375CEBFA-8E26-464F-BF3F-D0C765C8CDE7}" type="pres">
      <dgm:prSet presAssocID="{0147B165-B589-4498-8140-8B739AFB5E22}" presName="hierRoot2" presStyleCnt="0">
        <dgm:presLayoutVars>
          <dgm:hierBranch val="init"/>
        </dgm:presLayoutVars>
      </dgm:prSet>
      <dgm:spPr/>
    </dgm:pt>
    <dgm:pt modelId="{9989B1D5-F2FD-4B92-B442-D244E96B5194}" type="pres">
      <dgm:prSet presAssocID="{0147B165-B589-4498-8140-8B739AFB5E22}" presName="rootComposite" presStyleCnt="0"/>
      <dgm:spPr/>
    </dgm:pt>
    <dgm:pt modelId="{C047E0DD-8E7C-485D-87D2-8443811858E1}" type="pres">
      <dgm:prSet presAssocID="{0147B165-B589-4498-8140-8B739AFB5E22}" presName="rootText" presStyleLbl="node2" presStyleIdx="2" presStyleCnt="6">
        <dgm:presLayoutVars>
          <dgm:chPref val="3"/>
        </dgm:presLayoutVars>
      </dgm:prSet>
      <dgm:spPr/>
    </dgm:pt>
    <dgm:pt modelId="{58A529C8-1A6C-4E5A-8FEF-33F1BC39A99B}" type="pres">
      <dgm:prSet presAssocID="{0147B165-B589-4498-8140-8B739AFB5E22}" presName="rootConnector" presStyleLbl="node2" presStyleIdx="2" presStyleCnt="6"/>
      <dgm:spPr/>
    </dgm:pt>
    <dgm:pt modelId="{D421DDB9-E3B1-494C-A74A-CBE4E037B18F}" type="pres">
      <dgm:prSet presAssocID="{0147B165-B589-4498-8140-8B739AFB5E22}" presName="hierChild4" presStyleCnt="0"/>
      <dgm:spPr/>
    </dgm:pt>
    <dgm:pt modelId="{8BCF8DFE-12AE-4F29-8448-D64003D270A3}" type="pres">
      <dgm:prSet presAssocID="{A1E115B0-04FC-4F8E-AAF7-81B8B2542CF0}" presName="Name37" presStyleLbl="parChTrans1D3" presStyleIdx="2" presStyleCnt="8"/>
      <dgm:spPr/>
    </dgm:pt>
    <dgm:pt modelId="{331B9FB1-D8F3-4536-A45B-680B802086CA}" type="pres">
      <dgm:prSet presAssocID="{49D32009-AA01-4B43-8689-FB0AE58AD58F}" presName="hierRoot2" presStyleCnt="0">
        <dgm:presLayoutVars>
          <dgm:hierBranch val="init"/>
        </dgm:presLayoutVars>
      </dgm:prSet>
      <dgm:spPr/>
    </dgm:pt>
    <dgm:pt modelId="{24A5ACEE-962D-4059-B4D4-3F0FA26F0267}" type="pres">
      <dgm:prSet presAssocID="{49D32009-AA01-4B43-8689-FB0AE58AD58F}" presName="rootComposite" presStyleCnt="0"/>
      <dgm:spPr/>
    </dgm:pt>
    <dgm:pt modelId="{109736AB-DDCB-4A00-BB13-08201E82FFA0}" type="pres">
      <dgm:prSet presAssocID="{49D32009-AA01-4B43-8689-FB0AE58AD58F}" presName="rootText" presStyleLbl="node3" presStyleIdx="2" presStyleCnt="8">
        <dgm:presLayoutVars>
          <dgm:chPref val="3"/>
        </dgm:presLayoutVars>
      </dgm:prSet>
      <dgm:spPr/>
    </dgm:pt>
    <dgm:pt modelId="{529FF08A-EDF9-48AE-AAEC-EEC833AF72AE}" type="pres">
      <dgm:prSet presAssocID="{49D32009-AA01-4B43-8689-FB0AE58AD58F}" presName="rootConnector" presStyleLbl="node3" presStyleIdx="2" presStyleCnt="8"/>
      <dgm:spPr/>
    </dgm:pt>
    <dgm:pt modelId="{A2E0B797-F37F-4807-BF79-6204A76CDD1D}" type="pres">
      <dgm:prSet presAssocID="{49D32009-AA01-4B43-8689-FB0AE58AD58F}" presName="hierChild4" presStyleCnt="0"/>
      <dgm:spPr/>
    </dgm:pt>
    <dgm:pt modelId="{F36D63B0-E6C2-469B-BCE2-8F7718978EBB}" type="pres">
      <dgm:prSet presAssocID="{49D32009-AA01-4B43-8689-FB0AE58AD58F}" presName="hierChild5" presStyleCnt="0"/>
      <dgm:spPr/>
    </dgm:pt>
    <dgm:pt modelId="{A996346F-AEAE-4602-B76A-F27E91ABAED8}" type="pres">
      <dgm:prSet presAssocID="{781FE54A-8B10-4363-847E-0BF7C218658C}" presName="Name37" presStyleLbl="parChTrans1D3" presStyleIdx="3" presStyleCnt="8"/>
      <dgm:spPr/>
    </dgm:pt>
    <dgm:pt modelId="{73256C0B-7969-44C7-9697-3241C88C4707}" type="pres">
      <dgm:prSet presAssocID="{74FC3189-7993-46C9-8774-18F7EEDD5B31}" presName="hierRoot2" presStyleCnt="0">
        <dgm:presLayoutVars>
          <dgm:hierBranch val="init"/>
        </dgm:presLayoutVars>
      </dgm:prSet>
      <dgm:spPr/>
    </dgm:pt>
    <dgm:pt modelId="{01200B6D-453E-4355-B1FE-F1FFE8374F5B}" type="pres">
      <dgm:prSet presAssocID="{74FC3189-7993-46C9-8774-18F7EEDD5B31}" presName="rootComposite" presStyleCnt="0"/>
      <dgm:spPr/>
    </dgm:pt>
    <dgm:pt modelId="{C6FACED7-4A8E-4CF8-AB12-A85B10F19910}" type="pres">
      <dgm:prSet presAssocID="{74FC3189-7993-46C9-8774-18F7EEDD5B31}" presName="rootText" presStyleLbl="node3" presStyleIdx="3" presStyleCnt="8">
        <dgm:presLayoutVars>
          <dgm:chPref val="3"/>
        </dgm:presLayoutVars>
      </dgm:prSet>
      <dgm:spPr/>
    </dgm:pt>
    <dgm:pt modelId="{217C048E-C083-4F8E-9353-C6A58E725D2B}" type="pres">
      <dgm:prSet presAssocID="{74FC3189-7993-46C9-8774-18F7EEDD5B31}" presName="rootConnector" presStyleLbl="node3" presStyleIdx="3" presStyleCnt="8"/>
      <dgm:spPr/>
    </dgm:pt>
    <dgm:pt modelId="{E8E9F7D4-30F4-4BFB-8DC4-6ABAB1F889B5}" type="pres">
      <dgm:prSet presAssocID="{74FC3189-7993-46C9-8774-18F7EEDD5B31}" presName="hierChild4" presStyleCnt="0"/>
      <dgm:spPr/>
    </dgm:pt>
    <dgm:pt modelId="{736A3045-97B4-43E6-849C-2722F79B7F42}" type="pres">
      <dgm:prSet presAssocID="{74FC3189-7993-46C9-8774-18F7EEDD5B31}" presName="hierChild5" presStyleCnt="0"/>
      <dgm:spPr/>
    </dgm:pt>
    <dgm:pt modelId="{FF5D740A-9EDC-49BD-AAC2-36578EC6141E}" type="pres">
      <dgm:prSet presAssocID="{39B65F10-AE99-4984-B9F2-EBEEC12FCC5B}" presName="Name37" presStyleLbl="parChTrans1D3" presStyleIdx="4" presStyleCnt="8"/>
      <dgm:spPr/>
    </dgm:pt>
    <dgm:pt modelId="{89916AD5-1962-44FE-89A0-35BEC1E721F8}" type="pres">
      <dgm:prSet presAssocID="{82F62D7A-CE43-4A44-AD2E-40CDFCF40860}" presName="hierRoot2" presStyleCnt="0">
        <dgm:presLayoutVars>
          <dgm:hierBranch val="init"/>
        </dgm:presLayoutVars>
      </dgm:prSet>
      <dgm:spPr/>
    </dgm:pt>
    <dgm:pt modelId="{BF673260-F75A-4A24-8421-10684DD3DACF}" type="pres">
      <dgm:prSet presAssocID="{82F62D7A-CE43-4A44-AD2E-40CDFCF40860}" presName="rootComposite" presStyleCnt="0"/>
      <dgm:spPr/>
    </dgm:pt>
    <dgm:pt modelId="{D2B5B6F0-4B29-4CB6-884A-565FAE82AC62}" type="pres">
      <dgm:prSet presAssocID="{82F62D7A-CE43-4A44-AD2E-40CDFCF40860}" presName="rootText" presStyleLbl="node3" presStyleIdx="4" presStyleCnt="8">
        <dgm:presLayoutVars>
          <dgm:chPref val="3"/>
        </dgm:presLayoutVars>
      </dgm:prSet>
      <dgm:spPr/>
    </dgm:pt>
    <dgm:pt modelId="{5D0BC35C-483C-4A8F-82E3-9AE646F06AE6}" type="pres">
      <dgm:prSet presAssocID="{82F62D7A-CE43-4A44-AD2E-40CDFCF40860}" presName="rootConnector" presStyleLbl="node3" presStyleIdx="4" presStyleCnt="8"/>
      <dgm:spPr/>
    </dgm:pt>
    <dgm:pt modelId="{CD4E8ED1-2C96-4603-BE45-DE3DDE29D0C0}" type="pres">
      <dgm:prSet presAssocID="{82F62D7A-CE43-4A44-AD2E-40CDFCF40860}" presName="hierChild4" presStyleCnt="0"/>
      <dgm:spPr/>
    </dgm:pt>
    <dgm:pt modelId="{4235C66F-548E-413F-B8E1-F370ECFE82D0}" type="pres">
      <dgm:prSet presAssocID="{82F62D7A-CE43-4A44-AD2E-40CDFCF40860}" presName="hierChild5" presStyleCnt="0"/>
      <dgm:spPr/>
    </dgm:pt>
    <dgm:pt modelId="{FC2EAC8A-115C-4071-9719-60C9935DD928}" type="pres">
      <dgm:prSet presAssocID="{A154E3C2-1AC4-48E3-A367-EFEE34287858}" presName="Name37" presStyleLbl="parChTrans1D3" presStyleIdx="5" presStyleCnt="8"/>
      <dgm:spPr/>
    </dgm:pt>
    <dgm:pt modelId="{9D231787-152E-4CF6-9335-76097F220C5D}" type="pres">
      <dgm:prSet presAssocID="{BFCDB6E4-F146-495F-8B99-6453BE81BA0C}" presName="hierRoot2" presStyleCnt="0">
        <dgm:presLayoutVars>
          <dgm:hierBranch val="init"/>
        </dgm:presLayoutVars>
      </dgm:prSet>
      <dgm:spPr/>
    </dgm:pt>
    <dgm:pt modelId="{D7DF6483-FDCA-4949-85D5-4917471C731C}" type="pres">
      <dgm:prSet presAssocID="{BFCDB6E4-F146-495F-8B99-6453BE81BA0C}" presName="rootComposite" presStyleCnt="0"/>
      <dgm:spPr/>
    </dgm:pt>
    <dgm:pt modelId="{9EA96356-7F4D-4F9E-8D18-5018C0B66225}" type="pres">
      <dgm:prSet presAssocID="{BFCDB6E4-F146-495F-8B99-6453BE81BA0C}" presName="rootText" presStyleLbl="node3" presStyleIdx="5" presStyleCnt="8">
        <dgm:presLayoutVars>
          <dgm:chPref val="3"/>
        </dgm:presLayoutVars>
      </dgm:prSet>
      <dgm:spPr/>
    </dgm:pt>
    <dgm:pt modelId="{E97B7988-BF9A-440F-A40E-19114BE59F49}" type="pres">
      <dgm:prSet presAssocID="{BFCDB6E4-F146-495F-8B99-6453BE81BA0C}" presName="rootConnector" presStyleLbl="node3" presStyleIdx="5" presStyleCnt="8"/>
      <dgm:spPr/>
    </dgm:pt>
    <dgm:pt modelId="{B9319018-95D0-4806-8C9A-CA762793DC3B}" type="pres">
      <dgm:prSet presAssocID="{BFCDB6E4-F146-495F-8B99-6453BE81BA0C}" presName="hierChild4" presStyleCnt="0"/>
      <dgm:spPr/>
    </dgm:pt>
    <dgm:pt modelId="{455D9B58-0469-4C20-97DC-9EB7A13794BA}" type="pres">
      <dgm:prSet presAssocID="{BFCDB6E4-F146-495F-8B99-6453BE81BA0C}" presName="hierChild5" presStyleCnt="0"/>
      <dgm:spPr/>
    </dgm:pt>
    <dgm:pt modelId="{D66A1A0C-CD50-4047-8697-582638635BC3}" type="pres">
      <dgm:prSet presAssocID="{0147B165-B589-4498-8140-8B739AFB5E22}" presName="hierChild5" presStyleCnt="0"/>
      <dgm:spPr/>
    </dgm:pt>
    <dgm:pt modelId="{D87C974D-C499-4616-8354-3F8508CC97DC}" type="pres">
      <dgm:prSet presAssocID="{1B3B62CF-A571-418D-876F-200CE13110AE}" presName="Name37" presStyleLbl="parChTrans1D2" presStyleIdx="3" presStyleCnt="6"/>
      <dgm:spPr/>
    </dgm:pt>
    <dgm:pt modelId="{0A49E8D5-617F-41C8-B0F2-4EF990F0623F}" type="pres">
      <dgm:prSet presAssocID="{DFB55DD5-0438-4F63-A92A-6F6034F5009D}" presName="hierRoot2" presStyleCnt="0">
        <dgm:presLayoutVars>
          <dgm:hierBranch val="init"/>
        </dgm:presLayoutVars>
      </dgm:prSet>
      <dgm:spPr/>
    </dgm:pt>
    <dgm:pt modelId="{BB32E341-C6B5-4F76-8F1F-4D1D448CFF13}" type="pres">
      <dgm:prSet presAssocID="{DFB55DD5-0438-4F63-A92A-6F6034F5009D}" presName="rootComposite" presStyleCnt="0"/>
      <dgm:spPr/>
    </dgm:pt>
    <dgm:pt modelId="{4628FD74-D1E5-488A-AD65-F1B15FBE9ACE}" type="pres">
      <dgm:prSet presAssocID="{DFB55DD5-0438-4F63-A92A-6F6034F5009D}" presName="rootText" presStyleLbl="node2" presStyleIdx="3" presStyleCnt="6">
        <dgm:presLayoutVars>
          <dgm:chPref val="3"/>
        </dgm:presLayoutVars>
      </dgm:prSet>
      <dgm:spPr/>
    </dgm:pt>
    <dgm:pt modelId="{51E0B61A-2027-4535-ACE3-1117DEA86107}" type="pres">
      <dgm:prSet presAssocID="{DFB55DD5-0438-4F63-A92A-6F6034F5009D}" presName="rootConnector" presStyleLbl="node2" presStyleIdx="3" presStyleCnt="6"/>
      <dgm:spPr/>
    </dgm:pt>
    <dgm:pt modelId="{42001160-4227-4529-9EFF-0CAF464BEFA1}" type="pres">
      <dgm:prSet presAssocID="{DFB55DD5-0438-4F63-A92A-6F6034F5009D}" presName="hierChild4" presStyleCnt="0"/>
      <dgm:spPr/>
    </dgm:pt>
    <dgm:pt modelId="{183BA96A-5C1D-476D-8080-8C895B8C9DF4}" type="pres">
      <dgm:prSet presAssocID="{DFB55DD5-0438-4F63-A92A-6F6034F5009D}" presName="hierChild5" presStyleCnt="0"/>
      <dgm:spPr/>
    </dgm:pt>
    <dgm:pt modelId="{D654DD0D-489F-4985-9618-634EEC72C8BD}" type="pres">
      <dgm:prSet presAssocID="{A76907A9-CA9D-40CE-8AD1-887E81904B7F}" presName="Name37" presStyleLbl="parChTrans1D2" presStyleIdx="4" presStyleCnt="6"/>
      <dgm:spPr/>
    </dgm:pt>
    <dgm:pt modelId="{2E8EB74F-7DBA-47E1-86CD-1CC5B16C6083}" type="pres">
      <dgm:prSet presAssocID="{942B0E1D-1528-4BF0-B8BB-C185D7CC75BE}" presName="hierRoot2" presStyleCnt="0">
        <dgm:presLayoutVars>
          <dgm:hierBranch val="init"/>
        </dgm:presLayoutVars>
      </dgm:prSet>
      <dgm:spPr/>
    </dgm:pt>
    <dgm:pt modelId="{A5D2916C-0822-449C-87A0-6BB5842337EB}" type="pres">
      <dgm:prSet presAssocID="{942B0E1D-1528-4BF0-B8BB-C185D7CC75BE}" presName="rootComposite" presStyleCnt="0"/>
      <dgm:spPr/>
    </dgm:pt>
    <dgm:pt modelId="{227AE8D0-BE70-43CA-A6BC-7453197C5954}" type="pres">
      <dgm:prSet presAssocID="{942B0E1D-1528-4BF0-B8BB-C185D7CC75BE}" presName="rootText" presStyleLbl="node2" presStyleIdx="4" presStyleCnt="6">
        <dgm:presLayoutVars>
          <dgm:chPref val="3"/>
        </dgm:presLayoutVars>
      </dgm:prSet>
      <dgm:spPr/>
    </dgm:pt>
    <dgm:pt modelId="{8AA995F0-2A14-456E-B94B-8DBA9B87EDAD}" type="pres">
      <dgm:prSet presAssocID="{942B0E1D-1528-4BF0-B8BB-C185D7CC75BE}" presName="rootConnector" presStyleLbl="node2" presStyleIdx="4" presStyleCnt="6"/>
      <dgm:spPr/>
    </dgm:pt>
    <dgm:pt modelId="{20C0142D-2654-4D1F-8CA6-544C5B6A1C52}" type="pres">
      <dgm:prSet presAssocID="{942B0E1D-1528-4BF0-B8BB-C185D7CC75BE}" presName="hierChild4" presStyleCnt="0"/>
      <dgm:spPr/>
    </dgm:pt>
    <dgm:pt modelId="{D70045F3-AD91-4576-835D-7A7C7A77E2A8}" type="pres">
      <dgm:prSet presAssocID="{942B0E1D-1528-4BF0-B8BB-C185D7CC75BE}" presName="hierChild5" presStyleCnt="0"/>
      <dgm:spPr/>
    </dgm:pt>
    <dgm:pt modelId="{81C9F594-CBE0-4A61-9E84-A1A775394656}" type="pres">
      <dgm:prSet presAssocID="{712F1A6E-9BA7-4A23-850F-1B2D99FED23D}" presName="Name37" presStyleLbl="parChTrans1D2" presStyleIdx="5" presStyleCnt="6"/>
      <dgm:spPr/>
    </dgm:pt>
    <dgm:pt modelId="{F2356574-D834-4BBE-BA21-D2FDCF447F71}" type="pres">
      <dgm:prSet presAssocID="{82D2FC49-D44D-4445-B5C2-05A318647986}" presName="hierRoot2" presStyleCnt="0">
        <dgm:presLayoutVars>
          <dgm:hierBranch val="init"/>
        </dgm:presLayoutVars>
      </dgm:prSet>
      <dgm:spPr/>
    </dgm:pt>
    <dgm:pt modelId="{2F225678-C087-4436-8F09-6BC7AC0765FA}" type="pres">
      <dgm:prSet presAssocID="{82D2FC49-D44D-4445-B5C2-05A318647986}" presName="rootComposite" presStyleCnt="0"/>
      <dgm:spPr/>
    </dgm:pt>
    <dgm:pt modelId="{4ED2CBA2-8BB5-4333-822F-DE7F26C73B51}" type="pres">
      <dgm:prSet presAssocID="{82D2FC49-D44D-4445-B5C2-05A318647986}" presName="rootText" presStyleLbl="node2" presStyleIdx="5" presStyleCnt="6">
        <dgm:presLayoutVars>
          <dgm:chPref val="3"/>
        </dgm:presLayoutVars>
      </dgm:prSet>
      <dgm:spPr/>
    </dgm:pt>
    <dgm:pt modelId="{87B229E8-48B4-4946-81E4-6268EF7F0E62}" type="pres">
      <dgm:prSet presAssocID="{82D2FC49-D44D-4445-B5C2-05A318647986}" presName="rootConnector" presStyleLbl="node2" presStyleIdx="5" presStyleCnt="6"/>
      <dgm:spPr/>
    </dgm:pt>
    <dgm:pt modelId="{24E0064A-4948-48CD-8CC3-954AFA35ADF2}" type="pres">
      <dgm:prSet presAssocID="{82D2FC49-D44D-4445-B5C2-05A318647986}" presName="hierChild4" presStyleCnt="0"/>
      <dgm:spPr/>
    </dgm:pt>
    <dgm:pt modelId="{7011CFC9-1A60-4FCA-8EAD-9A5A4F07D81F}" type="pres">
      <dgm:prSet presAssocID="{EC8A443E-9DE0-469C-A261-91348F1CF0A5}" presName="Name37" presStyleLbl="parChTrans1D3" presStyleIdx="6" presStyleCnt="8"/>
      <dgm:spPr/>
    </dgm:pt>
    <dgm:pt modelId="{00412973-452C-4640-8C30-E7E64EF9D84A}" type="pres">
      <dgm:prSet presAssocID="{6C60C72B-E69E-4065-8AD0-F38A49458E78}" presName="hierRoot2" presStyleCnt="0">
        <dgm:presLayoutVars>
          <dgm:hierBranch val="init"/>
        </dgm:presLayoutVars>
      </dgm:prSet>
      <dgm:spPr/>
    </dgm:pt>
    <dgm:pt modelId="{4BDF57FD-38E6-4060-83B4-73C1E8F2E236}" type="pres">
      <dgm:prSet presAssocID="{6C60C72B-E69E-4065-8AD0-F38A49458E78}" presName="rootComposite" presStyleCnt="0"/>
      <dgm:spPr/>
    </dgm:pt>
    <dgm:pt modelId="{9EF6E10B-04D5-4E48-9079-88CB8445535C}" type="pres">
      <dgm:prSet presAssocID="{6C60C72B-E69E-4065-8AD0-F38A49458E78}" presName="rootText" presStyleLbl="node3" presStyleIdx="6" presStyleCnt="8">
        <dgm:presLayoutVars>
          <dgm:chPref val="3"/>
        </dgm:presLayoutVars>
      </dgm:prSet>
      <dgm:spPr/>
    </dgm:pt>
    <dgm:pt modelId="{F8630901-C4B1-422F-9289-90460B59FFC2}" type="pres">
      <dgm:prSet presAssocID="{6C60C72B-E69E-4065-8AD0-F38A49458E78}" presName="rootConnector" presStyleLbl="node3" presStyleIdx="6" presStyleCnt="8"/>
      <dgm:spPr/>
    </dgm:pt>
    <dgm:pt modelId="{8AD494AF-738D-4AFB-8914-AE733B991DC1}" type="pres">
      <dgm:prSet presAssocID="{6C60C72B-E69E-4065-8AD0-F38A49458E78}" presName="hierChild4" presStyleCnt="0"/>
      <dgm:spPr/>
    </dgm:pt>
    <dgm:pt modelId="{0C886F22-6D7D-454E-BB05-193707D706C7}" type="pres">
      <dgm:prSet presAssocID="{6C60C72B-E69E-4065-8AD0-F38A49458E78}" presName="hierChild5" presStyleCnt="0"/>
      <dgm:spPr/>
    </dgm:pt>
    <dgm:pt modelId="{1CA421DF-E316-4453-B2BE-B89ED248B262}" type="pres">
      <dgm:prSet presAssocID="{25142FF8-FDD6-4676-A149-03F5BA7EAFBD}" presName="Name37" presStyleLbl="parChTrans1D3" presStyleIdx="7" presStyleCnt="8"/>
      <dgm:spPr/>
    </dgm:pt>
    <dgm:pt modelId="{074A94DA-AA84-49F4-82FA-1827FEAF23AD}" type="pres">
      <dgm:prSet presAssocID="{5DF819C6-653C-4161-9CA7-8230C36727AA}" presName="hierRoot2" presStyleCnt="0">
        <dgm:presLayoutVars>
          <dgm:hierBranch val="init"/>
        </dgm:presLayoutVars>
      </dgm:prSet>
      <dgm:spPr/>
    </dgm:pt>
    <dgm:pt modelId="{E6BA8846-4660-4FF3-95A0-4865EEF5D26B}" type="pres">
      <dgm:prSet presAssocID="{5DF819C6-653C-4161-9CA7-8230C36727AA}" presName="rootComposite" presStyleCnt="0"/>
      <dgm:spPr/>
    </dgm:pt>
    <dgm:pt modelId="{AE4F07D7-63D1-4937-8983-704EC3765345}" type="pres">
      <dgm:prSet presAssocID="{5DF819C6-653C-4161-9CA7-8230C36727AA}" presName="rootText" presStyleLbl="node3" presStyleIdx="7" presStyleCnt="8">
        <dgm:presLayoutVars>
          <dgm:chPref val="3"/>
        </dgm:presLayoutVars>
      </dgm:prSet>
      <dgm:spPr/>
    </dgm:pt>
    <dgm:pt modelId="{403978AC-EEC2-4DBC-A08B-BCC7E48FCA4D}" type="pres">
      <dgm:prSet presAssocID="{5DF819C6-653C-4161-9CA7-8230C36727AA}" presName="rootConnector" presStyleLbl="node3" presStyleIdx="7" presStyleCnt="8"/>
      <dgm:spPr/>
    </dgm:pt>
    <dgm:pt modelId="{281FC0B8-737E-4D22-90C9-4D95785BBEA3}" type="pres">
      <dgm:prSet presAssocID="{5DF819C6-653C-4161-9CA7-8230C36727AA}" presName="hierChild4" presStyleCnt="0"/>
      <dgm:spPr/>
    </dgm:pt>
    <dgm:pt modelId="{8E486270-173C-44E5-B8B3-7D1144FB25EE}" type="pres">
      <dgm:prSet presAssocID="{5DF819C6-653C-4161-9CA7-8230C36727AA}" presName="hierChild5" presStyleCnt="0"/>
      <dgm:spPr/>
    </dgm:pt>
    <dgm:pt modelId="{004E7C26-0FFB-4C1D-8F30-74A29C4A718A}" type="pres">
      <dgm:prSet presAssocID="{82D2FC49-D44D-4445-B5C2-05A318647986}" presName="hierChild5" presStyleCnt="0"/>
      <dgm:spPr/>
    </dgm:pt>
    <dgm:pt modelId="{FB22F6BE-0ECC-4A6C-A8E0-E5ABC9CD7FD2}" type="pres">
      <dgm:prSet presAssocID="{811781AF-5711-444F-804A-F84A394E446F}" presName="hierChild3" presStyleCnt="0"/>
      <dgm:spPr/>
    </dgm:pt>
  </dgm:ptLst>
  <dgm:cxnLst>
    <dgm:cxn modelId="{08898C07-2B3C-41D7-B5A6-A2A6D7A4AD91}" type="presOf" srcId="{811781AF-5711-444F-804A-F84A394E446F}" destId="{E8B5ECDC-EB92-4340-9A9F-F3C18130F2E4}" srcOrd="0" destOrd="0" presId="urn:microsoft.com/office/officeart/2005/8/layout/orgChart1"/>
    <dgm:cxn modelId="{551F3A0F-63A9-4DF0-A172-C7DAA7D95691}" type="presOf" srcId="{D776D055-BEA4-491D-AA61-9EAC3A13542E}" destId="{E1655B97-404D-4403-8EBE-C7EC644E9974}" srcOrd="0" destOrd="0" presId="urn:microsoft.com/office/officeart/2005/8/layout/orgChart1"/>
    <dgm:cxn modelId="{9792D016-6A8C-405A-BC30-692DE8A8B162}" type="presOf" srcId="{BFCDB6E4-F146-495F-8B99-6453BE81BA0C}" destId="{9EA96356-7F4D-4F9E-8D18-5018C0B66225}" srcOrd="0" destOrd="0" presId="urn:microsoft.com/office/officeart/2005/8/layout/orgChart1"/>
    <dgm:cxn modelId="{A806D918-EA95-48E8-9B88-AA167274B7D7}" type="presOf" srcId="{6C60C72B-E69E-4065-8AD0-F38A49458E78}" destId="{9EF6E10B-04D5-4E48-9079-88CB8445535C}" srcOrd="0" destOrd="0" presId="urn:microsoft.com/office/officeart/2005/8/layout/orgChart1"/>
    <dgm:cxn modelId="{C0FD7B1A-95DF-4346-A36E-3535F30E145C}" type="presOf" srcId="{75C94AF6-3391-4E45-AFE3-B8D396051CB4}" destId="{B4C5B260-3F37-4753-BADF-1355E4C424DE}" srcOrd="0" destOrd="0" presId="urn:microsoft.com/office/officeart/2005/8/layout/orgChart1"/>
    <dgm:cxn modelId="{ED901422-B855-4428-B60B-67DA3AFDB7F2}" type="presOf" srcId="{DFB55DD5-0438-4F63-A92A-6F6034F5009D}" destId="{51E0B61A-2027-4535-ACE3-1117DEA86107}" srcOrd="1" destOrd="0" presId="urn:microsoft.com/office/officeart/2005/8/layout/orgChart1"/>
    <dgm:cxn modelId="{A68FA527-DF9F-4D8E-AD88-1CD04C09C41F}" type="presOf" srcId="{74FC3189-7993-46C9-8774-18F7EEDD5B31}" destId="{C6FACED7-4A8E-4CF8-AB12-A85B10F19910}" srcOrd="0" destOrd="0" presId="urn:microsoft.com/office/officeart/2005/8/layout/orgChart1"/>
    <dgm:cxn modelId="{971AD730-2DDC-4FCF-A6E0-BAD3A189E316}" type="presOf" srcId="{99DD9313-0F16-4B7B-A2C3-90B29181E6A6}" destId="{584A9D51-F28F-4191-9E55-98F620EC1EBF}" srcOrd="1" destOrd="0" presId="urn:microsoft.com/office/officeart/2005/8/layout/orgChart1"/>
    <dgm:cxn modelId="{79919931-154D-40D4-9E62-C9250FD2BBED}" srcId="{99DD9313-0F16-4B7B-A2C3-90B29181E6A6}" destId="{B2DB9048-6C8D-4608-894D-6976CA6C5ACC}" srcOrd="0" destOrd="0" parTransId="{D776D055-BEA4-491D-AA61-9EAC3A13542E}" sibTransId="{86DD1C30-D366-4526-BFE4-231D997D389B}"/>
    <dgm:cxn modelId="{B6863132-61D7-42AA-8DC0-1FCBEC54FABD}" type="presOf" srcId="{6C60C72B-E69E-4065-8AD0-F38A49458E78}" destId="{F8630901-C4B1-422F-9289-90460B59FFC2}" srcOrd="1" destOrd="0" presId="urn:microsoft.com/office/officeart/2005/8/layout/orgChart1"/>
    <dgm:cxn modelId="{9103E936-B694-476F-A485-100F5C795FF9}" type="presOf" srcId="{82F62D7A-CE43-4A44-AD2E-40CDFCF40860}" destId="{D2B5B6F0-4B29-4CB6-884A-565FAE82AC62}" srcOrd="0" destOrd="0" presId="urn:microsoft.com/office/officeart/2005/8/layout/orgChart1"/>
    <dgm:cxn modelId="{60BE763A-FA7B-4F48-807D-AECE34C23911}" type="presOf" srcId="{EC8A443E-9DE0-469C-A261-91348F1CF0A5}" destId="{7011CFC9-1A60-4FCA-8EAD-9A5A4F07D81F}" srcOrd="0" destOrd="0" presId="urn:microsoft.com/office/officeart/2005/8/layout/orgChart1"/>
    <dgm:cxn modelId="{B4BFFB3B-4F0E-4370-97D2-F627F4FAD864}" srcId="{811781AF-5711-444F-804A-F84A394E446F}" destId="{DFB55DD5-0438-4F63-A92A-6F6034F5009D}" srcOrd="3" destOrd="0" parTransId="{1B3B62CF-A571-418D-876F-200CE13110AE}" sibTransId="{08BD31B3-0C55-434E-A35C-3C0F62BC1C22}"/>
    <dgm:cxn modelId="{25CC8E43-6060-4B93-BAC8-19F19436DFCC}" type="presOf" srcId="{82F62D7A-CE43-4A44-AD2E-40CDFCF40860}" destId="{5D0BC35C-483C-4A8F-82E3-9AE646F06AE6}" srcOrd="1" destOrd="0" presId="urn:microsoft.com/office/officeart/2005/8/layout/orgChart1"/>
    <dgm:cxn modelId="{C95A1645-4864-4A4B-A190-4953823F2970}" type="presOf" srcId="{74FC3189-7993-46C9-8774-18F7EEDD5B31}" destId="{217C048E-C083-4F8E-9353-C6A58E725D2B}" srcOrd="1" destOrd="0" presId="urn:microsoft.com/office/officeart/2005/8/layout/orgChart1"/>
    <dgm:cxn modelId="{21547A46-5E23-4602-80F5-2A757DBED0A9}" type="presOf" srcId="{A154E3C2-1AC4-48E3-A367-EFEE34287858}" destId="{FC2EAC8A-115C-4071-9719-60C9935DD928}" srcOrd="0" destOrd="0" presId="urn:microsoft.com/office/officeart/2005/8/layout/orgChart1"/>
    <dgm:cxn modelId="{64CB2647-F84E-46D1-8A8B-6C26CAAB9F80}" type="presOf" srcId="{712F1A6E-9BA7-4A23-850F-1B2D99FED23D}" destId="{81C9F594-CBE0-4A61-9E84-A1A775394656}" srcOrd="0" destOrd="0" presId="urn:microsoft.com/office/officeart/2005/8/layout/orgChart1"/>
    <dgm:cxn modelId="{013E724C-AA59-417F-9230-E82BA351EFDA}" type="presOf" srcId="{942B0E1D-1528-4BF0-B8BB-C185D7CC75BE}" destId="{227AE8D0-BE70-43CA-A6BC-7453197C5954}" srcOrd="0" destOrd="0" presId="urn:microsoft.com/office/officeart/2005/8/layout/orgChart1"/>
    <dgm:cxn modelId="{8DAB946D-763F-4E2B-A1D7-F5D2D6748EE8}" srcId="{0147B165-B589-4498-8140-8B739AFB5E22}" destId="{82F62D7A-CE43-4A44-AD2E-40CDFCF40860}" srcOrd="2" destOrd="0" parTransId="{39B65F10-AE99-4984-B9F2-EBEEC12FCC5B}" sibTransId="{F4BCF603-E7F1-4024-8A9C-7565DC9A3798}"/>
    <dgm:cxn modelId="{01376C52-CB45-48D7-BABB-BF412F42DFE2}" type="presOf" srcId="{A1E115B0-04FC-4F8E-AAF7-81B8B2542CF0}" destId="{8BCF8DFE-12AE-4F29-8448-D64003D270A3}" srcOrd="0" destOrd="0" presId="urn:microsoft.com/office/officeart/2005/8/layout/orgChart1"/>
    <dgm:cxn modelId="{38502354-F81A-450D-B24E-4CCF6E2B13D3}" srcId="{0147B165-B589-4498-8140-8B739AFB5E22}" destId="{49D32009-AA01-4B43-8689-FB0AE58AD58F}" srcOrd="0" destOrd="0" parTransId="{A1E115B0-04FC-4F8E-AAF7-81B8B2542CF0}" sibTransId="{13161A3D-7981-4482-8B75-4C6A79E8810C}"/>
    <dgm:cxn modelId="{FB325B54-1F15-4129-8DDA-828FFF877DC8}" type="presOf" srcId="{72DB1D55-0BF6-4C12-BC48-B782A319D151}" destId="{EB8CE856-DEF8-4C03-90CF-422749C27A22}" srcOrd="1" destOrd="0" presId="urn:microsoft.com/office/officeart/2005/8/layout/orgChart1"/>
    <dgm:cxn modelId="{5EE1CA57-4979-4762-8197-6075C4639ADD}" type="presOf" srcId="{B0AFA867-6B65-4DB0-85BA-F3F3E156B19A}" destId="{3A2FBA21-2207-4525-B6FA-3E3B0528BE7A}" srcOrd="1" destOrd="0" presId="urn:microsoft.com/office/officeart/2005/8/layout/orgChart1"/>
    <dgm:cxn modelId="{45DF6179-253A-407E-806C-30D5610EE57C}" type="presOf" srcId="{DFB55DD5-0438-4F63-A92A-6F6034F5009D}" destId="{4628FD74-D1E5-488A-AD65-F1B15FBE9ACE}" srcOrd="0" destOrd="0" presId="urn:microsoft.com/office/officeart/2005/8/layout/orgChart1"/>
    <dgm:cxn modelId="{FC35BA7A-5B69-4311-BB77-E6AFC4E1D86F}" type="presOf" srcId="{1B3B62CF-A571-418D-876F-200CE13110AE}" destId="{D87C974D-C499-4616-8354-3F8508CC97DC}" srcOrd="0" destOrd="0" presId="urn:microsoft.com/office/officeart/2005/8/layout/orgChart1"/>
    <dgm:cxn modelId="{F80A747E-280C-4880-A163-F3055FF4BF94}" type="presOf" srcId="{72DB1D55-0BF6-4C12-BC48-B782A319D151}" destId="{D0B4D0E6-8994-4A16-8F8A-49E92C3A1AE0}" srcOrd="0" destOrd="0" presId="urn:microsoft.com/office/officeart/2005/8/layout/orgChart1"/>
    <dgm:cxn modelId="{5021E880-8AC0-404E-94C0-E7B7B0D7F24C}" type="presOf" srcId="{49D32009-AA01-4B43-8689-FB0AE58AD58F}" destId="{529FF08A-EDF9-48AE-AAEC-EEC833AF72AE}" srcOrd="1" destOrd="0" presId="urn:microsoft.com/office/officeart/2005/8/layout/orgChart1"/>
    <dgm:cxn modelId="{84485D81-E422-4E29-83CF-6DA7B6BD4C01}" type="presOf" srcId="{B0AFA867-6B65-4DB0-85BA-F3F3E156B19A}" destId="{7D7391EF-DA9E-456B-B152-E94ED745072A}" srcOrd="0" destOrd="0" presId="urn:microsoft.com/office/officeart/2005/8/layout/orgChart1"/>
    <dgm:cxn modelId="{B146C588-F2C3-4D0F-AEF5-23641B327529}" srcId="{82D2FC49-D44D-4445-B5C2-05A318647986}" destId="{6C60C72B-E69E-4065-8AD0-F38A49458E78}" srcOrd="0" destOrd="0" parTransId="{EC8A443E-9DE0-469C-A261-91348F1CF0A5}" sibTransId="{672F7F41-2824-4BBE-939E-D492327407CA}"/>
    <dgm:cxn modelId="{FF5C0089-FF06-4C0C-9F28-35542D64CE2F}" type="presOf" srcId="{02A86B1F-621B-4AEA-9CA2-0E0B178CA591}" destId="{7D60097B-4D3B-4B92-897A-6D1C95B8B705}" srcOrd="0" destOrd="0" presId="urn:microsoft.com/office/officeart/2005/8/layout/orgChart1"/>
    <dgm:cxn modelId="{2DA41794-9F40-43F0-B8AB-3D5513E50FFE}" srcId="{0147B165-B589-4498-8140-8B739AFB5E22}" destId="{74FC3189-7993-46C9-8774-18F7EEDD5B31}" srcOrd="1" destOrd="0" parTransId="{781FE54A-8B10-4363-847E-0BF7C218658C}" sibTransId="{1477860D-BB69-442D-87EA-F472E4309260}"/>
    <dgm:cxn modelId="{F51D6F96-FF27-44D3-A0C7-399D9F0471D2}" type="presOf" srcId="{811781AF-5711-444F-804A-F84A394E446F}" destId="{18F53295-AEDD-40CC-A25D-D34CF3E3DD4F}" srcOrd="1" destOrd="0" presId="urn:microsoft.com/office/officeart/2005/8/layout/orgChart1"/>
    <dgm:cxn modelId="{B40FBC96-3DF9-4488-9458-AF5F8CE90EDC}" type="presOf" srcId="{25142FF8-FDD6-4676-A149-03F5BA7EAFBD}" destId="{1CA421DF-E316-4453-B2BE-B89ED248B262}" srcOrd="0" destOrd="0" presId="urn:microsoft.com/office/officeart/2005/8/layout/orgChart1"/>
    <dgm:cxn modelId="{F414AAA1-8AA4-4F16-9F81-227E0BA46F98}" srcId="{811781AF-5711-444F-804A-F84A394E446F}" destId="{0147B165-B589-4498-8140-8B739AFB5E22}" srcOrd="2" destOrd="0" parTransId="{0433EF46-1407-4F08-9E8B-17D7347B8746}" sibTransId="{1BEB9902-103A-40F4-A8EB-8F59465BC882}"/>
    <dgm:cxn modelId="{CA6DF0A2-DCD4-441E-96E5-268AD82F6414}" type="presOf" srcId="{781FE54A-8B10-4363-847E-0BF7C218658C}" destId="{A996346F-AEAE-4602-B76A-F27E91ABAED8}" srcOrd="0" destOrd="0" presId="urn:microsoft.com/office/officeart/2005/8/layout/orgChart1"/>
    <dgm:cxn modelId="{572983A3-AC37-499C-B9F8-5AC5B4EA340D}" srcId="{811781AF-5711-444F-804A-F84A394E446F}" destId="{82D2FC49-D44D-4445-B5C2-05A318647986}" srcOrd="5" destOrd="0" parTransId="{712F1A6E-9BA7-4A23-850F-1B2D99FED23D}" sibTransId="{ED80D0E1-E2B6-46D2-BCA1-D6588B1F890A}"/>
    <dgm:cxn modelId="{7074CAAA-F154-4473-A6B1-36B08FA0D9AB}" type="presOf" srcId="{BFCDB6E4-F146-495F-8B99-6453BE81BA0C}" destId="{E97B7988-BF9A-440F-A40E-19114BE59F49}" srcOrd="1" destOrd="0" presId="urn:microsoft.com/office/officeart/2005/8/layout/orgChart1"/>
    <dgm:cxn modelId="{6D8273B1-9706-4B9D-A490-2830823B3D77}" type="presOf" srcId="{39B65F10-AE99-4984-B9F2-EBEEC12FCC5B}" destId="{FF5D740A-9EDC-49BD-AAC2-36578EC6141E}" srcOrd="0" destOrd="0" presId="urn:microsoft.com/office/officeart/2005/8/layout/orgChart1"/>
    <dgm:cxn modelId="{ED756EB5-2FD4-43F5-9A33-978B777BEA97}" srcId="{811781AF-5711-444F-804A-F84A394E446F}" destId="{942B0E1D-1528-4BF0-B8BB-C185D7CC75BE}" srcOrd="4" destOrd="0" parTransId="{A76907A9-CA9D-40CE-8AD1-887E81904B7F}" sibTransId="{E8D11FA6-FA00-4FF5-9987-96353AC58476}"/>
    <dgm:cxn modelId="{89DB69BB-C030-46DF-9A39-8B30EA4B1F1A}" srcId="{0147B165-B589-4498-8140-8B739AFB5E22}" destId="{BFCDB6E4-F146-495F-8B99-6453BE81BA0C}" srcOrd="3" destOrd="0" parTransId="{A154E3C2-1AC4-48E3-A367-EFEE34287858}" sibTransId="{A7C1E1EF-51AE-4ADA-9E9C-8215A78A4BA4}"/>
    <dgm:cxn modelId="{4F9259C0-3B50-4E4D-8C81-75A05F36706D}" type="presOf" srcId="{99DD9313-0F16-4B7B-A2C3-90B29181E6A6}" destId="{81BA0FB1-7E6B-4F94-967A-A67B0B64A899}" srcOrd="0" destOrd="0" presId="urn:microsoft.com/office/officeart/2005/8/layout/orgChart1"/>
    <dgm:cxn modelId="{F4325AC2-B846-447C-ABEC-F3F711B51AD5}" type="presOf" srcId="{942B0E1D-1528-4BF0-B8BB-C185D7CC75BE}" destId="{8AA995F0-2A14-456E-B94B-8DBA9B87EDAD}" srcOrd="1" destOrd="0" presId="urn:microsoft.com/office/officeart/2005/8/layout/orgChart1"/>
    <dgm:cxn modelId="{FC008CC6-BB13-4584-83D6-D5A5DE3D472E}" type="presOf" srcId="{82D2FC49-D44D-4445-B5C2-05A318647986}" destId="{87B229E8-48B4-4946-81E4-6268EF7F0E62}" srcOrd="1" destOrd="0" presId="urn:microsoft.com/office/officeart/2005/8/layout/orgChart1"/>
    <dgm:cxn modelId="{679DF9C8-3FBE-49BB-B970-31F0BF6DE471}" type="presOf" srcId="{82D2FC49-D44D-4445-B5C2-05A318647986}" destId="{4ED2CBA2-8BB5-4333-822F-DE7F26C73B51}" srcOrd="0" destOrd="0" presId="urn:microsoft.com/office/officeart/2005/8/layout/orgChart1"/>
    <dgm:cxn modelId="{27AECFCF-A6FF-4B18-A2D3-54408FC5ABD5}" type="presOf" srcId="{B2DB9048-6C8D-4608-894D-6976CA6C5ACC}" destId="{A9F56D96-180C-4461-8D64-BA98D932FFB2}" srcOrd="0" destOrd="0" presId="urn:microsoft.com/office/officeart/2005/8/layout/orgChart1"/>
    <dgm:cxn modelId="{8516FCD0-8C61-48EF-AA7B-34F19A7B2471}" type="presOf" srcId="{49D32009-AA01-4B43-8689-FB0AE58AD58F}" destId="{109736AB-DDCB-4A00-BB13-08201E82FFA0}" srcOrd="0" destOrd="0" presId="urn:microsoft.com/office/officeart/2005/8/layout/orgChart1"/>
    <dgm:cxn modelId="{4A87EED2-3C0F-4AB8-BF6C-627A9971F249}" srcId="{99DD9313-0F16-4B7B-A2C3-90B29181E6A6}" destId="{72DB1D55-0BF6-4C12-BC48-B782A319D151}" srcOrd="1" destOrd="0" parTransId="{2ECE3DA9-5965-47F1-AC12-2508A1805243}" sibTransId="{1A6CCD91-470D-4AB3-94DF-5B26E8B5F636}"/>
    <dgm:cxn modelId="{E75B5DD3-3E04-4C4A-BE35-4000A6929786}" srcId="{811781AF-5711-444F-804A-F84A394E446F}" destId="{B0AFA867-6B65-4DB0-85BA-F3F3E156B19A}" srcOrd="1" destOrd="0" parTransId="{02A86B1F-621B-4AEA-9CA2-0E0B178CA591}" sibTransId="{E65C01AA-74D7-46B6-B195-C05F580B1973}"/>
    <dgm:cxn modelId="{6C5A4CD7-7720-4BEB-8229-361F2E739638}" type="presOf" srcId="{B2DB9048-6C8D-4608-894D-6976CA6C5ACC}" destId="{DF848BFF-0BEF-485A-A14F-5EACF483DCCD}" srcOrd="1" destOrd="0" presId="urn:microsoft.com/office/officeart/2005/8/layout/orgChart1"/>
    <dgm:cxn modelId="{F02037D9-0134-410A-8F8F-61F589AF95E9}" srcId="{82D2FC49-D44D-4445-B5C2-05A318647986}" destId="{5DF819C6-653C-4161-9CA7-8230C36727AA}" srcOrd="1" destOrd="0" parTransId="{25142FF8-FDD6-4676-A149-03F5BA7EAFBD}" sibTransId="{CB3061EC-3672-45E5-977D-2683D3B7CF6C}"/>
    <dgm:cxn modelId="{EB3921DE-657B-4BC2-8D26-F3E14DCED8A5}" type="presOf" srcId="{5DF819C6-653C-4161-9CA7-8230C36727AA}" destId="{AE4F07D7-63D1-4937-8983-704EC3765345}" srcOrd="0" destOrd="0" presId="urn:microsoft.com/office/officeart/2005/8/layout/orgChart1"/>
    <dgm:cxn modelId="{8D87D9E1-524F-41F0-BFF6-7379DB74F189}" type="presOf" srcId="{A76907A9-CA9D-40CE-8AD1-887E81904B7F}" destId="{D654DD0D-489F-4985-9618-634EEC72C8BD}" srcOrd="0" destOrd="0" presId="urn:microsoft.com/office/officeart/2005/8/layout/orgChart1"/>
    <dgm:cxn modelId="{758C5BE3-B861-4179-A229-44C12FADB412}" srcId="{250C32B0-C66E-4CA3-BD7D-96D344B114FD}" destId="{811781AF-5711-444F-804A-F84A394E446F}" srcOrd="0" destOrd="0" parTransId="{640D8109-430F-48EF-B161-1CA92D9492BE}" sibTransId="{57CF6F3B-E9E7-478F-A07D-C331DA037050}"/>
    <dgm:cxn modelId="{0E6F32E4-E258-498C-9C54-35E4D6914133}" type="presOf" srcId="{0433EF46-1407-4F08-9E8B-17D7347B8746}" destId="{55FBF171-09D8-42DC-ABCD-E096C00430CA}" srcOrd="0" destOrd="0" presId="urn:microsoft.com/office/officeart/2005/8/layout/orgChart1"/>
    <dgm:cxn modelId="{3DACB1ED-9495-41B1-8187-09B763887888}" type="presOf" srcId="{0147B165-B589-4498-8140-8B739AFB5E22}" destId="{C047E0DD-8E7C-485D-87D2-8443811858E1}" srcOrd="0" destOrd="0" presId="urn:microsoft.com/office/officeart/2005/8/layout/orgChart1"/>
    <dgm:cxn modelId="{4A552DEE-CD71-4A17-B772-F87D4E3A1EED}" type="presOf" srcId="{0147B165-B589-4498-8140-8B739AFB5E22}" destId="{58A529C8-1A6C-4E5A-8FEF-33F1BC39A99B}" srcOrd="1" destOrd="0" presId="urn:microsoft.com/office/officeart/2005/8/layout/orgChart1"/>
    <dgm:cxn modelId="{F1B879EE-7328-4B1A-93BD-E16CAB42D9CB}" type="presOf" srcId="{5DF819C6-653C-4161-9CA7-8230C36727AA}" destId="{403978AC-EEC2-4DBC-A08B-BCC7E48FCA4D}" srcOrd="1" destOrd="0" presId="urn:microsoft.com/office/officeart/2005/8/layout/orgChart1"/>
    <dgm:cxn modelId="{E2C054F0-B800-486B-A21A-288C3D7D014B}" type="presOf" srcId="{250C32B0-C66E-4CA3-BD7D-96D344B114FD}" destId="{571286FB-E90B-4269-872B-2E8462284036}" srcOrd="0" destOrd="0" presId="urn:microsoft.com/office/officeart/2005/8/layout/orgChart1"/>
    <dgm:cxn modelId="{EBEEC6F2-6AEF-4096-A1ED-774AF4E4C1A8}" srcId="{811781AF-5711-444F-804A-F84A394E446F}" destId="{99DD9313-0F16-4B7B-A2C3-90B29181E6A6}" srcOrd="0" destOrd="0" parTransId="{75C94AF6-3391-4E45-AFE3-B8D396051CB4}" sibTransId="{68980ECE-5981-4BDC-89BF-693A660065F4}"/>
    <dgm:cxn modelId="{D87EFAFF-7813-4D21-9D09-2BE8DEBBEF7D}" type="presOf" srcId="{2ECE3DA9-5965-47F1-AC12-2508A1805243}" destId="{15C9E2D5-FFDF-4840-A07D-B8ED20231550}" srcOrd="0" destOrd="0" presId="urn:microsoft.com/office/officeart/2005/8/layout/orgChart1"/>
    <dgm:cxn modelId="{835BDDEE-50B7-4876-9A4B-EB17EE6D9FD2}" type="presParOf" srcId="{571286FB-E90B-4269-872B-2E8462284036}" destId="{D932857D-9B58-4493-9181-0A182ECD2901}" srcOrd="0" destOrd="0" presId="urn:microsoft.com/office/officeart/2005/8/layout/orgChart1"/>
    <dgm:cxn modelId="{9C203656-5C10-42E2-99B8-8A1EB38A8AE4}" type="presParOf" srcId="{D932857D-9B58-4493-9181-0A182ECD2901}" destId="{323D14B5-CFFF-4C74-A1CC-FEADB84F50C0}" srcOrd="0" destOrd="0" presId="urn:microsoft.com/office/officeart/2005/8/layout/orgChart1"/>
    <dgm:cxn modelId="{BF7AA512-6A16-4512-864C-EE3E2D5C25F8}" type="presParOf" srcId="{323D14B5-CFFF-4C74-A1CC-FEADB84F50C0}" destId="{E8B5ECDC-EB92-4340-9A9F-F3C18130F2E4}" srcOrd="0" destOrd="0" presId="urn:microsoft.com/office/officeart/2005/8/layout/orgChart1"/>
    <dgm:cxn modelId="{2785CCB9-23FE-499E-9425-6BE992A70622}" type="presParOf" srcId="{323D14B5-CFFF-4C74-A1CC-FEADB84F50C0}" destId="{18F53295-AEDD-40CC-A25D-D34CF3E3DD4F}" srcOrd="1" destOrd="0" presId="urn:microsoft.com/office/officeart/2005/8/layout/orgChart1"/>
    <dgm:cxn modelId="{BF47840B-5103-4800-A6FD-88DF96787E89}" type="presParOf" srcId="{D932857D-9B58-4493-9181-0A182ECD2901}" destId="{F5C0BB93-4567-486D-83CB-1865631EBEDC}" srcOrd="1" destOrd="0" presId="urn:microsoft.com/office/officeart/2005/8/layout/orgChart1"/>
    <dgm:cxn modelId="{1465F805-70DB-4D34-8B2D-1A48D0514FD2}" type="presParOf" srcId="{F5C0BB93-4567-486D-83CB-1865631EBEDC}" destId="{B4C5B260-3F37-4753-BADF-1355E4C424DE}" srcOrd="0" destOrd="0" presId="urn:microsoft.com/office/officeart/2005/8/layout/orgChart1"/>
    <dgm:cxn modelId="{D4AD00F5-4C57-476B-A483-925C427250DF}" type="presParOf" srcId="{F5C0BB93-4567-486D-83CB-1865631EBEDC}" destId="{D85FFFC5-5BF7-4186-B7F7-05741436D741}" srcOrd="1" destOrd="0" presId="urn:microsoft.com/office/officeart/2005/8/layout/orgChart1"/>
    <dgm:cxn modelId="{958AED1E-6B72-4C58-8163-49923040FFBE}" type="presParOf" srcId="{D85FFFC5-5BF7-4186-B7F7-05741436D741}" destId="{5F940FBF-4CB4-41DF-8F8D-D22E61857703}" srcOrd="0" destOrd="0" presId="urn:microsoft.com/office/officeart/2005/8/layout/orgChart1"/>
    <dgm:cxn modelId="{2231DBE4-4844-4A79-BFAE-FF121282F9B3}" type="presParOf" srcId="{5F940FBF-4CB4-41DF-8F8D-D22E61857703}" destId="{81BA0FB1-7E6B-4F94-967A-A67B0B64A899}" srcOrd="0" destOrd="0" presId="urn:microsoft.com/office/officeart/2005/8/layout/orgChart1"/>
    <dgm:cxn modelId="{E6B8DAD4-4630-419A-A50B-5DCEC199E389}" type="presParOf" srcId="{5F940FBF-4CB4-41DF-8F8D-D22E61857703}" destId="{584A9D51-F28F-4191-9E55-98F620EC1EBF}" srcOrd="1" destOrd="0" presId="urn:microsoft.com/office/officeart/2005/8/layout/orgChart1"/>
    <dgm:cxn modelId="{4B55152B-7C2B-4DE0-85CF-C1E8EF2633A1}" type="presParOf" srcId="{D85FFFC5-5BF7-4186-B7F7-05741436D741}" destId="{D6BAB9ED-B8E3-4E2E-84BE-78370786829E}" srcOrd="1" destOrd="0" presId="urn:microsoft.com/office/officeart/2005/8/layout/orgChart1"/>
    <dgm:cxn modelId="{AC4D11F7-76A5-43A4-965C-EE6BA7947C32}" type="presParOf" srcId="{D6BAB9ED-B8E3-4E2E-84BE-78370786829E}" destId="{E1655B97-404D-4403-8EBE-C7EC644E9974}" srcOrd="0" destOrd="0" presId="urn:microsoft.com/office/officeart/2005/8/layout/orgChart1"/>
    <dgm:cxn modelId="{1C631121-1098-447A-8B59-9B2F7F8CE7E9}" type="presParOf" srcId="{D6BAB9ED-B8E3-4E2E-84BE-78370786829E}" destId="{7160D8D6-4AAE-48BD-80D2-0F4E114075CB}" srcOrd="1" destOrd="0" presId="urn:microsoft.com/office/officeart/2005/8/layout/orgChart1"/>
    <dgm:cxn modelId="{59FB72EA-9D7F-4A53-AE84-166420FDDA00}" type="presParOf" srcId="{7160D8D6-4AAE-48BD-80D2-0F4E114075CB}" destId="{5B5F50F0-0D0F-4123-BAE8-479B07D8333A}" srcOrd="0" destOrd="0" presId="urn:microsoft.com/office/officeart/2005/8/layout/orgChart1"/>
    <dgm:cxn modelId="{F48AA951-05C3-463C-A351-DFCB4BFF04A4}" type="presParOf" srcId="{5B5F50F0-0D0F-4123-BAE8-479B07D8333A}" destId="{A9F56D96-180C-4461-8D64-BA98D932FFB2}" srcOrd="0" destOrd="0" presId="urn:microsoft.com/office/officeart/2005/8/layout/orgChart1"/>
    <dgm:cxn modelId="{CB954E9D-9644-4953-B7E5-4CDF17540CC0}" type="presParOf" srcId="{5B5F50F0-0D0F-4123-BAE8-479B07D8333A}" destId="{DF848BFF-0BEF-485A-A14F-5EACF483DCCD}" srcOrd="1" destOrd="0" presId="urn:microsoft.com/office/officeart/2005/8/layout/orgChart1"/>
    <dgm:cxn modelId="{F77CFD4A-5704-4485-A648-BCDE8FD7EDF5}" type="presParOf" srcId="{7160D8D6-4AAE-48BD-80D2-0F4E114075CB}" destId="{9D361D45-B2C8-4452-8F6A-E2FD917FDC99}" srcOrd="1" destOrd="0" presId="urn:microsoft.com/office/officeart/2005/8/layout/orgChart1"/>
    <dgm:cxn modelId="{DB9F7205-8560-4548-A610-F757D05DD1EB}" type="presParOf" srcId="{7160D8D6-4AAE-48BD-80D2-0F4E114075CB}" destId="{96E87C03-5FEC-40A0-8EE4-EEF3323202F5}" srcOrd="2" destOrd="0" presId="urn:microsoft.com/office/officeart/2005/8/layout/orgChart1"/>
    <dgm:cxn modelId="{CE63847B-4A96-4BF7-9015-26BD36A786C7}" type="presParOf" srcId="{D6BAB9ED-B8E3-4E2E-84BE-78370786829E}" destId="{15C9E2D5-FFDF-4840-A07D-B8ED20231550}" srcOrd="2" destOrd="0" presId="urn:microsoft.com/office/officeart/2005/8/layout/orgChart1"/>
    <dgm:cxn modelId="{68B0DEBF-7B67-4104-AD98-0D9921BA7D5B}" type="presParOf" srcId="{D6BAB9ED-B8E3-4E2E-84BE-78370786829E}" destId="{9F71A827-2592-436D-A006-F7825939B99B}" srcOrd="3" destOrd="0" presId="urn:microsoft.com/office/officeart/2005/8/layout/orgChart1"/>
    <dgm:cxn modelId="{481101B3-28B2-48CD-A4EC-FBA47AE60670}" type="presParOf" srcId="{9F71A827-2592-436D-A006-F7825939B99B}" destId="{9D863910-B4CF-4877-B1D3-2D3E66EF03F8}" srcOrd="0" destOrd="0" presId="urn:microsoft.com/office/officeart/2005/8/layout/orgChart1"/>
    <dgm:cxn modelId="{1F1ACB90-B1AB-4654-95A0-F53D86AB6C0C}" type="presParOf" srcId="{9D863910-B4CF-4877-B1D3-2D3E66EF03F8}" destId="{D0B4D0E6-8994-4A16-8F8A-49E92C3A1AE0}" srcOrd="0" destOrd="0" presId="urn:microsoft.com/office/officeart/2005/8/layout/orgChart1"/>
    <dgm:cxn modelId="{828DDA3D-131E-4E72-AB31-B193EAC2B655}" type="presParOf" srcId="{9D863910-B4CF-4877-B1D3-2D3E66EF03F8}" destId="{EB8CE856-DEF8-4C03-90CF-422749C27A22}" srcOrd="1" destOrd="0" presId="urn:microsoft.com/office/officeart/2005/8/layout/orgChart1"/>
    <dgm:cxn modelId="{C57E9E83-0C40-4BE0-84F3-F613F66D0759}" type="presParOf" srcId="{9F71A827-2592-436D-A006-F7825939B99B}" destId="{E82AC418-FB1B-4151-B635-F8E2ED993EAA}" srcOrd="1" destOrd="0" presId="urn:microsoft.com/office/officeart/2005/8/layout/orgChart1"/>
    <dgm:cxn modelId="{AD777242-3F75-48C1-8951-ECE5F3874886}" type="presParOf" srcId="{9F71A827-2592-436D-A006-F7825939B99B}" destId="{86E8C6B2-A3B2-4DE0-851C-C75E5BAA9568}" srcOrd="2" destOrd="0" presId="urn:microsoft.com/office/officeart/2005/8/layout/orgChart1"/>
    <dgm:cxn modelId="{2F14AC2A-103B-4A35-B391-333E33BBF080}" type="presParOf" srcId="{D85FFFC5-5BF7-4186-B7F7-05741436D741}" destId="{945A8187-2795-45A2-B2C8-3C8DE98C30C1}" srcOrd="2" destOrd="0" presId="urn:microsoft.com/office/officeart/2005/8/layout/orgChart1"/>
    <dgm:cxn modelId="{B45FBA3F-591F-40C8-93BB-C7ACF480030C}" type="presParOf" srcId="{F5C0BB93-4567-486D-83CB-1865631EBEDC}" destId="{7D60097B-4D3B-4B92-897A-6D1C95B8B705}" srcOrd="2" destOrd="0" presId="urn:microsoft.com/office/officeart/2005/8/layout/orgChart1"/>
    <dgm:cxn modelId="{1E5DB61F-B007-42D4-8CF7-FCCCD908F3AC}" type="presParOf" srcId="{F5C0BB93-4567-486D-83CB-1865631EBEDC}" destId="{EE61FE09-DEE6-4E7B-A851-F496509BABE6}" srcOrd="3" destOrd="0" presId="urn:microsoft.com/office/officeart/2005/8/layout/orgChart1"/>
    <dgm:cxn modelId="{FC7A2B4A-43CA-4C05-AACC-DBAF66E4FF59}" type="presParOf" srcId="{EE61FE09-DEE6-4E7B-A851-F496509BABE6}" destId="{4C59D64E-8C8D-498B-92A8-0A25484A87DB}" srcOrd="0" destOrd="0" presId="urn:microsoft.com/office/officeart/2005/8/layout/orgChart1"/>
    <dgm:cxn modelId="{CE153193-CCA4-406B-9793-B94047628F87}" type="presParOf" srcId="{4C59D64E-8C8D-498B-92A8-0A25484A87DB}" destId="{7D7391EF-DA9E-456B-B152-E94ED745072A}" srcOrd="0" destOrd="0" presId="urn:microsoft.com/office/officeart/2005/8/layout/orgChart1"/>
    <dgm:cxn modelId="{7F151613-7045-45E0-AE7A-2E34791D3DCF}" type="presParOf" srcId="{4C59D64E-8C8D-498B-92A8-0A25484A87DB}" destId="{3A2FBA21-2207-4525-B6FA-3E3B0528BE7A}" srcOrd="1" destOrd="0" presId="urn:microsoft.com/office/officeart/2005/8/layout/orgChart1"/>
    <dgm:cxn modelId="{CB9162AE-0CB1-41E1-BC50-BF8B0976C768}" type="presParOf" srcId="{EE61FE09-DEE6-4E7B-A851-F496509BABE6}" destId="{7E687610-36DA-49E3-BA3B-95BADC576349}" srcOrd="1" destOrd="0" presId="urn:microsoft.com/office/officeart/2005/8/layout/orgChart1"/>
    <dgm:cxn modelId="{686A712B-6343-42E5-8F14-7619799062CD}" type="presParOf" srcId="{EE61FE09-DEE6-4E7B-A851-F496509BABE6}" destId="{BB68C252-705E-44AA-A464-E7437E292B39}" srcOrd="2" destOrd="0" presId="urn:microsoft.com/office/officeart/2005/8/layout/orgChart1"/>
    <dgm:cxn modelId="{1CF619AF-945C-4D22-AD91-7360B4938CA4}" type="presParOf" srcId="{F5C0BB93-4567-486D-83CB-1865631EBEDC}" destId="{55FBF171-09D8-42DC-ABCD-E096C00430CA}" srcOrd="4" destOrd="0" presId="urn:microsoft.com/office/officeart/2005/8/layout/orgChart1"/>
    <dgm:cxn modelId="{D78E05D7-55B4-4F71-BBF6-34682BC5E79C}" type="presParOf" srcId="{F5C0BB93-4567-486D-83CB-1865631EBEDC}" destId="{375CEBFA-8E26-464F-BF3F-D0C765C8CDE7}" srcOrd="5" destOrd="0" presId="urn:microsoft.com/office/officeart/2005/8/layout/orgChart1"/>
    <dgm:cxn modelId="{C2FDC219-1AD6-4ED8-AB2D-016B0D84E2B9}" type="presParOf" srcId="{375CEBFA-8E26-464F-BF3F-D0C765C8CDE7}" destId="{9989B1D5-F2FD-4B92-B442-D244E96B5194}" srcOrd="0" destOrd="0" presId="urn:microsoft.com/office/officeart/2005/8/layout/orgChart1"/>
    <dgm:cxn modelId="{F1E46095-58D3-47E1-B3F7-BB3DB4DD279A}" type="presParOf" srcId="{9989B1D5-F2FD-4B92-B442-D244E96B5194}" destId="{C047E0DD-8E7C-485D-87D2-8443811858E1}" srcOrd="0" destOrd="0" presId="urn:microsoft.com/office/officeart/2005/8/layout/orgChart1"/>
    <dgm:cxn modelId="{0446BAE1-A46C-4DD7-B3CB-96FBD5BDA62F}" type="presParOf" srcId="{9989B1D5-F2FD-4B92-B442-D244E96B5194}" destId="{58A529C8-1A6C-4E5A-8FEF-33F1BC39A99B}" srcOrd="1" destOrd="0" presId="urn:microsoft.com/office/officeart/2005/8/layout/orgChart1"/>
    <dgm:cxn modelId="{E498496E-5276-49AF-9E79-A508936C5396}" type="presParOf" srcId="{375CEBFA-8E26-464F-BF3F-D0C765C8CDE7}" destId="{D421DDB9-E3B1-494C-A74A-CBE4E037B18F}" srcOrd="1" destOrd="0" presId="urn:microsoft.com/office/officeart/2005/8/layout/orgChart1"/>
    <dgm:cxn modelId="{C3EC49B0-6F76-4B06-BB91-A30AD10D7D12}" type="presParOf" srcId="{D421DDB9-E3B1-494C-A74A-CBE4E037B18F}" destId="{8BCF8DFE-12AE-4F29-8448-D64003D270A3}" srcOrd="0" destOrd="0" presId="urn:microsoft.com/office/officeart/2005/8/layout/orgChart1"/>
    <dgm:cxn modelId="{FBAB72A4-1866-45D8-A008-CA2F285CE61E}" type="presParOf" srcId="{D421DDB9-E3B1-494C-A74A-CBE4E037B18F}" destId="{331B9FB1-D8F3-4536-A45B-680B802086CA}" srcOrd="1" destOrd="0" presId="urn:microsoft.com/office/officeart/2005/8/layout/orgChart1"/>
    <dgm:cxn modelId="{3CFB3BD2-9398-4454-9789-2AD89AD2568D}" type="presParOf" srcId="{331B9FB1-D8F3-4536-A45B-680B802086CA}" destId="{24A5ACEE-962D-4059-B4D4-3F0FA26F0267}" srcOrd="0" destOrd="0" presId="urn:microsoft.com/office/officeart/2005/8/layout/orgChart1"/>
    <dgm:cxn modelId="{1A8C532B-4C07-4E44-A353-077E5E542A39}" type="presParOf" srcId="{24A5ACEE-962D-4059-B4D4-3F0FA26F0267}" destId="{109736AB-DDCB-4A00-BB13-08201E82FFA0}" srcOrd="0" destOrd="0" presId="urn:microsoft.com/office/officeart/2005/8/layout/orgChart1"/>
    <dgm:cxn modelId="{837D62FD-6EB5-4834-90D4-939D9B5ACC15}" type="presParOf" srcId="{24A5ACEE-962D-4059-B4D4-3F0FA26F0267}" destId="{529FF08A-EDF9-48AE-AAEC-EEC833AF72AE}" srcOrd="1" destOrd="0" presId="urn:microsoft.com/office/officeart/2005/8/layout/orgChart1"/>
    <dgm:cxn modelId="{A348FC54-04B7-493E-8FDD-B07E8CB89394}" type="presParOf" srcId="{331B9FB1-D8F3-4536-A45B-680B802086CA}" destId="{A2E0B797-F37F-4807-BF79-6204A76CDD1D}" srcOrd="1" destOrd="0" presId="urn:microsoft.com/office/officeart/2005/8/layout/orgChart1"/>
    <dgm:cxn modelId="{1EE3B8CF-0A60-4A04-819D-ACEBCE92CD67}" type="presParOf" srcId="{331B9FB1-D8F3-4536-A45B-680B802086CA}" destId="{F36D63B0-E6C2-469B-BCE2-8F7718978EBB}" srcOrd="2" destOrd="0" presId="urn:microsoft.com/office/officeart/2005/8/layout/orgChart1"/>
    <dgm:cxn modelId="{20096C1C-ECD8-418C-8A30-61453B8C2941}" type="presParOf" srcId="{D421DDB9-E3B1-494C-A74A-CBE4E037B18F}" destId="{A996346F-AEAE-4602-B76A-F27E91ABAED8}" srcOrd="2" destOrd="0" presId="urn:microsoft.com/office/officeart/2005/8/layout/orgChart1"/>
    <dgm:cxn modelId="{BDB4752B-B009-40AC-B287-00DA3AAABB82}" type="presParOf" srcId="{D421DDB9-E3B1-494C-A74A-CBE4E037B18F}" destId="{73256C0B-7969-44C7-9697-3241C88C4707}" srcOrd="3" destOrd="0" presId="urn:microsoft.com/office/officeart/2005/8/layout/orgChart1"/>
    <dgm:cxn modelId="{FBA77AAA-649A-48A3-B2B8-30C39D57345C}" type="presParOf" srcId="{73256C0B-7969-44C7-9697-3241C88C4707}" destId="{01200B6D-453E-4355-B1FE-F1FFE8374F5B}" srcOrd="0" destOrd="0" presId="urn:microsoft.com/office/officeart/2005/8/layout/orgChart1"/>
    <dgm:cxn modelId="{CE78B9BC-0128-414F-B74B-8729FBE76C95}" type="presParOf" srcId="{01200B6D-453E-4355-B1FE-F1FFE8374F5B}" destId="{C6FACED7-4A8E-4CF8-AB12-A85B10F19910}" srcOrd="0" destOrd="0" presId="urn:microsoft.com/office/officeart/2005/8/layout/orgChart1"/>
    <dgm:cxn modelId="{88475F0C-5492-404A-B88F-1D18C673CC1A}" type="presParOf" srcId="{01200B6D-453E-4355-B1FE-F1FFE8374F5B}" destId="{217C048E-C083-4F8E-9353-C6A58E725D2B}" srcOrd="1" destOrd="0" presId="urn:microsoft.com/office/officeart/2005/8/layout/orgChart1"/>
    <dgm:cxn modelId="{59B1BE9A-741D-4DEA-A8DD-9623A76E1B54}" type="presParOf" srcId="{73256C0B-7969-44C7-9697-3241C88C4707}" destId="{E8E9F7D4-30F4-4BFB-8DC4-6ABAB1F889B5}" srcOrd="1" destOrd="0" presId="urn:microsoft.com/office/officeart/2005/8/layout/orgChart1"/>
    <dgm:cxn modelId="{B0A39986-80E0-4542-9BC9-766D21CEB7DD}" type="presParOf" srcId="{73256C0B-7969-44C7-9697-3241C88C4707}" destId="{736A3045-97B4-43E6-849C-2722F79B7F42}" srcOrd="2" destOrd="0" presId="urn:microsoft.com/office/officeart/2005/8/layout/orgChart1"/>
    <dgm:cxn modelId="{2713B670-E9BF-4536-A5B8-A86183A453C4}" type="presParOf" srcId="{D421DDB9-E3B1-494C-A74A-CBE4E037B18F}" destId="{FF5D740A-9EDC-49BD-AAC2-36578EC6141E}" srcOrd="4" destOrd="0" presId="urn:microsoft.com/office/officeart/2005/8/layout/orgChart1"/>
    <dgm:cxn modelId="{51521F2E-6FB7-4109-9D93-A84694778A8D}" type="presParOf" srcId="{D421DDB9-E3B1-494C-A74A-CBE4E037B18F}" destId="{89916AD5-1962-44FE-89A0-35BEC1E721F8}" srcOrd="5" destOrd="0" presId="urn:microsoft.com/office/officeart/2005/8/layout/orgChart1"/>
    <dgm:cxn modelId="{AEEC3A8A-073A-48EB-B2B1-4C9710513EB1}" type="presParOf" srcId="{89916AD5-1962-44FE-89A0-35BEC1E721F8}" destId="{BF673260-F75A-4A24-8421-10684DD3DACF}" srcOrd="0" destOrd="0" presId="urn:microsoft.com/office/officeart/2005/8/layout/orgChart1"/>
    <dgm:cxn modelId="{3038CA90-5FDE-4794-9BE2-021343D6FB0B}" type="presParOf" srcId="{BF673260-F75A-4A24-8421-10684DD3DACF}" destId="{D2B5B6F0-4B29-4CB6-884A-565FAE82AC62}" srcOrd="0" destOrd="0" presId="urn:microsoft.com/office/officeart/2005/8/layout/orgChart1"/>
    <dgm:cxn modelId="{D2A79D1F-AA26-41B1-88D9-0194D53308A1}" type="presParOf" srcId="{BF673260-F75A-4A24-8421-10684DD3DACF}" destId="{5D0BC35C-483C-4A8F-82E3-9AE646F06AE6}" srcOrd="1" destOrd="0" presId="urn:microsoft.com/office/officeart/2005/8/layout/orgChart1"/>
    <dgm:cxn modelId="{26BB2B89-8E50-4DC9-8088-141508CD5333}" type="presParOf" srcId="{89916AD5-1962-44FE-89A0-35BEC1E721F8}" destId="{CD4E8ED1-2C96-4603-BE45-DE3DDE29D0C0}" srcOrd="1" destOrd="0" presId="urn:microsoft.com/office/officeart/2005/8/layout/orgChart1"/>
    <dgm:cxn modelId="{DEE78379-2867-470B-BD53-75B746C5506D}" type="presParOf" srcId="{89916AD5-1962-44FE-89A0-35BEC1E721F8}" destId="{4235C66F-548E-413F-B8E1-F370ECFE82D0}" srcOrd="2" destOrd="0" presId="urn:microsoft.com/office/officeart/2005/8/layout/orgChart1"/>
    <dgm:cxn modelId="{974144E2-33E3-4167-A4A6-4FA26D6F0640}" type="presParOf" srcId="{D421DDB9-E3B1-494C-A74A-CBE4E037B18F}" destId="{FC2EAC8A-115C-4071-9719-60C9935DD928}" srcOrd="6" destOrd="0" presId="urn:microsoft.com/office/officeart/2005/8/layout/orgChart1"/>
    <dgm:cxn modelId="{A4F1ED8F-833A-41DB-9FCA-13687677C7DD}" type="presParOf" srcId="{D421DDB9-E3B1-494C-A74A-CBE4E037B18F}" destId="{9D231787-152E-4CF6-9335-76097F220C5D}" srcOrd="7" destOrd="0" presId="urn:microsoft.com/office/officeart/2005/8/layout/orgChart1"/>
    <dgm:cxn modelId="{4C65DBDD-4C86-4844-AF7D-6881C56718CC}" type="presParOf" srcId="{9D231787-152E-4CF6-9335-76097F220C5D}" destId="{D7DF6483-FDCA-4949-85D5-4917471C731C}" srcOrd="0" destOrd="0" presId="urn:microsoft.com/office/officeart/2005/8/layout/orgChart1"/>
    <dgm:cxn modelId="{2E1DBF0F-7C51-4CD8-A6D2-6F9D76DF5A00}" type="presParOf" srcId="{D7DF6483-FDCA-4949-85D5-4917471C731C}" destId="{9EA96356-7F4D-4F9E-8D18-5018C0B66225}" srcOrd="0" destOrd="0" presId="urn:microsoft.com/office/officeart/2005/8/layout/orgChart1"/>
    <dgm:cxn modelId="{7D1552C9-73BC-4FE1-B8CD-E70E047936E4}" type="presParOf" srcId="{D7DF6483-FDCA-4949-85D5-4917471C731C}" destId="{E97B7988-BF9A-440F-A40E-19114BE59F49}" srcOrd="1" destOrd="0" presId="urn:microsoft.com/office/officeart/2005/8/layout/orgChart1"/>
    <dgm:cxn modelId="{846DA92F-DA65-4042-A230-5AB179DD4169}" type="presParOf" srcId="{9D231787-152E-4CF6-9335-76097F220C5D}" destId="{B9319018-95D0-4806-8C9A-CA762793DC3B}" srcOrd="1" destOrd="0" presId="urn:microsoft.com/office/officeart/2005/8/layout/orgChart1"/>
    <dgm:cxn modelId="{24D52537-11F0-4DAD-868D-4E6C97095C8F}" type="presParOf" srcId="{9D231787-152E-4CF6-9335-76097F220C5D}" destId="{455D9B58-0469-4C20-97DC-9EB7A13794BA}" srcOrd="2" destOrd="0" presId="urn:microsoft.com/office/officeart/2005/8/layout/orgChart1"/>
    <dgm:cxn modelId="{7C409A7A-CFB0-4A9A-86BB-BCFCF01B2857}" type="presParOf" srcId="{375CEBFA-8E26-464F-BF3F-D0C765C8CDE7}" destId="{D66A1A0C-CD50-4047-8697-582638635BC3}" srcOrd="2" destOrd="0" presId="urn:microsoft.com/office/officeart/2005/8/layout/orgChart1"/>
    <dgm:cxn modelId="{9DCB8834-B113-4167-80C3-78D547DDA889}" type="presParOf" srcId="{F5C0BB93-4567-486D-83CB-1865631EBEDC}" destId="{D87C974D-C499-4616-8354-3F8508CC97DC}" srcOrd="6" destOrd="0" presId="urn:microsoft.com/office/officeart/2005/8/layout/orgChart1"/>
    <dgm:cxn modelId="{2BC0B0EC-32D0-4955-8651-80C46FB6D1A6}" type="presParOf" srcId="{F5C0BB93-4567-486D-83CB-1865631EBEDC}" destId="{0A49E8D5-617F-41C8-B0F2-4EF990F0623F}" srcOrd="7" destOrd="0" presId="urn:microsoft.com/office/officeart/2005/8/layout/orgChart1"/>
    <dgm:cxn modelId="{32E1CA08-EFFE-4425-9EEB-6A8AEAC507AD}" type="presParOf" srcId="{0A49E8D5-617F-41C8-B0F2-4EF990F0623F}" destId="{BB32E341-C6B5-4F76-8F1F-4D1D448CFF13}" srcOrd="0" destOrd="0" presId="urn:microsoft.com/office/officeart/2005/8/layout/orgChart1"/>
    <dgm:cxn modelId="{12B3AF52-36E9-4830-8A10-C23A8D5D0056}" type="presParOf" srcId="{BB32E341-C6B5-4F76-8F1F-4D1D448CFF13}" destId="{4628FD74-D1E5-488A-AD65-F1B15FBE9ACE}" srcOrd="0" destOrd="0" presId="urn:microsoft.com/office/officeart/2005/8/layout/orgChart1"/>
    <dgm:cxn modelId="{33538CC4-2C2C-48D8-AEFA-2C149C2C7AC2}" type="presParOf" srcId="{BB32E341-C6B5-4F76-8F1F-4D1D448CFF13}" destId="{51E0B61A-2027-4535-ACE3-1117DEA86107}" srcOrd="1" destOrd="0" presId="urn:microsoft.com/office/officeart/2005/8/layout/orgChart1"/>
    <dgm:cxn modelId="{559E29A7-F1E2-4175-A3D7-06EEE8F3F703}" type="presParOf" srcId="{0A49E8D5-617F-41C8-B0F2-4EF990F0623F}" destId="{42001160-4227-4529-9EFF-0CAF464BEFA1}" srcOrd="1" destOrd="0" presId="urn:microsoft.com/office/officeart/2005/8/layout/orgChart1"/>
    <dgm:cxn modelId="{70877370-0D14-4E19-8183-13B9300C5521}" type="presParOf" srcId="{0A49E8D5-617F-41C8-B0F2-4EF990F0623F}" destId="{183BA96A-5C1D-476D-8080-8C895B8C9DF4}" srcOrd="2" destOrd="0" presId="urn:microsoft.com/office/officeart/2005/8/layout/orgChart1"/>
    <dgm:cxn modelId="{DEC77770-4EF0-406C-804D-93D9245B539F}" type="presParOf" srcId="{F5C0BB93-4567-486D-83CB-1865631EBEDC}" destId="{D654DD0D-489F-4985-9618-634EEC72C8BD}" srcOrd="8" destOrd="0" presId="urn:microsoft.com/office/officeart/2005/8/layout/orgChart1"/>
    <dgm:cxn modelId="{7358932C-E339-4743-AC37-F9FB6B7A572D}" type="presParOf" srcId="{F5C0BB93-4567-486D-83CB-1865631EBEDC}" destId="{2E8EB74F-7DBA-47E1-86CD-1CC5B16C6083}" srcOrd="9" destOrd="0" presId="urn:microsoft.com/office/officeart/2005/8/layout/orgChart1"/>
    <dgm:cxn modelId="{0F9FD245-5BEE-404B-BF49-76D5ADEEF81F}" type="presParOf" srcId="{2E8EB74F-7DBA-47E1-86CD-1CC5B16C6083}" destId="{A5D2916C-0822-449C-87A0-6BB5842337EB}" srcOrd="0" destOrd="0" presId="urn:microsoft.com/office/officeart/2005/8/layout/orgChart1"/>
    <dgm:cxn modelId="{C95BA9B8-5C84-4671-B3E0-CDC1502882DE}" type="presParOf" srcId="{A5D2916C-0822-449C-87A0-6BB5842337EB}" destId="{227AE8D0-BE70-43CA-A6BC-7453197C5954}" srcOrd="0" destOrd="0" presId="urn:microsoft.com/office/officeart/2005/8/layout/orgChart1"/>
    <dgm:cxn modelId="{AD5EC3AF-47D7-4513-9F1D-6E1C8E2B4939}" type="presParOf" srcId="{A5D2916C-0822-449C-87A0-6BB5842337EB}" destId="{8AA995F0-2A14-456E-B94B-8DBA9B87EDAD}" srcOrd="1" destOrd="0" presId="urn:microsoft.com/office/officeart/2005/8/layout/orgChart1"/>
    <dgm:cxn modelId="{4425B88F-65D2-43FD-A6AB-7EFC3ACCB676}" type="presParOf" srcId="{2E8EB74F-7DBA-47E1-86CD-1CC5B16C6083}" destId="{20C0142D-2654-4D1F-8CA6-544C5B6A1C52}" srcOrd="1" destOrd="0" presId="urn:microsoft.com/office/officeart/2005/8/layout/orgChart1"/>
    <dgm:cxn modelId="{D10D21A0-746B-447B-BD3D-1449713480DE}" type="presParOf" srcId="{2E8EB74F-7DBA-47E1-86CD-1CC5B16C6083}" destId="{D70045F3-AD91-4576-835D-7A7C7A77E2A8}" srcOrd="2" destOrd="0" presId="urn:microsoft.com/office/officeart/2005/8/layout/orgChart1"/>
    <dgm:cxn modelId="{CFF1EE01-9B2C-4D28-8021-F5A04426B490}" type="presParOf" srcId="{F5C0BB93-4567-486D-83CB-1865631EBEDC}" destId="{81C9F594-CBE0-4A61-9E84-A1A775394656}" srcOrd="10" destOrd="0" presId="urn:microsoft.com/office/officeart/2005/8/layout/orgChart1"/>
    <dgm:cxn modelId="{90453920-7342-438C-B8A8-121058038B70}" type="presParOf" srcId="{F5C0BB93-4567-486D-83CB-1865631EBEDC}" destId="{F2356574-D834-4BBE-BA21-D2FDCF447F71}" srcOrd="11" destOrd="0" presId="urn:microsoft.com/office/officeart/2005/8/layout/orgChart1"/>
    <dgm:cxn modelId="{FD0B7AC2-9224-4ECD-8A73-EAE69E07C9D2}" type="presParOf" srcId="{F2356574-D834-4BBE-BA21-D2FDCF447F71}" destId="{2F225678-C087-4436-8F09-6BC7AC0765FA}" srcOrd="0" destOrd="0" presId="urn:microsoft.com/office/officeart/2005/8/layout/orgChart1"/>
    <dgm:cxn modelId="{4A3F09DE-BED8-4BA7-909D-B3C3293AE50D}" type="presParOf" srcId="{2F225678-C087-4436-8F09-6BC7AC0765FA}" destId="{4ED2CBA2-8BB5-4333-822F-DE7F26C73B51}" srcOrd="0" destOrd="0" presId="urn:microsoft.com/office/officeart/2005/8/layout/orgChart1"/>
    <dgm:cxn modelId="{CFF87F7F-0F94-4254-956B-D65371495DB7}" type="presParOf" srcId="{2F225678-C087-4436-8F09-6BC7AC0765FA}" destId="{87B229E8-48B4-4946-81E4-6268EF7F0E62}" srcOrd="1" destOrd="0" presId="urn:microsoft.com/office/officeart/2005/8/layout/orgChart1"/>
    <dgm:cxn modelId="{C6E93B25-89FD-438B-AF87-C4D4DB350EBC}" type="presParOf" srcId="{F2356574-D834-4BBE-BA21-D2FDCF447F71}" destId="{24E0064A-4948-48CD-8CC3-954AFA35ADF2}" srcOrd="1" destOrd="0" presId="urn:microsoft.com/office/officeart/2005/8/layout/orgChart1"/>
    <dgm:cxn modelId="{FB8F7F60-9516-4ABA-B212-460F8BC4AF9E}" type="presParOf" srcId="{24E0064A-4948-48CD-8CC3-954AFA35ADF2}" destId="{7011CFC9-1A60-4FCA-8EAD-9A5A4F07D81F}" srcOrd="0" destOrd="0" presId="urn:microsoft.com/office/officeart/2005/8/layout/orgChart1"/>
    <dgm:cxn modelId="{6B2F904C-7C22-4FB8-9C5E-6DCBAD93AC09}" type="presParOf" srcId="{24E0064A-4948-48CD-8CC3-954AFA35ADF2}" destId="{00412973-452C-4640-8C30-E7E64EF9D84A}" srcOrd="1" destOrd="0" presId="urn:microsoft.com/office/officeart/2005/8/layout/orgChart1"/>
    <dgm:cxn modelId="{BF3548BC-B8C8-432A-B82C-036101FF5703}" type="presParOf" srcId="{00412973-452C-4640-8C30-E7E64EF9D84A}" destId="{4BDF57FD-38E6-4060-83B4-73C1E8F2E236}" srcOrd="0" destOrd="0" presId="urn:microsoft.com/office/officeart/2005/8/layout/orgChart1"/>
    <dgm:cxn modelId="{E85F979A-F16D-422D-8AAB-D1EBA9A78064}" type="presParOf" srcId="{4BDF57FD-38E6-4060-83B4-73C1E8F2E236}" destId="{9EF6E10B-04D5-4E48-9079-88CB8445535C}" srcOrd="0" destOrd="0" presId="urn:microsoft.com/office/officeart/2005/8/layout/orgChart1"/>
    <dgm:cxn modelId="{E0A2AF1A-35E6-446D-8DDB-03477C6AE557}" type="presParOf" srcId="{4BDF57FD-38E6-4060-83B4-73C1E8F2E236}" destId="{F8630901-C4B1-422F-9289-90460B59FFC2}" srcOrd="1" destOrd="0" presId="urn:microsoft.com/office/officeart/2005/8/layout/orgChart1"/>
    <dgm:cxn modelId="{C2C536E4-71E3-4C5D-BAD7-71A37D5C9C53}" type="presParOf" srcId="{00412973-452C-4640-8C30-E7E64EF9D84A}" destId="{8AD494AF-738D-4AFB-8914-AE733B991DC1}" srcOrd="1" destOrd="0" presId="urn:microsoft.com/office/officeart/2005/8/layout/orgChart1"/>
    <dgm:cxn modelId="{F0386E30-64E6-4F2A-B745-F57C06AC86BA}" type="presParOf" srcId="{00412973-452C-4640-8C30-E7E64EF9D84A}" destId="{0C886F22-6D7D-454E-BB05-193707D706C7}" srcOrd="2" destOrd="0" presId="urn:microsoft.com/office/officeart/2005/8/layout/orgChart1"/>
    <dgm:cxn modelId="{D275E784-E9D2-4F4F-9C0A-2EF2D5F2F01A}" type="presParOf" srcId="{24E0064A-4948-48CD-8CC3-954AFA35ADF2}" destId="{1CA421DF-E316-4453-B2BE-B89ED248B262}" srcOrd="2" destOrd="0" presId="urn:microsoft.com/office/officeart/2005/8/layout/orgChart1"/>
    <dgm:cxn modelId="{739A8EC3-2C52-400D-8FC8-887B5054F5B3}" type="presParOf" srcId="{24E0064A-4948-48CD-8CC3-954AFA35ADF2}" destId="{074A94DA-AA84-49F4-82FA-1827FEAF23AD}" srcOrd="3" destOrd="0" presId="urn:microsoft.com/office/officeart/2005/8/layout/orgChart1"/>
    <dgm:cxn modelId="{F7C8E3F3-B009-4819-9A10-438828A108FE}" type="presParOf" srcId="{074A94DA-AA84-49F4-82FA-1827FEAF23AD}" destId="{E6BA8846-4660-4FF3-95A0-4865EEF5D26B}" srcOrd="0" destOrd="0" presId="urn:microsoft.com/office/officeart/2005/8/layout/orgChart1"/>
    <dgm:cxn modelId="{7E0CB761-D800-43F3-828B-50943DE8F7B1}" type="presParOf" srcId="{E6BA8846-4660-4FF3-95A0-4865EEF5D26B}" destId="{AE4F07D7-63D1-4937-8983-704EC3765345}" srcOrd="0" destOrd="0" presId="urn:microsoft.com/office/officeart/2005/8/layout/orgChart1"/>
    <dgm:cxn modelId="{C23BCD21-BE1D-4BB9-8D00-F1252941FBE4}" type="presParOf" srcId="{E6BA8846-4660-4FF3-95A0-4865EEF5D26B}" destId="{403978AC-EEC2-4DBC-A08B-BCC7E48FCA4D}" srcOrd="1" destOrd="0" presId="urn:microsoft.com/office/officeart/2005/8/layout/orgChart1"/>
    <dgm:cxn modelId="{FBD629E7-E89A-4407-B0A0-7BF1B4EE62E3}" type="presParOf" srcId="{074A94DA-AA84-49F4-82FA-1827FEAF23AD}" destId="{281FC0B8-737E-4D22-90C9-4D95785BBEA3}" srcOrd="1" destOrd="0" presId="urn:microsoft.com/office/officeart/2005/8/layout/orgChart1"/>
    <dgm:cxn modelId="{6DB6901C-B1FD-4DE2-A638-103C8589D531}" type="presParOf" srcId="{074A94DA-AA84-49F4-82FA-1827FEAF23AD}" destId="{8E486270-173C-44E5-B8B3-7D1144FB25EE}" srcOrd="2" destOrd="0" presId="urn:microsoft.com/office/officeart/2005/8/layout/orgChart1"/>
    <dgm:cxn modelId="{82B56FCB-ACFB-4C99-A0F4-210858403EE5}" type="presParOf" srcId="{F2356574-D834-4BBE-BA21-D2FDCF447F71}" destId="{004E7C26-0FFB-4C1D-8F30-74A29C4A718A}" srcOrd="2" destOrd="0" presId="urn:microsoft.com/office/officeart/2005/8/layout/orgChart1"/>
    <dgm:cxn modelId="{A1EE8424-EA58-41EB-BF55-13EF1C1223FD}" type="presParOf" srcId="{D932857D-9B58-4493-9181-0A182ECD2901}" destId="{FB22F6BE-0ECC-4A6C-A8E0-E5ABC9CD7FD2}" srcOrd="2" destOrd="0" presId="urn:microsoft.com/office/officeart/2005/8/layout/orgChar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456217-E0F7-4E91-A988-EB64BBAAE612}">
      <dsp:nvSpPr>
        <dsp:cNvPr id="0" name=""/>
        <dsp:cNvSpPr/>
      </dsp:nvSpPr>
      <dsp:spPr>
        <a:xfrm>
          <a:off x="838002" y="1405072"/>
          <a:ext cx="971010" cy="485505"/>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Ứng dụng mua quần áo</a:t>
          </a:r>
          <a:r>
            <a:rPr lang="vi-VN"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nam công sở (MOF)</a:t>
          </a:r>
        </a:p>
      </dsp:txBody>
      <dsp:txXfrm>
        <a:off x="852222" y="1419292"/>
        <a:ext cx="942570" cy="457065"/>
      </dsp:txXfrm>
    </dsp:sp>
    <dsp:sp modelId="{C6D41383-0CDB-4569-B7FC-0339BA2EEEC2}">
      <dsp:nvSpPr>
        <dsp:cNvPr id="0" name=""/>
        <dsp:cNvSpPr/>
      </dsp:nvSpPr>
      <dsp:spPr>
        <a:xfrm>
          <a:off x="1809012" y="1634566"/>
          <a:ext cx="388404" cy="26517"/>
        </a:xfrm>
        <a:custGeom>
          <a:avLst/>
          <a:gdLst/>
          <a:ahLst/>
          <a:cxnLst/>
          <a:rect l="0" t="0" r="0" b="0"/>
          <a:pathLst>
            <a:path>
              <a:moveTo>
                <a:pt x="0" y="13258"/>
              </a:moveTo>
              <a:lnTo>
                <a:pt x="388404" y="1325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993504" y="1638114"/>
        <a:ext cx="19420" cy="19420"/>
      </dsp:txXfrm>
    </dsp:sp>
    <dsp:sp modelId="{9CCE4F86-54FC-447F-A0DF-94D21284A221}">
      <dsp:nvSpPr>
        <dsp:cNvPr id="0" name=""/>
        <dsp:cNvSpPr/>
      </dsp:nvSpPr>
      <dsp:spPr>
        <a:xfrm>
          <a:off x="2197416" y="1405072"/>
          <a:ext cx="971010" cy="485505"/>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GVHD Nguyễn Quang Hưng</a:t>
          </a:r>
        </a:p>
      </dsp:txBody>
      <dsp:txXfrm>
        <a:off x="2211636" y="1419292"/>
        <a:ext cx="942570" cy="457065"/>
      </dsp:txXfrm>
    </dsp:sp>
    <dsp:sp modelId="{31DE72F3-AFF5-4346-8E54-BAD5CEE71026}">
      <dsp:nvSpPr>
        <dsp:cNvPr id="0" name=""/>
        <dsp:cNvSpPr/>
      </dsp:nvSpPr>
      <dsp:spPr>
        <a:xfrm rot="17128729">
          <a:off x="2634958" y="933289"/>
          <a:ext cx="1455340" cy="26517"/>
        </a:xfrm>
        <a:custGeom>
          <a:avLst/>
          <a:gdLst/>
          <a:ahLst/>
          <a:cxnLst/>
          <a:rect l="0" t="0" r="0" b="0"/>
          <a:pathLst>
            <a:path>
              <a:moveTo>
                <a:pt x="0" y="13258"/>
              </a:moveTo>
              <a:lnTo>
                <a:pt x="1455340" y="1325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26245" y="910164"/>
        <a:ext cx="72767" cy="72767"/>
      </dsp:txXfrm>
    </dsp:sp>
    <dsp:sp modelId="{AEF83427-2D4A-49AD-B17F-C8C39D578D72}">
      <dsp:nvSpPr>
        <dsp:cNvPr id="0" name=""/>
        <dsp:cNvSpPr/>
      </dsp:nvSpPr>
      <dsp:spPr>
        <a:xfrm>
          <a:off x="3556830" y="2518"/>
          <a:ext cx="1216258" cy="485505"/>
        </a:xfrm>
        <a:prstGeom prst="roundRect">
          <a:avLst>
            <a:gd name="adj" fmla="val 10000"/>
          </a:avLst>
        </a:prstGeom>
        <a:solidFill>
          <a:schemeClr val="accent2"/>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Nguyễn Đình Quang </a:t>
          </a:r>
          <a:endParaRPr lang="vi-VN" sz="1000"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r>
            <a:rPr lang="vi-VN" sz="1000" kern="1200">
              <a:solidFill>
                <a:schemeClr val="tx1">
                  <a:lumMod val="75000"/>
                  <a:lumOff val="25000"/>
                </a:schemeClr>
              </a:solidFill>
              <a:latin typeface="Times New Roman" panose="02020603050405020304" pitchFamily="18" charset="0"/>
              <a:cs typeface="Times New Roman" panose="02020603050405020304" pitchFamily="18" charset="0"/>
            </a:rPr>
            <a:t>Leader</a:t>
          </a:r>
          <a:endParaRPr lang="en-US" sz="1000" kern="1200">
            <a:solidFill>
              <a:schemeClr val="tx1">
                <a:lumMod val="75000"/>
                <a:lumOff val="25000"/>
              </a:schemeClr>
            </a:solidFill>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r>
            <a:rPr lang="en-US" sz="1000" kern="1200">
              <a:solidFill>
                <a:schemeClr val="bg2">
                  <a:lumMod val="25000"/>
                </a:schemeClr>
              </a:solidFill>
              <a:latin typeface="Times New Roman" panose="02020603050405020304" pitchFamily="18" charset="0"/>
              <a:cs typeface="Times New Roman" panose="02020603050405020304" pitchFamily="18" charset="0"/>
            </a:rPr>
            <a:t>Frontend</a:t>
          </a:r>
          <a:r>
            <a:rPr lang="en-US" sz="1000" kern="1200">
              <a:latin typeface="Times New Roman" panose="02020603050405020304" pitchFamily="18" charset="0"/>
              <a:cs typeface="Times New Roman" panose="02020603050405020304" pitchFamily="18" charset="0"/>
            </a:rPr>
            <a:t>  </a:t>
          </a:r>
        </a:p>
      </dsp:txBody>
      <dsp:txXfrm>
        <a:off x="3571050" y="16738"/>
        <a:ext cx="1187818" cy="457065"/>
      </dsp:txXfrm>
    </dsp:sp>
    <dsp:sp modelId="{464366A6-CAFE-495A-AF34-A47FE15F6B28}">
      <dsp:nvSpPr>
        <dsp:cNvPr id="0" name=""/>
        <dsp:cNvSpPr/>
      </dsp:nvSpPr>
      <dsp:spPr>
        <a:xfrm rot="17682353">
          <a:off x="2897986" y="1212455"/>
          <a:ext cx="929284" cy="26517"/>
        </a:xfrm>
        <a:custGeom>
          <a:avLst/>
          <a:gdLst/>
          <a:ahLst/>
          <a:cxnLst/>
          <a:rect l="0" t="0" r="0" b="0"/>
          <a:pathLst>
            <a:path>
              <a:moveTo>
                <a:pt x="0" y="13258"/>
              </a:moveTo>
              <a:lnTo>
                <a:pt x="929284" y="1325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39396" y="1202481"/>
        <a:ext cx="46464" cy="46464"/>
      </dsp:txXfrm>
    </dsp:sp>
    <dsp:sp modelId="{83CCC48E-F300-46EA-8C60-6804D2A9FCF2}">
      <dsp:nvSpPr>
        <dsp:cNvPr id="0" name=""/>
        <dsp:cNvSpPr/>
      </dsp:nvSpPr>
      <dsp:spPr>
        <a:xfrm>
          <a:off x="3556830" y="560849"/>
          <a:ext cx="1188545" cy="485505"/>
        </a:xfrm>
        <a:prstGeom prst="roundRect">
          <a:avLst>
            <a:gd name="adj" fmla="val 10000"/>
          </a:avLst>
        </a:prstGeom>
        <a:solidFill>
          <a:schemeClr val="accent2"/>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Nguyễn Hữu Quân </a:t>
          </a:r>
        </a:p>
        <a:p>
          <a:pPr marL="0" lvl="0" indent="0" algn="ctr" defTabSz="444500">
            <a:lnSpc>
              <a:spcPct val="90000"/>
            </a:lnSpc>
            <a:spcBef>
              <a:spcPct val="0"/>
            </a:spcBef>
            <a:spcAft>
              <a:spcPct val="35000"/>
            </a:spcAft>
            <a:buNone/>
          </a:pPr>
          <a:r>
            <a:rPr lang="en-US" sz="1000" kern="1200">
              <a:solidFill>
                <a:schemeClr val="bg2">
                  <a:lumMod val="25000"/>
                </a:schemeClr>
              </a:solidFill>
              <a:latin typeface="Times New Roman" panose="02020603050405020304" pitchFamily="18" charset="0"/>
              <a:cs typeface="Times New Roman" panose="02020603050405020304" pitchFamily="18" charset="0"/>
            </a:rPr>
            <a:t>Frontend, </a:t>
          </a:r>
          <a:r>
            <a:rPr lang="vi-VN" sz="1000" kern="1200">
              <a:solidFill>
                <a:schemeClr val="bg2">
                  <a:lumMod val="25000"/>
                </a:schemeClr>
              </a:solidFill>
              <a:latin typeface="Times New Roman" panose="02020603050405020304" pitchFamily="18" charset="0"/>
              <a:cs typeface="Times New Roman" panose="02020603050405020304" pitchFamily="18" charset="0"/>
            </a:rPr>
            <a:t>Tester</a:t>
          </a:r>
          <a:endParaRPr lang="en-US" sz="1000" kern="1200">
            <a:solidFill>
              <a:schemeClr val="bg2">
                <a:lumMod val="25000"/>
              </a:schemeClr>
            </a:solidFill>
            <a:latin typeface="Times New Roman" panose="02020603050405020304" pitchFamily="18" charset="0"/>
            <a:cs typeface="Times New Roman" panose="02020603050405020304" pitchFamily="18" charset="0"/>
          </a:endParaRPr>
        </a:p>
      </dsp:txBody>
      <dsp:txXfrm>
        <a:off x="3571050" y="575069"/>
        <a:ext cx="1160105" cy="457065"/>
      </dsp:txXfrm>
    </dsp:sp>
    <dsp:sp modelId="{D64F88DB-4F7A-439F-AD90-339D21290ADB}">
      <dsp:nvSpPr>
        <dsp:cNvPr id="0" name=""/>
        <dsp:cNvSpPr/>
      </dsp:nvSpPr>
      <dsp:spPr>
        <a:xfrm rot="19418663">
          <a:off x="3121489" y="1491620"/>
          <a:ext cx="482277" cy="26517"/>
        </a:xfrm>
        <a:custGeom>
          <a:avLst/>
          <a:gdLst/>
          <a:ahLst/>
          <a:cxnLst/>
          <a:rect l="0" t="0" r="0" b="0"/>
          <a:pathLst>
            <a:path>
              <a:moveTo>
                <a:pt x="0" y="13258"/>
              </a:moveTo>
              <a:lnTo>
                <a:pt x="482277" y="1325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50571" y="1492822"/>
        <a:ext cx="24113" cy="24113"/>
      </dsp:txXfrm>
    </dsp:sp>
    <dsp:sp modelId="{BFFA342D-1EB4-4B4E-A1AF-CB574244717B}">
      <dsp:nvSpPr>
        <dsp:cNvPr id="0" name=""/>
        <dsp:cNvSpPr/>
      </dsp:nvSpPr>
      <dsp:spPr>
        <a:xfrm>
          <a:off x="3556830" y="1119180"/>
          <a:ext cx="1202401" cy="485505"/>
        </a:xfrm>
        <a:prstGeom prst="roundRect">
          <a:avLst>
            <a:gd name="adj" fmla="val 10000"/>
          </a:avLst>
        </a:prstGeom>
        <a:solidFill>
          <a:schemeClr val="accent2"/>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Lê Đức Hiếu </a:t>
          </a:r>
          <a:endParaRPr lang="vi-VN" sz="1000"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r>
            <a:rPr lang="en-US" sz="1000" kern="1200">
              <a:solidFill>
                <a:schemeClr val="bg2">
                  <a:lumMod val="25000"/>
                </a:schemeClr>
              </a:solidFill>
              <a:latin typeface="Times New Roman" panose="02020603050405020304" pitchFamily="18" charset="0"/>
              <a:cs typeface="Times New Roman" panose="02020603050405020304" pitchFamily="18" charset="0"/>
            </a:rPr>
            <a:t>Backend</a:t>
          </a:r>
        </a:p>
      </dsp:txBody>
      <dsp:txXfrm>
        <a:off x="3571050" y="1133400"/>
        <a:ext cx="1173961" cy="457065"/>
      </dsp:txXfrm>
    </dsp:sp>
    <dsp:sp modelId="{07AFD32A-2C1A-4784-BCBA-77463918C058}">
      <dsp:nvSpPr>
        <dsp:cNvPr id="0" name=""/>
        <dsp:cNvSpPr/>
      </dsp:nvSpPr>
      <dsp:spPr>
        <a:xfrm rot="2142401">
          <a:off x="3123468" y="1774149"/>
          <a:ext cx="478321" cy="26517"/>
        </a:xfrm>
        <a:custGeom>
          <a:avLst/>
          <a:gdLst/>
          <a:ahLst/>
          <a:cxnLst/>
          <a:rect l="0" t="0" r="0" b="0"/>
          <a:pathLst>
            <a:path>
              <a:moveTo>
                <a:pt x="0" y="13258"/>
              </a:moveTo>
              <a:lnTo>
                <a:pt x="478321" y="1325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50670" y="1775449"/>
        <a:ext cx="23916" cy="23916"/>
      </dsp:txXfrm>
    </dsp:sp>
    <dsp:sp modelId="{DEABA0D7-0CDF-4E86-B168-554FB6499F81}">
      <dsp:nvSpPr>
        <dsp:cNvPr id="0" name=""/>
        <dsp:cNvSpPr/>
      </dsp:nvSpPr>
      <dsp:spPr>
        <a:xfrm>
          <a:off x="3556830" y="1677511"/>
          <a:ext cx="1216258" cy="498958"/>
        </a:xfrm>
        <a:prstGeom prst="roundRect">
          <a:avLst>
            <a:gd name="adj" fmla="val 10000"/>
          </a:avLst>
        </a:prstGeom>
        <a:solidFill>
          <a:schemeClr val="accent2"/>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Nguyễn Hữu Đồng</a:t>
          </a:r>
          <a:endParaRPr lang="vi-VN" sz="1000"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r>
            <a:rPr lang="en-US" sz="1000" kern="1200">
              <a:solidFill>
                <a:schemeClr val="bg2">
                  <a:lumMod val="25000"/>
                </a:schemeClr>
              </a:solidFill>
              <a:latin typeface="Times New Roman" panose="02020603050405020304" pitchFamily="18" charset="0"/>
              <a:cs typeface="Times New Roman" panose="02020603050405020304" pitchFamily="18" charset="0"/>
            </a:rPr>
            <a:t>Frontend</a:t>
          </a:r>
          <a:endParaRPr lang="en-US" sz="1000"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 </a:t>
          </a:r>
          <a:r>
            <a:rPr lang="en-US" sz="1000" kern="1200">
              <a:solidFill>
                <a:schemeClr val="bg2">
                  <a:lumMod val="25000"/>
                </a:schemeClr>
              </a:solidFill>
              <a:latin typeface="Times New Roman" panose="02020603050405020304" pitchFamily="18" charset="0"/>
              <a:cs typeface="Times New Roman" panose="02020603050405020304" pitchFamily="18" charset="0"/>
            </a:rPr>
            <a:t>Backend</a:t>
          </a:r>
        </a:p>
      </dsp:txBody>
      <dsp:txXfrm>
        <a:off x="3571444" y="1692125"/>
        <a:ext cx="1187030" cy="469730"/>
      </dsp:txXfrm>
    </dsp:sp>
    <dsp:sp modelId="{C1D7FAAC-691E-4731-A731-3DEE5DA5B2E7}">
      <dsp:nvSpPr>
        <dsp:cNvPr id="0" name=""/>
        <dsp:cNvSpPr/>
      </dsp:nvSpPr>
      <dsp:spPr>
        <a:xfrm rot="3917647">
          <a:off x="2897986" y="2056677"/>
          <a:ext cx="929284" cy="26517"/>
        </a:xfrm>
        <a:custGeom>
          <a:avLst/>
          <a:gdLst/>
          <a:ahLst/>
          <a:cxnLst/>
          <a:rect l="0" t="0" r="0" b="0"/>
          <a:pathLst>
            <a:path>
              <a:moveTo>
                <a:pt x="0" y="13258"/>
              </a:moveTo>
              <a:lnTo>
                <a:pt x="929284" y="1325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39396" y="2046704"/>
        <a:ext cx="46464" cy="46464"/>
      </dsp:txXfrm>
    </dsp:sp>
    <dsp:sp modelId="{ABDF1CBD-BC12-4254-BC42-ACB73C2E1F04}">
      <dsp:nvSpPr>
        <dsp:cNvPr id="0" name=""/>
        <dsp:cNvSpPr/>
      </dsp:nvSpPr>
      <dsp:spPr>
        <a:xfrm>
          <a:off x="3556830" y="2249295"/>
          <a:ext cx="1212111" cy="485505"/>
        </a:xfrm>
        <a:prstGeom prst="roundRect">
          <a:avLst>
            <a:gd name="adj" fmla="val 10000"/>
          </a:avLst>
        </a:prstGeom>
        <a:solidFill>
          <a:schemeClr val="accent2"/>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Trần Quang Đạt </a:t>
          </a:r>
          <a:r>
            <a:rPr lang="en-US" sz="1000" kern="1200">
              <a:solidFill>
                <a:schemeClr val="bg2">
                  <a:lumMod val="25000"/>
                </a:schemeClr>
              </a:solidFill>
              <a:latin typeface="Times New Roman" panose="02020603050405020304" pitchFamily="18" charset="0"/>
              <a:cs typeface="Times New Roman" panose="02020603050405020304" pitchFamily="18" charset="0"/>
            </a:rPr>
            <a:t>Frontend </a:t>
          </a:r>
          <a:r>
            <a:rPr lang="en-US" sz="1000" kern="1200">
              <a:latin typeface="Times New Roman" panose="02020603050405020304" pitchFamily="18" charset="0"/>
              <a:cs typeface="Times New Roman" panose="02020603050405020304" pitchFamily="18" charset="0"/>
            </a:rPr>
            <a:t> </a:t>
          </a:r>
        </a:p>
      </dsp:txBody>
      <dsp:txXfrm>
        <a:off x="3571050" y="2263515"/>
        <a:ext cx="1183671" cy="457065"/>
      </dsp:txXfrm>
    </dsp:sp>
    <dsp:sp modelId="{A05A6B8F-5949-46F8-8C4C-F59C1D545D19}">
      <dsp:nvSpPr>
        <dsp:cNvPr id="0" name=""/>
        <dsp:cNvSpPr/>
      </dsp:nvSpPr>
      <dsp:spPr>
        <a:xfrm rot="4471271">
          <a:off x="2634958" y="2335843"/>
          <a:ext cx="1455340" cy="26517"/>
        </a:xfrm>
        <a:custGeom>
          <a:avLst/>
          <a:gdLst/>
          <a:ahLst/>
          <a:cxnLst/>
          <a:rect l="0" t="0" r="0" b="0"/>
          <a:pathLst>
            <a:path>
              <a:moveTo>
                <a:pt x="0" y="13258"/>
              </a:moveTo>
              <a:lnTo>
                <a:pt x="1455340" y="1325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26245" y="2312718"/>
        <a:ext cx="72767" cy="72767"/>
      </dsp:txXfrm>
    </dsp:sp>
    <dsp:sp modelId="{7E5D640C-C8C8-4F4C-BFDC-CA7F19CB0677}">
      <dsp:nvSpPr>
        <dsp:cNvPr id="0" name=""/>
        <dsp:cNvSpPr/>
      </dsp:nvSpPr>
      <dsp:spPr>
        <a:xfrm>
          <a:off x="3556830" y="2807626"/>
          <a:ext cx="1216258" cy="485505"/>
        </a:xfrm>
        <a:prstGeom prst="roundRect">
          <a:avLst>
            <a:gd name="adj" fmla="val 10000"/>
          </a:avLst>
        </a:prstGeom>
        <a:solidFill>
          <a:schemeClr val="accent2"/>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Võ Minh Quân </a:t>
          </a:r>
          <a:r>
            <a:rPr lang="en-US" sz="1000" kern="1200">
              <a:solidFill>
                <a:schemeClr val="bg2">
                  <a:lumMod val="25000"/>
                </a:schemeClr>
              </a:solidFill>
              <a:latin typeface="Times New Roman" panose="02020603050405020304" pitchFamily="18" charset="0"/>
              <a:cs typeface="Times New Roman" panose="02020603050405020304" pitchFamily="18" charset="0"/>
            </a:rPr>
            <a:t>Frontend</a:t>
          </a:r>
        </a:p>
        <a:p>
          <a:pPr marL="0" lvl="0" indent="0" algn="ctr" defTabSz="444500">
            <a:lnSpc>
              <a:spcPct val="90000"/>
            </a:lnSpc>
            <a:spcBef>
              <a:spcPct val="0"/>
            </a:spcBef>
            <a:spcAft>
              <a:spcPct val="35000"/>
            </a:spcAft>
            <a:buNone/>
          </a:pPr>
          <a:r>
            <a:rPr lang="en-US" sz="1000" kern="1200">
              <a:solidFill>
                <a:schemeClr val="bg2">
                  <a:lumMod val="25000"/>
                </a:schemeClr>
              </a:solidFill>
              <a:latin typeface="Times New Roman" panose="02020603050405020304" pitchFamily="18" charset="0"/>
              <a:cs typeface="Times New Roman" panose="02020603050405020304" pitchFamily="18" charset="0"/>
            </a:rPr>
            <a:t>Backend</a:t>
          </a:r>
          <a:r>
            <a:rPr lang="en-US" sz="1000" kern="1200">
              <a:latin typeface="Times New Roman" panose="02020603050405020304" pitchFamily="18" charset="0"/>
              <a:cs typeface="Times New Roman" panose="02020603050405020304" pitchFamily="18" charset="0"/>
            </a:rPr>
            <a:t>  </a:t>
          </a:r>
        </a:p>
      </dsp:txBody>
      <dsp:txXfrm>
        <a:off x="3571050" y="2821846"/>
        <a:ext cx="1187818" cy="4570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9E1549-E5DB-4302-8842-8A90BC84BAE6}">
      <dsp:nvSpPr>
        <dsp:cNvPr id="0" name=""/>
        <dsp:cNvSpPr/>
      </dsp:nvSpPr>
      <dsp:spPr>
        <a:xfrm>
          <a:off x="5287642" y="956457"/>
          <a:ext cx="118480" cy="363339"/>
        </a:xfrm>
        <a:custGeom>
          <a:avLst/>
          <a:gdLst/>
          <a:ahLst/>
          <a:cxnLst/>
          <a:rect l="0" t="0" r="0" b="0"/>
          <a:pathLst>
            <a:path>
              <a:moveTo>
                <a:pt x="0" y="0"/>
              </a:moveTo>
              <a:lnTo>
                <a:pt x="0" y="363339"/>
              </a:lnTo>
              <a:lnTo>
                <a:pt x="118480" y="36333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B9290F-306C-4697-95A3-0D6BE526A811}">
      <dsp:nvSpPr>
        <dsp:cNvPr id="0" name=""/>
        <dsp:cNvSpPr/>
      </dsp:nvSpPr>
      <dsp:spPr>
        <a:xfrm>
          <a:off x="3156911" y="395652"/>
          <a:ext cx="2446677" cy="165872"/>
        </a:xfrm>
        <a:custGeom>
          <a:avLst/>
          <a:gdLst/>
          <a:ahLst/>
          <a:cxnLst/>
          <a:rect l="0" t="0" r="0" b="0"/>
          <a:pathLst>
            <a:path>
              <a:moveTo>
                <a:pt x="0" y="0"/>
              </a:moveTo>
              <a:lnTo>
                <a:pt x="0" y="82936"/>
              </a:lnTo>
              <a:lnTo>
                <a:pt x="2446677" y="82936"/>
              </a:lnTo>
              <a:lnTo>
                <a:pt x="2446677" y="16587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8BB6F5-4B33-4235-88C8-01B18CA538CB}">
      <dsp:nvSpPr>
        <dsp:cNvPr id="0" name=""/>
        <dsp:cNvSpPr/>
      </dsp:nvSpPr>
      <dsp:spPr>
        <a:xfrm>
          <a:off x="4228711" y="956457"/>
          <a:ext cx="135678" cy="924144"/>
        </a:xfrm>
        <a:custGeom>
          <a:avLst/>
          <a:gdLst/>
          <a:ahLst/>
          <a:cxnLst/>
          <a:rect l="0" t="0" r="0" b="0"/>
          <a:pathLst>
            <a:path>
              <a:moveTo>
                <a:pt x="0" y="0"/>
              </a:moveTo>
              <a:lnTo>
                <a:pt x="0" y="924144"/>
              </a:lnTo>
              <a:lnTo>
                <a:pt x="135678" y="9241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7CCFCD-3A9D-42D9-9A8F-5138F6B6F3AF}">
      <dsp:nvSpPr>
        <dsp:cNvPr id="0" name=""/>
        <dsp:cNvSpPr/>
      </dsp:nvSpPr>
      <dsp:spPr>
        <a:xfrm>
          <a:off x="4228711" y="956457"/>
          <a:ext cx="135678" cy="363339"/>
        </a:xfrm>
        <a:custGeom>
          <a:avLst/>
          <a:gdLst/>
          <a:ahLst/>
          <a:cxnLst/>
          <a:rect l="0" t="0" r="0" b="0"/>
          <a:pathLst>
            <a:path>
              <a:moveTo>
                <a:pt x="0" y="0"/>
              </a:moveTo>
              <a:lnTo>
                <a:pt x="0" y="363339"/>
              </a:lnTo>
              <a:lnTo>
                <a:pt x="135678" y="36333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D77787-4B97-4B75-83CB-28B5AFF573DA}">
      <dsp:nvSpPr>
        <dsp:cNvPr id="0" name=""/>
        <dsp:cNvSpPr/>
      </dsp:nvSpPr>
      <dsp:spPr>
        <a:xfrm>
          <a:off x="3156911" y="395652"/>
          <a:ext cx="1433609" cy="165872"/>
        </a:xfrm>
        <a:custGeom>
          <a:avLst/>
          <a:gdLst/>
          <a:ahLst/>
          <a:cxnLst/>
          <a:rect l="0" t="0" r="0" b="0"/>
          <a:pathLst>
            <a:path>
              <a:moveTo>
                <a:pt x="0" y="0"/>
              </a:moveTo>
              <a:lnTo>
                <a:pt x="0" y="82936"/>
              </a:lnTo>
              <a:lnTo>
                <a:pt x="1433609" y="82936"/>
              </a:lnTo>
              <a:lnTo>
                <a:pt x="1433609" y="16587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BC6516-1C8A-433F-AD36-2F7C7EE09716}">
      <dsp:nvSpPr>
        <dsp:cNvPr id="0" name=""/>
        <dsp:cNvSpPr/>
      </dsp:nvSpPr>
      <dsp:spPr>
        <a:xfrm>
          <a:off x="3261505" y="956457"/>
          <a:ext cx="118480" cy="363339"/>
        </a:xfrm>
        <a:custGeom>
          <a:avLst/>
          <a:gdLst/>
          <a:ahLst/>
          <a:cxnLst/>
          <a:rect l="0" t="0" r="0" b="0"/>
          <a:pathLst>
            <a:path>
              <a:moveTo>
                <a:pt x="0" y="0"/>
              </a:moveTo>
              <a:lnTo>
                <a:pt x="0" y="363339"/>
              </a:lnTo>
              <a:lnTo>
                <a:pt x="118480" y="36333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00BF47-E904-4789-9F95-8F10822EE60E}">
      <dsp:nvSpPr>
        <dsp:cNvPr id="0" name=""/>
        <dsp:cNvSpPr/>
      </dsp:nvSpPr>
      <dsp:spPr>
        <a:xfrm>
          <a:off x="3156911" y="395652"/>
          <a:ext cx="420541" cy="165872"/>
        </a:xfrm>
        <a:custGeom>
          <a:avLst/>
          <a:gdLst/>
          <a:ahLst/>
          <a:cxnLst/>
          <a:rect l="0" t="0" r="0" b="0"/>
          <a:pathLst>
            <a:path>
              <a:moveTo>
                <a:pt x="0" y="0"/>
              </a:moveTo>
              <a:lnTo>
                <a:pt x="0" y="82936"/>
              </a:lnTo>
              <a:lnTo>
                <a:pt x="420541" y="82936"/>
              </a:lnTo>
              <a:lnTo>
                <a:pt x="420541" y="16587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BBBDD7-FF7B-4EEE-9F6D-561FE45AA002}">
      <dsp:nvSpPr>
        <dsp:cNvPr id="0" name=""/>
        <dsp:cNvSpPr/>
      </dsp:nvSpPr>
      <dsp:spPr>
        <a:xfrm>
          <a:off x="2305766" y="956457"/>
          <a:ext cx="118480" cy="2045756"/>
        </a:xfrm>
        <a:custGeom>
          <a:avLst/>
          <a:gdLst/>
          <a:ahLst/>
          <a:cxnLst/>
          <a:rect l="0" t="0" r="0" b="0"/>
          <a:pathLst>
            <a:path>
              <a:moveTo>
                <a:pt x="0" y="0"/>
              </a:moveTo>
              <a:lnTo>
                <a:pt x="0" y="2045756"/>
              </a:lnTo>
              <a:lnTo>
                <a:pt x="118480" y="204575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B1C124-1068-4064-B0C0-D5E2F25D9D6E}">
      <dsp:nvSpPr>
        <dsp:cNvPr id="0" name=""/>
        <dsp:cNvSpPr/>
      </dsp:nvSpPr>
      <dsp:spPr>
        <a:xfrm>
          <a:off x="2305766" y="956457"/>
          <a:ext cx="118480" cy="1484950"/>
        </a:xfrm>
        <a:custGeom>
          <a:avLst/>
          <a:gdLst/>
          <a:ahLst/>
          <a:cxnLst/>
          <a:rect l="0" t="0" r="0" b="0"/>
          <a:pathLst>
            <a:path>
              <a:moveTo>
                <a:pt x="0" y="0"/>
              </a:moveTo>
              <a:lnTo>
                <a:pt x="0" y="1484950"/>
              </a:lnTo>
              <a:lnTo>
                <a:pt x="118480" y="148495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88AE39-69CA-4541-94A4-5B25D3F561BE}">
      <dsp:nvSpPr>
        <dsp:cNvPr id="0" name=""/>
        <dsp:cNvSpPr/>
      </dsp:nvSpPr>
      <dsp:spPr>
        <a:xfrm>
          <a:off x="2305766" y="956457"/>
          <a:ext cx="118480" cy="924144"/>
        </a:xfrm>
        <a:custGeom>
          <a:avLst/>
          <a:gdLst/>
          <a:ahLst/>
          <a:cxnLst/>
          <a:rect l="0" t="0" r="0" b="0"/>
          <a:pathLst>
            <a:path>
              <a:moveTo>
                <a:pt x="0" y="0"/>
              </a:moveTo>
              <a:lnTo>
                <a:pt x="0" y="924144"/>
              </a:lnTo>
              <a:lnTo>
                <a:pt x="118480" y="9241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01E8C7-C6D9-46CF-BB33-8A473E690885}">
      <dsp:nvSpPr>
        <dsp:cNvPr id="0" name=""/>
        <dsp:cNvSpPr/>
      </dsp:nvSpPr>
      <dsp:spPr>
        <a:xfrm>
          <a:off x="2305766" y="956457"/>
          <a:ext cx="118480" cy="363339"/>
        </a:xfrm>
        <a:custGeom>
          <a:avLst/>
          <a:gdLst/>
          <a:ahLst/>
          <a:cxnLst/>
          <a:rect l="0" t="0" r="0" b="0"/>
          <a:pathLst>
            <a:path>
              <a:moveTo>
                <a:pt x="0" y="0"/>
              </a:moveTo>
              <a:lnTo>
                <a:pt x="0" y="363339"/>
              </a:lnTo>
              <a:lnTo>
                <a:pt x="118480" y="36333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149FD-6DA7-447D-9450-64D9DB60F636}">
      <dsp:nvSpPr>
        <dsp:cNvPr id="0" name=""/>
        <dsp:cNvSpPr/>
      </dsp:nvSpPr>
      <dsp:spPr>
        <a:xfrm>
          <a:off x="2621713" y="395652"/>
          <a:ext cx="535198" cy="165872"/>
        </a:xfrm>
        <a:custGeom>
          <a:avLst/>
          <a:gdLst/>
          <a:ahLst/>
          <a:cxnLst/>
          <a:rect l="0" t="0" r="0" b="0"/>
          <a:pathLst>
            <a:path>
              <a:moveTo>
                <a:pt x="535198" y="0"/>
              </a:moveTo>
              <a:lnTo>
                <a:pt x="535198" y="82936"/>
              </a:lnTo>
              <a:lnTo>
                <a:pt x="0" y="82936"/>
              </a:lnTo>
              <a:lnTo>
                <a:pt x="0" y="16587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D18FAE-33DF-4722-A3AE-FE4D7433C850}">
      <dsp:nvSpPr>
        <dsp:cNvPr id="0" name=""/>
        <dsp:cNvSpPr/>
      </dsp:nvSpPr>
      <dsp:spPr>
        <a:xfrm>
          <a:off x="1350026" y="956457"/>
          <a:ext cx="118480" cy="363339"/>
        </a:xfrm>
        <a:custGeom>
          <a:avLst/>
          <a:gdLst/>
          <a:ahLst/>
          <a:cxnLst/>
          <a:rect l="0" t="0" r="0" b="0"/>
          <a:pathLst>
            <a:path>
              <a:moveTo>
                <a:pt x="0" y="0"/>
              </a:moveTo>
              <a:lnTo>
                <a:pt x="0" y="363339"/>
              </a:lnTo>
              <a:lnTo>
                <a:pt x="118480" y="36333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2D4818-8D18-44CC-ACF6-1FCF0A1F3391}">
      <dsp:nvSpPr>
        <dsp:cNvPr id="0" name=""/>
        <dsp:cNvSpPr/>
      </dsp:nvSpPr>
      <dsp:spPr>
        <a:xfrm>
          <a:off x="1665973" y="395652"/>
          <a:ext cx="1490938" cy="165872"/>
        </a:xfrm>
        <a:custGeom>
          <a:avLst/>
          <a:gdLst/>
          <a:ahLst/>
          <a:cxnLst/>
          <a:rect l="0" t="0" r="0" b="0"/>
          <a:pathLst>
            <a:path>
              <a:moveTo>
                <a:pt x="1490938" y="0"/>
              </a:moveTo>
              <a:lnTo>
                <a:pt x="1490938" y="82936"/>
              </a:lnTo>
              <a:lnTo>
                <a:pt x="0" y="82936"/>
              </a:lnTo>
              <a:lnTo>
                <a:pt x="0" y="16587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0E1A9-D6AB-4B5F-A790-9338C3475410}">
      <dsp:nvSpPr>
        <dsp:cNvPr id="0" name=""/>
        <dsp:cNvSpPr/>
      </dsp:nvSpPr>
      <dsp:spPr>
        <a:xfrm>
          <a:off x="394286" y="956457"/>
          <a:ext cx="118480" cy="363339"/>
        </a:xfrm>
        <a:custGeom>
          <a:avLst/>
          <a:gdLst/>
          <a:ahLst/>
          <a:cxnLst/>
          <a:rect l="0" t="0" r="0" b="0"/>
          <a:pathLst>
            <a:path>
              <a:moveTo>
                <a:pt x="0" y="0"/>
              </a:moveTo>
              <a:lnTo>
                <a:pt x="0" y="363339"/>
              </a:lnTo>
              <a:lnTo>
                <a:pt x="118480" y="36333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E50A46-8D1C-4602-8CB9-2077EA73402A}">
      <dsp:nvSpPr>
        <dsp:cNvPr id="0" name=""/>
        <dsp:cNvSpPr/>
      </dsp:nvSpPr>
      <dsp:spPr>
        <a:xfrm>
          <a:off x="710233" y="395652"/>
          <a:ext cx="2446677" cy="165872"/>
        </a:xfrm>
        <a:custGeom>
          <a:avLst/>
          <a:gdLst/>
          <a:ahLst/>
          <a:cxnLst/>
          <a:rect l="0" t="0" r="0" b="0"/>
          <a:pathLst>
            <a:path>
              <a:moveTo>
                <a:pt x="2446677" y="0"/>
              </a:moveTo>
              <a:lnTo>
                <a:pt x="2446677" y="82936"/>
              </a:lnTo>
              <a:lnTo>
                <a:pt x="0" y="82936"/>
              </a:lnTo>
              <a:lnTo>
                <a:pt x="0" y="16587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4C322C-1022-496E-B7E2-0883E677E506}">
      <dsp:nvSpPr>
        <dsp:cNvPr id="0" name=""/>
        <dsp:cNvSpPr/>
      </dsp:nvSpPr>
      <dsp:spPr>
        <a:xfrm>
          <a:off x="2761977" y="718"/>
          <a:ext cx="789867" cy="3949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trị-admin</a:t>
          </a:r>
        </a:p>
      </dsp:txBody>
      <dsp:txXfrm>
        <a:off x="2761977" y="718"/>
        <a:ext cx="789867" cy="394933"/>
      </dsp:txXfrm>
    </dsp:sp>
    <dsp:sp modelId="{48D26EB4-5724-49BC-9A14-AA602617A8A8}">
      <dsp:nvSpPr>
        <dsp:cNvPr id="0" name=""/>
        <dsp:cNvSpPr/>
      </dsp:nvSpPr>
      <dsp:spPr>
        <a:xfrm>
          <a:off x="315300" y="561524"/>
          <a:ext cx="789867" cy="394933"/>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danh sách khách hàng</a:t>
          </a:r>
        </a:p>
      </dsp:txBody>
      <dsp:txXfrm>
        <a:off x="315300" y="561524"/>
        <a:ext cx="789867" cy="394933"/>
      </dsp:txXfrm>
    </dsp:sp>
    <dsp:sp modelId="{2E628056-E086-4AC0-ADB7-4C6546C2AE11}">
      <dsp:nvSpPr>
        <dsp:cNvPr id="0" name=""/>
        <dsp:cNvSpPr/>
      </dsp:nvSpPr>
      <dsp:spPr>
        <a:xfrm>
          <a:off x="512766" y="1122330"/>
          <a:ext cx="789867" cy="39493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CRUD</a:t>
          </a:r>
          <a:endParaRPr lang="en-US" sz="900" kern="1200"/>
        </a:p>
      </dsp:txBody>
      <dsp:txXfrm>
        <a:off x="512766" y="1122330"/>
        <a:ext cx="789867" cy="394933"/>
      </dsp:txXfrm>
    </dsp:sp>
    <dsp:sp modelId="{486B211F-282C-4E6B-9029-DECBA1179A2C}">
      <dsp:nvSpPr>
        <dsp:cNvPr id="0" name=""/>
        <dsp:cNvSpPr/>
      </dsp:nvSpPr>
      <dsp:spPr>
        <a:xfrm>
          <a:off x="1271039" y="561524"/>
          <a:ext cx="789867" cy="394933"/>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sản phẩm</a:t>
          </a:r>
        </a:p>
      </dsp:txBody>
      <dsp:txXfrm>
        <a:off x="1271039" y="561524"/>
        <a:ext cx="789867" cy="394933"/>
      </dsp:txXfrm>
    </dsp:sp>
    <dsp:sp modelId="{0F2A5E40-1822-4D65-BEA0-C852143C0C01}">
      <dsp:nvSpPr>
        <dsp:cNvPr id="0" name=""/>
        <dsp:cNvSpPr/>
      </dsp:nvSpPr>
      <dsp:spPr>
        <a:xfrm>
          <a:off x="1468506" y="1122330"/>
          <a:ext cx="789867" cy="39493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CRUD</a:t>
          </a:r>
          <a:endParaRPr lang="en-US" sz="900" kern="1200"/>
        </a:p>
      </dsp:txBody>
      <dsp:txXfrm>
        <a:off x="1468506" y="1122330"/>
        <a:ext cx="789867" cy="394933"/>
      </dsp:txXfrm>
    </dsp:sp>
    <dsp:sp modelId="{BC5747B7-23FA-4EE9-AE07-03D70CF4B43D}">
      <dsp:nvSpPr>
        <dsp:cNvPr id="0" name=""/>
        <dsp:cNvSpPr/>
      </dsp:nvSpPr>
      <dsp:spPr>
        <a:xfrm>
          <a:off x="2226779" y="561524"/>
          <a:ext cx="789867" cy="394933"/>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thống kê</a:t>
          </a:r>
        </a:p>
      </dsp:txBody>
      <dsp:txXfrm>
        <a:off x="2226779" y="561524"/>
        <a:ext cx="789867" cy="394933"/>
      </dsp:txXfrm>
    </dsp:sp>
    <dsp:sp modelId="{D050E119-E44E-4854-A382-0D7DE4CC53BF}">
      <dsp:nvSpPr>
        <dsp:cNvPr id="0" name=""/>
        <dsp:cNvSpPr/>
      </dsp:nvSpPr>
      <dsp:spPr>
        <a:xfrm>
          <a:off x="2424246" y="1122330"/>
          <a:ext cx="789867" cy="39493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Thống kê sản phẩm</a:t>
          </a:r>
        </a:p>
      </dsp:txBody>
      <dsp:txXfrm>
        <a:off x="2424246" y="1122330"/>
        <a:ext cx="789867" cy="394933"/>
      </dsp:txXfrm>
    </dsp:sp>
    <dsp:sp modelId="{5DB0A0CF-2077-4983-A457-B3C0ECFF6E5D}">
      <dsp:nvSpPr>
        <dsp:cNvPr id="0" name=""/>
        <dsp:cNvSpPr/>
      </dsp:nvSpPr>
      <dsp:spPr>
        <a:xfrm>
          <a:off x="2424246" y="1683136"/>
          <a:ext cx="789867" cy="39493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Thông kê loại sản phẩm</a:t>
          </a:r>
        </a:p>
      </dsp:txBody>
      <dsp:txXfrm>
        <a:off x="2424246" y="1683136"/>
        <a:ext cx="789867" cy="394933"/>
      </dsp:txXfrm>
    </dsp:sp>
    <dsp:sp modelId="{CF6601C3-3731-4251-A001-630AF6C3BAA3}">
      <dsp:nvSpPr>
        <dsp:cNvPr id="0" name=""/>
        <dsp:cNvSpPr/>
      </dsp:nvSpPr>
      <dsp:spPr>
        <a:xfrm>
          <a:off x="2424246" y="2243942"/>
          <a:ext cx="789867" cy="39493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Thống kê theo tháng</a:t>
          </a:r>
        </a:p>
      </dsp:txBody>
      <dsp:txXfrm>
        <a:off x="2424246" y="2243942"/>
        <a:ext cx="789867" cy="394933"/>
      </dsp:txXfrm>
    </dsp:sp>
    <dsp:sp modelId="{43AF182B-0279-47B6-AB56-E769B88AEF33}">
      <dsp:nvSpPr>
        <dsp:cNvPr id="0" name=""/>
        <dsp:cNvSpPr/>
      </dsp:nvSpPr>
      <dsp:spPr>
        <a:xfrm>
          <a:off x="2424246" y="2804747"/>
          <a:ext cx="789867" cy="39493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Thống kê theo năm</a:t>
          </a:r>
        </a:p>
      </dsp:txBody>
      <dsp:txXfrm>
        <a:off x="2424246" y="2804747"/>
        <a:ext cx="789867" cy="394933"/>
      </dsp:txXfrm>
    </dsp:sp>
    <dsp:sp modelId="{DBCC7542-BAED-4D24-AE12-C6F4D3134D45}">
      <dsp:nvSpPr>
        <dsp:cNvPr id="0" name=""/>
        <dsp:cNvSpPr/>
      </dsp:nvSpPr>
      <dsp:spPr>
        <a:xfrm>
          <a:off x="3182519" y="561524"/>
          <a:ext cx="789867" cy="394933"/>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lí loại sản phẩm</a:t>
          </a:r>
        </a:p>
      </dsp:txBody>
      <dsp:txXfrm>
        <a:off x="3182519" y="561524"/>
        <a:ext cx="789867" cy="394933"/>
      </dsp:txXfrm>
    </dsp:sp>
    <dsp:sp modelId="{2F50838C-CD7F-4AE4-84D7-53783853D07E}">
      <dsp:nvSpPr>
        <dsp:cNvPr id="0" name=""/>
        <dsp:cNvSpPr/>
      </dsp:nvSpPr>
      <dsp:spPr>
        <a:xfrm>
          <a:off x="3379985" y="1122330"/>
          <a:ext cx="789867" cy="39493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CRUD</a:t>
          </a:r>
          <a:endParaRPr lang="en-US" sz="900" kern="1200"/>
        </a:p>
      </dsp:txBody>
      <dsp:txXfrm>
        <a:off x="3379985" y="1122330"/>
        <a:ext cx="789867" cy="394933"/>
      </dsp:txXfrm>
    </dsp:sp>
    <dsp:sp modelId="{E8C13B15-BD5F-4B3C-A49B-BE024A744D74}">
      <dsp:nvSpPr>
        <dsp:cNvPr id="0" name=""/>
        <dsp:cNvSpPr/>
      </dsp:nvSpPr>
      <dsp:spPr>
        <a:xfrm>
          <a:off x="4138258" y="561524"/>
          <a:ext cx="904524" cy="394933"/>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a:t>
          </a:r>
          <a:r>
            <a:rPr lang="vi-VN" sz="900" kern="1200"/>
            <a:t> hóa</a:t>
          </a:r>
          <a:r>
            <a:rPr lang="en-US" sz="900" kern="1200"/>
            <a:t> đơn</a:t>
          </a:r>
        </a:p>
      </dsp:txBody>
      <dsp:txXfrm>
        <a:off x="4138258" y="561524"/>
        <a:ext cx="904524" cy="394933"/>
      </dsp:txXfrm>
    </dsp:sp>
    <dsp:sp modelId="{EF7CF874-2B5F-474E-BB86-F07D2A3C5E22}">
      <dsp:nvSpPr>
        <dsp:cNvPr id="0" name=""/>
        <dsp:cNvSpPr/>
      </dsp:nvSpPr>
      <dsp:spPr>
        <a:xfrm>
          <a:off x="4364389" y="1122330"/>
          <a:ext cx="789867" cy="39493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Danh sách</a:t>
          </a:r>
          <a:endParaRPr lang="en-US" sz="900" kern="1200"/>
        </a:p>
      </dsp:txBody>
      <dsp:txXfrm>
        <a:off x="4364389" y="1122330"/>
        <a:ext cx="789867" cy="394933"/>
      </dsp:txXfrm>
    </dsp:sp>
    <dsp:sp modelId="{2F4E50FF-2B09-4063-99BC-49E8D964AAD0}">
      <dsp:nvSpPr>
        <dsp:cNvPr id="0" name=""/>
        <dsp:cNvSpPr/>
      </dsp:nvSpPr>
      <dsp:spPr>
        <a:xfrm>
          <a:off x="4364389" y="1683136"/>
          <a:ext cx="789867" cy="39493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Chi tiết</a:t>
          </a:r>
          <a:endParaRPr lang="en-US" sz="900" kern="1200"/>
        </a:p>
      </dsp:txBody>
      <dsp:txXfrm>
        <a:off x="4364389" y="1683136"/>
        <a:ext cx="789867" cy="394933"/>
      </dsp:txXfrm>
    </dsp:sp>
    <dsp:sp modelId="{3D0E64C9-8924-4B78-A347-6D96DE289787}">
      <dsp:nvSpPr>
        <dsp:cNvPr id="0" name=""/>
        <dsp:cNvSpPr/>
      </dsp:nvSpPr>
      <dsp:spPr>
        <a:xfrm>
          <a:off x="5208655" y="561524"/>
          <a:ext cx="789867" cy="394933"/>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a:t>
          </a:r>
          <a:r>
            <a:rPr lang="vi-VN" sz="900" kern="1200"/>
            <a:t> thông báo</a:t>
          </a:r>
          <a:endParaRPr lang="en-US" sz="900" kern="1200"/>
        </a:p>
      </dsp:txBody>
      <dsp:txXfrm>
        <a:off x="5208655" y="561524"/>
        <a:ext cx="789867" cy="394933"/>
      </dsp:txXfrm>
    </dsp:sp>
    <dsp:sp modelId="{9033B0C0-B14E-4D26-9913-F291B9DB4080}">
      <dsp:nvSpPr>
        <dsp:cNvPr id="0" name=""/>
        <dsp:cNvSpPr/>
      </dsp:nvSpPr>
      <dsp:spPr>
        <a:xfrm>
          <a:off x="5406122" y="1122330"/>
          <a:ext cx="789867" cy="39493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kern="1200"/>
            <a:t>CRUD</a:t>
          </a:r>
          <a:endParaRPr lang="en-US" sz="900" kern="1200"/>
        </a:p>
      </dsp:txBody>
      <dsp:txXfrm>
        <a:off x="5406122" y="1122330"/>
        <a:ext cx="789867" cy="39493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A421DF-E316-4453-B2BE-B89ED248B262}">
      <dsp:nvSpPr>
        <dsp:cNvPr id="0" name=""/>
        <dsp:cNvSpPr/>
      </dsp:nvSpPr>
      <dsp:spPr>
        <a:xfrm>
          <a:off x="4620527" y="988191"/>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11CFC9-1A60-4FCA-8EAD-9A5A4F07D81F}">
      <dsp:nvSpPr>
        <dsp:cNvPr id="0" name=""/>
        <dsp:cNvSpPr/>
      </dsp:nvSpPr>
      <dsp:spPr>
        <a:xfrm>
          <a:off x="4620527" y="988191"/>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C9F594-CBE0-4A61-9E84-A1A775394656}">
      <dsp:nvSpPr>
        <dsp:cNvPr id="0" name=""/>
        <dsp:cNvSpPr/>
      </dsp:nvSpPr>
      <dsp:spPr>
        <a:xfrm>
          <a:off x="2649333" y="455030"/>
          <a:ext cx="2271565" cy="157695"/>
        </a:xfrm>
        <a:custGeom>
          <a:avLst/>
          <a:gdLst/>
          <a:ahLst/>
          <a:cxnLst/>
          <a:rect l="0" t="0" r="0" b="0"/>
          <a:pathLst>
            <a:path>
              <a:moveTo>
                <a:pt x="0" y="0"/>
              </a:moveTo>
              <a:lnTo>
                <a:pt x="0" y="78847"/>
              </a:lnTo>
              <a:lnTo>
                <a:pt x="2271565" y="78847"/>
              </a:lnTo>
              <a:lnTo>
                <a:pt x="2271565" y="157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54DD0D-489F-4985-9618-634EEC72C8BD}">
      <dsp:nvSpPr>
        <dsp:cNvPr id="0" name=""/>
        <dsp:cNvSpPr/>
      </dsp:nvSpPr>
      <dsp:spPr>
        <a:xfrm>
          <a:off x="2649333" y="455030"/>
          <a:ext cx="1362939" cy="157695"/>
        </a:xfrm>
        <a:custGeom>
          <a:avLst/>
          <a:gdLst/>
          <a:ahLst/>
          <a:cxnLst/>
          <a:rect l="0" t="0" r="0" b="0"/>
          <a:pathLst>
            <a:path>
              <a:moveTo>
                <a:pt x="0" y="0"/>
              </a:moveTo>
              <a:lnTo>
                <a:pt x="0" y="78847"/>
              </a:lnTo>
              <a:lnTo>
                <a:pt x="1362939" y="78847"/>
              </a:lnTo>
              <a:lnTo>
                <a:pt x="1362939" y="157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7C974D-C499-4616-8354-3F8508CC97DC}">
      <dsp:nvSpPr>
        <dsp:cNvPr id="0" name=""/>
        <dsp:cNvSpPr/>
      </dsp:nvSpPr>
      <dsp:spPr>
        <a:xfrm>
          <a:off x="2649333" y="455030"/>
          <a:ext cx="454313" cy="157695"/>
        </a:xfrm>
        <a:custGeom>
          <a:avLst/>
          <a:gdLst/>
          <a:ahLst/>
          <a:cxnLst/>
          <a:rect l="0" t="0" r="0" b="0"/>
          <a:pathLst>
            <a:path>
              <a:moveTo>
                <a:pt x="0" y="0"/>
              </a:moveTo>
              <a:lnTo>
                <a:pt x="0" y="78847"/>
              </a:lnTo>
              <a:lnTo>
                <a:pt x="454313" y="78847"/>
              </a:lnTo>
              <a:lnTo>
                <a:pt x="454313" y="157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2EAC8A-115C-4071-9719-60C9935DD928}">
      <dsp:nvSpPr>
        <dsp:cNvPr id="0" name=""/>
        <dsp:cNvSpPr/>
      </dsp:nvSpPr>
      <dsp:spPr>
        <a:xfrm>
          <a:off x="1894648" y="988191"/>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5D740A-9EDC-49BD-AAC2-36578EC6141E}">
      <dsp:nvSpPr>
        <dsp:cNvPr id="0" name=""/>
        <dsp:cNvSpPr/>
      </dsp:nvSpPr>
      <dsp:spPr>
        <a:xfrm>
          <a:off x="1894648" y="988191"/>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96346F-AEAE-4602-B76A-F27E91ABAED8}">
      <dsp:nvSpPr>
        <dsp:cNvPr id="0" name=""/>
        <dsp:cNvSpPr/>
      </dsp:nvSpPr>
      <dsp:spPr>
        <a:xfrm>
          <a:off x="1894648" y="988191"/>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CF8DFE-12AE-4F29-8448-D64003D270A3}">
      <dsp:nvSpPr>
        <dsp:cNvPr id="0" name=""/>
        <dsp:cNvSpPr/>
      </dsp:nvSpPr>
      <dsp:spPr>
        <a:xfrm>
          <a:off x="1894648" y="988191"/>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FBF171-09D8-42DC-ABCD-E096C00430CA}">
      <dsp:nvSpPr>
        <dsp:cNvPr id="0" name=""/>
        <dsp:cNvSpPr/>
      </dsp:nvSpPr>
      <dsp:spPr>
        <a:xfrm>
          <a:off x="2195020" y="455030"/>
          <a:ext cx="454313" cy="157695"/>
        </a:xfrm>
        <a:custGeom>
          <a:avLst/>
          <a:gdLst/>
          <a:ahLst/>
          <a:cxnLst/>
          <a:rect l="0" t="0" r="0" b="0"/>
          <a:pathLst>
            <a:path>
              <a:moveTo>
                <a:pt x="454313" y="0"/>
              </a:moveTo>
              <a:lnTo>
                <a:pt x="454313" y="78847"/>
              </a:lnTo>
              <a:lnTo>
                <a:pt x="0" y="78847"/>
              </a:lnTo>
              <a:lnTo>
                <a:pt x="0" y="157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60097B-4D3B-4B92-897A-6D1C95B8B705}">
      <dsp:nvSpPr>
        <dsp:cNvPr id="0" name=""/>
        <dsp:cNvSpPr/>
      </dsp:nvSpPr>
      <dsp:spPr>
        <a:xfrm>
          <a:off x="1286394" y="455030"/>
          <a:ext cx="1362939" cy="157695"/>
        </a:xfrm>
        <a:custGeom>
          <a:avLst/>
          <a:gdLst/>
          <a:ahLst/>
          <a:cxnLst/>
          <a:rect l="0" t="0" r="0" b="0"/>
          <a:pathLst>
            <a:path>
              <a:moveTo>
                <a:pt x="1362939" y="0"/>
              </a:moveTo>
              <a:lnTo>
                <a:pt x="1362939" y="78847"/>
              </a:lnTo>
              <a:lnTo>
                <a:pt x="0" y="78847"/>
              </a:lnTo>
              <a:lnTo>
                <a:pt x="0" y="157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C9E2D5-FFDF-4840-A07D-B8ED20231550}">
      <dsp:nvSpPr>
        <dsp:cNvPr id="0" name=""/>
        <dsp:cNvSpPr/>
      </dsp:nvSpPr>
      <dsp:spPr>
        <a:xfrm>
          <a:off x="77395" y="988191"/>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655B97-404D-4403-8EBE-C7EC644E9974}">
      <dsp:nvSpPr>
        <dsp:cNvPr id="0" name=""/>
        <dsp:cNvSpPr/>
      </dsp:nvSpPr>
      <dsp:spPr>
        <a:xfrm>
          <a:off x="77395" y="988191"/>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C5B260-3F37-4753-BADF-1355E4C424DE}">
      <dsp:nvSpPr>
        <dsp:cNvPr id="0" name=""/>
        <dsp:cNvSpPr/>
      </dsp:nvSpPr>
      <dsp:spPr>
        <a:xfrm>
          <a:off x="377767" y="455030"/>
          <a:ext cx="2271565" cy="157695"/>
        </a:xfrm>
        <a:custGeom>
          <a:avLst/>
          <a:gdLst/>
          <a:ahLst/>
          <a:cxnLst/>
          <a:rect l="0" t="0" r="0" b="0"/>
          <a:pathLst>
            <a:path>
              <a:moveTo>
                <a:pt x="2271565" y="0"/>
              </a:moveTo>
              <a:lnTo>
                <a:pt x="2271565" y="78847"/>
              </a:lnTo>
              <a:lnTo>
                <a:pt x="0" y="78847"/>
              </a:lnTo>
              <a:lnTo>
                <a:pt x="0" y="157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B5ECDC-EB92-4340-9A9F-F3C18130F2E4}">
      <dsp:nvSpPr>
        <dsp:cNvPr id="0" name=""/>
        <dsp:cNvSpPr/>
      </dsp:nvSpPr>
      <dsp:spPr>
        <a:xfrm>
          <a:off x="2273868" y="79564"/>
          <a:ext cx="750930" cy="375465"/>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Khách hàng</a:t>
          </a:r>
        </a:p>
      </dsp:txBody>
      <dsp:txXfrm>
        <a:off x="2273868" y="79564"/>
        <a:ext cx="750930" cy="375465"/>
      </dsp:txXfrm>
    </dsp:sp>
    <dsp:sp modelId="{81BA0FB1-7E6B-4F94-967A-A67B0B64A899}">
      <dsp:nvSpPr>
        <dsp:cNvPr id="0" name=""/>
        <dsp:cNvSpPr/>
      </dsp:nvSpPr>
      <dsp:spPr>
        <a:xfrm>
          <a:off x="2302" y="612725"/>
          <a:ext cx="750930" cy="375465"/>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Xem sản phẩm</a:t>
          </a:r>
        </a:p>
      </dsp:txBody>
      <dsp:txXfrm>
        <a:off x="2302" y="612725"/>
        <a:ext cx="750930" cy="375465"/>
      </dsp:txXfrm>
    </dsp:sp>
    <dsp:sp modelId="{A9F56D96-180C-4461-8D64-BA98D932FFB2}">
      <dsp:nvSpPr>
        <dsp:cNvPr id="0" name=""/>
        <dsp:cNvSpPr/>
      </dsp:nvSpPr>
      <dsp:spPr>
        <a:xfrm>
          <a:off x="190034" y="1145886"/>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kern="1200"/>
            <a:t>Xem Chi tiết</a:t>
          </a:r>
          <a:endParaRPr lang="en-US" sz="800" kern="1200"/>
        </a:p>
      </dsp:txBody>
      <dsp:txXfrm>
        <a:off x="190034" y="1145886"/>
        <a:ext cx="750930" cy="375465"/>
      </dsp:txXfrm>
    </dsp:sp>
    <dsp:sp modelId="{D0B4D0E6-8994-4A16-8F8A-49E92C3A1AE0}">
      <dsp:nvSpPr>
        <dsp:cNvPr id="0" name=""/>
        <dsp:cNvSpPr/>
      </dsp:nvSpPr>
      <dsp:spPr>
        <a:xfrm>
          <a:off x="190034" y="167904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kern="1200"/>
            <a:t>Thêm yêu thích</a:t>
          </a:r>
          <a:endParaRPr lang="en-US" sz="800" kern="1200"/>
        </a:p>
      </dsp:txBody>
      <dsp:txXfrm>
        <a:off x="190034" y="1679047"/>
        <a:ext cx="750930" cy="375465"/>
      </dsp:txXfrm>
    </dsp:sp>
    <dsp:sp modelId="{7D7391EF-DA9E-456B-B152-E94ED745072A}">
      <dsp:nvSpPr>
        <dsp:cNvPr id="0" name=""/>
        <dsp:cNvSpPr/>
      </dsp:nvSpPr>
      <dsp:spPr>
        <a:xfrm>
          <a:off x="910928" y="612725"/>
          <a:ext cx="750930" cy="375465"/>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Tìm kiếm sản phẩm</a:t>
          </a:r>
        </a:p>
      </dsp:txBody>
      <dsp:txXfrm>
        <a:off x="910928" y="612725"/>
        <a:ext cx="750930" cy="375465"/>
      </dsp:txXfrm>
    </dsp:sp>
    <dsp:sp modelId="{C047E0DD-8E7C-485D-87D2-8443811858E1}">
      <dsp:nvSpPr>
        <dsp:cNvPr id="0" name=""/>
        <dsp:cNvSpPr/>
      </dsp:nvSpPr>
      <dsp:spPr>
        <a:xfrm>
          <a:off x="1819554" y="612725"/>
          <a:ext cx="750930" cy="375465"/>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Mua hàng</a:t>
          </a:r>
        </a:p>
      </dsp:txBody>
      <dsp:txXfrm>
        <a:off x="1819554" y="612725"/>
        <a:ext cx="750930" cy="375465"/>
      </dsp:txXfrm>
    </dsp:sp>
    <dsp:sp modelId="{109736AB-DDCB-4A00-BB13-08201E82FFA0}">
      <dsp:nvSpPr>
        <dsp:cNvPr id="0" name=""/>
        <dsp:cNvSpPr/>
      </dsp:nvSpPr>
      <dsp:spPr>
        <a:xfrm>
          <a:off x="2007287" y="1145886"/>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Thêm sản phẩm vào giỏ hàng</a:t>
          </a:r>
        </a:p>
      </dsp:txBody>
      <dsp:txXfrm>
        <a:off x="2007287" y="1145886"/>
        <a:ext cx="750930" cy="375465"/>
      </dsp:txXfrm>
    </dsp:sp>
    <dsp:sp modelId="{C6FACED7-4A8E-4CF8-AB12-A85B10F19910}">
      <dsp:nvSpPr>
        <dsp:cNvPr id="0" name=""/>
        <dsp:cNvSpPr/>
      </dsp:nvSpPr>
      <dsp:spPr>
        <a:xfrm>
          <a:off x="2007287" y="167904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Xem giỏ hàng</a:t>
          </a:r>
        </a:p>
      </dsp:txBody>
      <dsp:txXfrm>
        <a:off x="2007287" y="1679047"/>
        <a:ext cx="750930" cy="375465"/>
      </dsp:txXfrm>
    </dsp:sp>
    <dsp:sp modelId="{D2B5B6F0-4B29-4CB6-884A-565FAE82AC62}">
      <dsp:nvSpPr>
        <dsp:cNvPr id="0" name=""/>
        <dsp:cNvSpPr/>
      </dsp:nvSpPr>
      <dsp:spPr>
        <a:xfrm>
          <a:off x="2007287" y="2212208"/>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Xem thông báo</a:t>
          </a:r>
        </a:p>
      </dsp:txBody>
      <dsp:txXfrm>
        <a:off x="2007287" y="2212208"/>
        <a:ext cx="750930" cy="375465"/>
      </dsp:txXfrm>
    </dsp:sp>
    <dsp:sp modelId="{9EA96356-7F4D-4F9E-8D18-5018C0B66225}">
      <dsp:nvSpPr>
        <dsp:cNvPr id="0" name=""/>
        <dsp:cNvSpPr/>
      </dsp:nvSpPr>
      <dsp:spPr>
        <a:xfrm>
          <a:off x="2007287" y="2745369"/>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Thanh toán</a:t>
          </a:r>
        </a:p>
      </dsp:txBody>
      <dsp:txXfrm>
        <a:off x="2007287" y="2745369"/>
        <a:ext cx="750930" cy="375465"/>
      </dsp:txXfrm>
    </dsp:sp>
    <dsp:sp modelId="{4628FD74-D1E5-488A-AD65-F1B15FBE9ACE}">
      <dsp:nvSpPr>
        <dsp:cNvPr id="0" name=""/>
        <dsp:cNvSpPr/>
      </dsp:nvSpPr>
      <dsp:spPr>
        <a:xfrm>
          <a:off x="2728181" y="612725"/>
          <a:ext cx="750930" cy="375465"/>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Đăng kí</a:t>
          </a:r>
        </a:p>
      </dsp:txBody>
      <dsp:txXfrm>
        <a:off x="2728181" y="612725"/>
        <a:ext cx="750930" cy="375465"/>
      </dsp:txXfrm>
    </dsp:sp>
    <dsp:sp modelId="{227AE8D0-BE70-43CA-A6BC-7453197C5954}">
      <dsp:nvSpPr>
        <dsp:cNvPr id="0" name=""/>
        <dsp:cNvSpPr/>
      </dsp:nvSpPr>
      <dsp:spPr>
        <a:xfrm>
          <a:off x="3636807" y="612725"/>
          <a:ext cx="750930" cy="375465"/>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Đăng nhập</a:t>
          </a:r>
        </a:p>
      </dsp:txBody>
      <dsp:txXfrm>
        <a:off x="3636807" y="612725"/>
        <a:ext cx="750930" cy="375465"/>
      </dsp:txXfrm>
    </dsp:sp>
    <dsp:sp modelId="{4ED2CBA2-8BB5-4333-822F-DE7F26C73B51}">
      <dsp:nvSpPr>
        <dsp:cNvPr id="0" name=""/>
        <dsp:cNvSpPr/>
      </dsp:nvSpPr>
      <dsp:spPr>
        <a:xfrm>
          <a:off x="4545434" y="612725"/>
          <a:ext cx="750930" cy="375465"/>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Đánh giá sản phẩm</a:t>
          </a:r>
        </a:p>
      </dsp:txBody>
      <dsp:txXfrm>
        <a:off x="4545434" y="612725"/>
        <a:ext cx="750930" cy="375465"/>
      </dsp:txXfrm>
    </dsp:sp>
    <dsp:sp modelId="{9EF6E10B-04D5-4E48-9079-88CB8445535C}">
      <dsp:nvSpPr>
        <dsp:cNvPr id="0" name=""/>
        <dsp:cNvSpPr/>
      </dsp:nvSpPr>
      <dsp:spPr>
        <a:xfrm>
          <a:off x="4733166" y="1145886"/>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kern="1200"/>
            <a:t>Danh Sách</a:t>
          </a:r>
          <a:endParaRPr lang="en-US" sz="800" kern="1200"/>
        </a:p>
      </dsp:txBody>
      <dsp:txXfrm>
        <a:off x="4733166" y="1145886"/>
        <a:ext cx="750930" cy="375465"/>
      </dsp:txXfrm>
    </dsp:sp>
    <dsp:sp modelId="{AE4F07D7-63D1-4937-8983-704EC3765345}">
      <dsp:nvSpPr>
        <dsp:cNvPr id="0" name=""/>
        <dsp:cNvSpPr/>
      </dsp:nvSpPr>
      <dsp:spPr>
        <a:xfrm>
          <a:off x="4733166" y="1679047"/>
          <a:ext cx="750930" cy="3754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kern="1200"/>
            <a:t>Thêm đánh giá </a:t>
          </a:r>
          <a:endParaRPr lang="en-US" sz="800" kern="1200"/>
        </a:p>
      </dsp:txBody>
      <dsp:txXfrm>
        <a:off x="4733166" y="1679047"/>
        <a:ext cx="750930" cy="37546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4722D6-1C46-4C56-98A3-7749E9F5D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3054</TotalTime>
  <Pages>189</Pages>
  <Words>11174</Words>
  <Characters>63692</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74717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Quang Nguyễn Đình</cp:lastModifiedBy>
  <cp:revision>199</cp:revision>
  <cp:lastPrinted>2022-12-12T14:54:00Z</cp:lastPrinted>
  <dcterms:created xsi:type="dcterms:W3CDTF">2022-09-16T15:15:00Z</dcterms:created>
  <dcterms:modified xsi:type="dcterms:W3CDTF">2022-12-13T15:56:00Z</dcterms:modified>
</cp:coreProperties>
</file>